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09363B" w14:textId="3B744442" w:rsidR="00717A4E" w:rsidRDefault="00525E4F" w:rsidP="00525E4F">
      <w:pPr>
        <w:pStyle w:val="Heading1"/>
        <w:rPr>
          <w:sz w:val="96"/>
          <w:szCs w:val="96"/>
          <w:lang w:val="en-US"/>
        </w:rPr>
      </w:pPr>
      <w:r w:rsidRPr="00525E4F">
        <w:rPr>
          <w:sz w:val="96"/>
          <w:szCs w:val="96"/>
          <w:highlight w:val="lightGray"/>
          <w:lang w:val="en-US"/>
        </w:rPr>
        <w:t>Physics</w:t>
      </w:r>
    </w:p>
    <w:p w14:paraId="766B6DC4" w14:textId="452E16E1" w:rsidR="00525E4F" w:rsidRDefault="00525E4F" w:rsidP="00525E4F">
      <w:pPr>
        <w:rPr>
          <w:lang w:val="en-US"/>
        </w:rPr>
      </w:pPr>
    </w:p>
    <w:p w14:paraId="28D167F6" w14:textId="21362C4C" w:rsidR="00525E4F" w:rsidRPr="00525E4F" w:rsidRDefault="00525E4F" w:rsidP="00525E4F">
      <w:pPr>
        <w:pStyle w:val="Title"/>
        <w:rPr>
          <w:lang w:val="en-US"/>
        </w:rPr>
      </w:pPr>
      <w:r>
        <w:rPr>
          <w:lang w:val="en-US"/>
        </w:rPr>
        <w:t>Dimensions of Physical Quantities</w:t>
      </w:r>
    </w:p>
    <w:p w14:paraId="604CE0E0" w14:textId="58CCA5D5" w:rsidR="00525E4F" w:rsidRDefault="00525E4F" w:rsidP="00525E4F">
      <w:pPr>
        <w:rPr>
          <w:lang w:val="en-US"/>
        </w:rPr>
      </w:pPr>
      <w:r>
        <w:rPr>
          <w:noProof/>
        </w:rPr>
        <w:lastRenderedPageBreak/>
        <w:drawing>
          <wp:inline distT="0" distB="0" distL="0" distR="0" wp14:anchorId="2055D65A" wp14:editId="728075A4">
            <wp:extent cx="5731510" cy="802894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8028940"/>
                    </a:xfrm>
                    <a:prstGeom prst="rect">
                      <a:avLst/>
                    </a:prstGeom>
                    <a:noFill/>
                    <a:ln>
                      <a:noFill/>
                    </a:ln>
                  </pic:spPr>
                </pic:pic>
              </a:graphicData>
            </a:graphic>
          </wp:inline>
        </w:drawing>
      </w:r>
    </w:p>
    <w:p w14:paraId="5D89E366" w14:textId="7ECAC764" w:rsidR="00525E4F" w:rsidRDefault="00525E4F" w:rsidP="00525E4F">
      <w:pPr>
        <w:rPr>
          <w:noProof/>
        </w:rPr>
      </w:pPr>
    </w:p>
    <w:p w14:paraId="5622C62C" w14:textId="77777777" w:rsidR="00003358" w:rsidRDefault="00003358" w:rsidP="00525E4F">
      <w:pPr>
        <w:rPr>
          <w:noProof/>
        </w:rPr>
      </w:pPr>
    </w:p>
    <w:p w14:paraId="13E1E27D" w14:textId="5CA1E8FE" w:rsidR="00003358" w:rsidRDefault="00193F5A" w:rsidP="00003358">
      <w:pPr>
        <w:pStyle w:val="Title"/>
        <w:rPr>
          <w:lang w:val="en-US"/>
        </w:rPr>
      </w:pPr>
      <w:r w:rsidRPr="00193F5A">
        <w:rPr>
          <w:noProof/>
          <w:lang w:val="en-US"/>
        </w:rPr>
        <w:lastRenderedPageBreak/>
        <w:drawing>
          <wp:inline distT="0" distB="0" distL="0" distR="0" wp14:anchorId="71843A0B" wp14:editId="04279E93">
            <wp:extent cx="5731510" cy="26212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621280"/>
                    </a:xfrm>
                    <a:prstGeom prst="rect">
                      <a:avLst/>
                    </a:prstGeom>
                  </pic:spPr>
                </pic:pic>
              </a:graphicData>
            </a:graphic>
          </wp:inline>
        </w:drawing>
      </w:r>
    </w:p>
    <w:p w14:paraId="691D559F" w14:textId="77777777" w:rsidR="00196394" w:rsidRDefault="00196394" w:rsidP="00196394">
      <w:pPr>
        <w:rPr>
          <w:lang w:val="en-US"/>
        </w:rPr>
      </w:pPr>
    </w:p>
    <w:p w14:paraId="0449777C" w14:textId="4EA99E49" w:rsidR="00196394" w:rsidRDefault="00196394" w:rsidP="00FA0141">
      <w:pPr>
        <w:pStyle w:val="Heading2"/>
        <w:rPr>
          <w:lang w:val="en-US"/>
        </w:rPr>
      </w:pPr>
      <w:r>
        <w:rPr>
          <w:lang w:val="en-US"/>
        </w:rPr>
        <w:t>Dimensional Analysis</w:t>
      </w:r>
    </w:p>
    <w:p w14:paraId="58E75298" w14:textId="77777777" w:rsidR="00196394" w:rsidRDefault="00196394" w:rsidP="00196394">
      <w:pPr>
        <w:rPr>
          <w:lang w:val="en-US"/>
        </w:rPr>
      </w:pPr>
    </w:p>
    <w:p w14:paraId="250A26CB" w14:textId="77777777" w:rsidR="00196394" w:rsidRDefault="00196394" w:rsidP="00196394">
      <w:pPr>
        <w:pStyle w:val="NormalWeb"/>
        <w:shd w:val="clear" w:color="auto" w:fill="FBFBFB"/>
        <w:spacing w:before="0" w:beforeAutospacing="0"/>
        <w:rPr>
          <w:rFonts w:ascii="Arial" w:hAnsi="Arial" w:cs="Arial"/>
          <w:color w:val="212529"/>
        </w:rPr>
      </w:pPr>
      <w:r>
        <w:rPr>
          <w:rStyle w:val="Strong"/>
          <w:rFonts w:ascii="Arial" w:eastAsiaTheme="majorEastAsia" w:hAnsi="Arial" w:cs="Arial"/>
          <w:color w:val="212529"/>
        </w:rPr>
        <w:t>An example:</w:t>
      </w:r>
    </w:p>
    <w:p w14:paraId="117EF491"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Imagine that you can't remember whether</w:t>
      </w:r>
    </w:p>
    <w:p w14:paraId="4E7928B4"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a. time = speed/distance or</w:t>
      </w:r>
    </w:p>
    <w:p w14:paraId="191B6CEA"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b. time = distance/speed.</w:t>
      </w:r>
    </w:p>
    <w:p w14:paraId="4C2E1996"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We check by making sure the dimensions (fundamental units) on each side of the equation match.</w:t>
      </w:r>
    </w:p>
    <w:p w14:paraId="1F985B66"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a. </w:t>
      </w:r>
      <w:r>
        <w:rPr>
          <w:rStyle w:val="mopen"/>
          <w:color w:val="212529"/>
          <w:sz w:val="26"/>
          <w:szCs w:val="26"/>
        </w:rPr>
        <w:t>[</w:t>
      </w:r>
      <w:r>
        <w:rPr>
          <w:rStyle w:val="mord"/>
          <w:color w:val="212529"/>
          <w:sz w:val="26"/>
          <w:szCs w:val="26"/>
        </w:rPr>
        <w:t>T</w:t>
      </w:r>
      <w:r>
        <w:rPr>
          <w:rStyle w:val="mclose"/>
          <w:color w:val="212529"/>
          <w:sz w:val="26"/>
          <w:szCs w:val="26"/>
        </w:rPr>
        <w:t>]</w:t>
      </w:r>
      <w:r>
        <w:rPr>
          <w:rStyle w:val="mrel"/>
          <w:color w:val="212529"/>
          <w:sz w:val="26"/>
          <w:szCs w:val="26"/>
        </w:rPr>
        <w:t>=</w:t>
      </w:r>
      <w:r>
        <w:rPr>
          <w:rStyle w:val="mopen"/>
          <w:color w:val="212529"/>
          <w:sz w:val="26"/>
          <w:szCs w:val="26"/>
        </w:rPr>
        <w:t>[</w:t>
      </w:r>
      <w:r>
        <w:rPr>
          <w:rStyle w:val="mord"/>
          <w:color w:val="212529"/>
          <w:sz w:val="26"/>
          <w:szCs w:val="26"/>
        </w:rPr>
        <w:t>L</w:t>
      </w:r>
      <w:r>
        <w:rPr>
          <w:rStyle w:val="mclose"/>
          <w:color w:val="212529"/>
          <w:sz w:val="26"/>
          <w:szCs w:val="26"/>
        </w:rPr>
        <w:t>]</w:t>
      </w:r>
      <w:r>
        <w:rPr>
          <w:rStyle w:val="mopen"/>
          <w:color w:val="212529"/>
          <w:sz w:val="26"/>
          <w:szCs w:val="26"/>
        </w:rPr>
        <w:t>[</w:t>
      </w:r>
      <w:r>
        <w:rPr>
          <w:rStyle w:val="mord"/>
          <w:color w:val="212529"/>
          <w:sz w:val="26"/>
          <w:szCs w:val="26"/>
        </w:rPr>
        <w:t>L</w:t>
      </w:r>
      <w:r>
        <w:rPr>
          <w:rStyle w:val="mclose"/>
          <w:color w:val="212529"/>
          <w:sz w:val="26"/>
          <w:szCs w:val="26"/>
        </w:rPr>
        <w:t>]</w:t>
      </w:r>
      <w:r>
        <w:rPr>
          <w:rStyle w:val="mopen"/>
          <w:color w:val="212529"/>
          <w:sz w:val="26"/>
          <w:szCs w:val="26"/>
        </w:rPr>
        <w:t>[</w:t>
      </w:r>
      <w:r>
        <w:rPr>
          <w:rStyle w:val="mord"/>
          <w:color w:val="212529"/>
          <w:sz w:val="26"/>
          <w:szCs w:val="26"/>
        </w:rPr>
        <w:t>T</w:t>
      </w:r>
      <w:r>
        <w:rPr>
          <w:rStyle w:val="mclose"/>
          <w:color w:val="212529"/>
          <w:sz w:val="26"/>
          <w:szCs w:val="26"/>
        </w:rPr>
        <w:t>]</w:t>
      </w:r>
      <w:r>
        <w:rPr>
          <w:rStyle w:val="mord"/>
          <w:color w:val="212529"/>
          <w:sz w:val="18"/>
          <w:szCs w:val="18"/>
        </w:rPr>
        <w:t>−1</w:t>
      </w:r>
      <w:r>
        <w:rPr>
          <w:rStyle w:val="vlist-s"/>
          <w:color w:val="212529"/>
          <w:sz w:val="2"/>
          <w:szCs w:val="2"/>
        </w:rPr>
        <w:t>​</w:t>
      </w:r>
      <w:r>
        <w:rPr>
          <w:rStyle w:val="mrel"/>
          <w:color w:val="212529"/>
          <w:sz w:val="26"/>
          <w:szCs w:val="26"/>
        </w:rPr>
        <w:t>=</w:t>
      </w:r>
      <w:r>
        <w:rPr>
          <w:rStyle w:val="mopen"/>
          <w:color w:val="212529"/>
          <w:sz w:val="26"/>
          <w:szCs w:val="26"/>
        </w:rPr>
        <w:t>[</w:t>
      </w:r>
      <w:r>
        <w:rPr>
          <w:rStyle w:val="mord"/>
          <w:color w:val="212529"/>
          <w:sz w:val="26"/>
          <w:szCs w:val="26"/>
        </w:rPr>
        <w:t>T</w:t>
      </w:r>
      <w:r>
        <w:rPr>
          <w:rStyle w:val="mclose"/>
          <w:color w:val="212529"/>
          <w:sz w:val="26"/>
          <w:szCs w:val="26"/>
        </w:rPr>
        <w:t>]</w:t>
      </w:r>
      <w:r>
        <w:rPr>
          <w:rStyle w:val="mord"/>
          <w:color w:val="212529"/>
          <w:sz w:val="18"/>
          <w:szCs w:val="18"/>
        </w:rPr>
        <w:t>−1</w:t>
      </w:r>
      <w:r>
        <w:rPr>
          <w:rFonts w:ascii="Arial" w:hAnsi="Arial" w:cs="Arial"/>
          <w:color w:val="212529"/>
        </w:rPr>
        <w:t> WRONG</w:t>
      </w:r>
    </w:p>
    <w:p w14:paraId="32F70B9B"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b. </w:t>
      </w:r>
      <w:r>
        <w:rPr>
          <w:rStyle w:val="mopen"/>
          <w:color w:val="212529"/>
          <w:sz w:val="26"/>
          <w:szCs w:val="26"/>
        </w:rPr>
        <w:t>[</w:t>
      </w:r>
      <w:r>
        <w:rPr>
          <w:rStyle w:val="mord"/>
          <w:color w:val="212529"/>
          <w:sz w:val="26"/>
          <w:szCs w:val="26"/>
        </w:rPr>
        <w:t>T</w:t>
      </w:r>
      <w:r>
        <w:rPr>
          <w:rStyle w:val="mclose"/>
          <w:color w:val="212529"/>
          <w:sz w:val="26"/>
          <w:szCs w:val="26"/>
        </w:rPr>
        <w:t>]</w:t>
      </w:r>
      <w:r>
        <w:rPr>
          <w:rStyle w:val="mrel"/>
          <w:color w:val="212529"/>
          <w:sz w:val="26"/>
          <w:szCs w:val="26"/>
        </w:rPr>
        <w:t>=</w:t>
      </w:r>
      <w:r>
        <w:rPr>
          <w:rStyle w:val="mopen"/>
          <w:color w:val="212529"/>
          <w:sz w:val="26"/>
          <w:szCs w:val="26"/>
        </w:rPr>
        <w:t>[</w:t>
      </w:r>
      <w:r>
        <w:rPr>
          <w:rStyle w:val="mord"/>
          <w:color w:val="212529"/>
          <w:sz w:val="26"/>
          <w:szCs w:val="26"/>
        </w:rPr>
        <w:t>L</w:t>
      </w:r>
      <w:r>
        <w:rPr>
          <w:rStyle w:val="mclose"/>
          <w:color w:val="212529"/>
          <w:sz w:val="26"/>
          <w:szCs w:val="26"/>
        </w:rPr>
        <w:t>]</w:t>
      </w:r>
      <w:r>
        <w:rPr>
          <w:rStyle w:val="mopen"/>
          <w:color w:val="212529"/>
          <w:sz w:val="26"/>
          <w:szCs w:val="26"/>
        </w:rPr>
        <w:t>[</w:t>
      </w:r>
      <w:r>
        <w:rPr>
          <w:rStyle w:val="mord"/>
          <w:color w:val="212529"/>
          <w:sz w:val="26"/>
          <w:szCs w:val="26"/>
        </w:rPr>
        <w:t>T</w:t>
      </w:r>
      <w:r>
        <w:rPr>
          <w:rStyle w:val="mclose"/>
          <w:color w:val="212529"/>
          <w:sz w:val="26"/>
          <w:szCs w:val="26"/>
        </w:rPr>
        <w:t>]</w:t>
      </w:r>
      <w:r>
        <w:rPr>
          <w:rStyle w:val="mord"/>
          <w:color w:val="212529"/>
          <w:sz w:val="18"/>
          <w:szCs w:val="18"/>
        </w:rPr>
        <w:t>−1</w:t>
      </w:r>
      <w:r>
        <w:rPr>
          <w:rStyle w:val="mopen"/>
          <w:color w:val="212529"/>
          <w:sz w:val="26"/>
          <w:szCs w:val="26"/>
        </w:rPr>
        <w:t>[</w:t>
      </w:r>
      <w:r>
        <w:rPr>
          <w:rStyle w:val="mord"/>
          <w:color w:val="212529"/>
          <w:sz w:val="26"/>
          <w:szCs w:val="26"/>
        </w:rPr>
        <w:t>L</w:t>
      </w:r>
      <w:r>
        <w:rPr>
          <w:rStyle w:val="mclose"/>
          <w:color w:val="212529"/>
          <w:sz w:val="26"/>
          <w:szCs w:val="26"/>
        </w:rPr>
        <w:t>]</w:t>
      </w:r>
      <w:r>
        <w:rPr>
          <w:rStyle w:val="vlist-s"/>
          <w:color w:val="212529"/>
          <w:sz w:val="2"/>
          <w:szCs w:val="2"/>
        </w:rPr>
        <w:t>​</w:t>
      </w:r>
      <w:r>
        <w:rPr>
          <w:rStyle w:val="mrel"/>
          <w:color w:val="212529"/>
          <w:sz w:val="26"/>
          <w:szCs w:val="26"/>
        </w:rPr>
        <w:t>=</w:t>
      </w:r>
      <w:r>
        <w:rPr>
          <w:rStyle w:val="mopen"/>
          <w:color w:val="212529"/>
          <w:sz w:val="26"/>
          <w:szCs w:val="26"/>
        </w:rPr>
        <w:t>[</w:t>
      </w:r>
      <w:r>
        <w:rPr>
          <w:rStyle w:val="mord"/>
          <w:color w:val="212529"/>
          <w:sz w:val="26"/>
          <w:szCs w:val="26"/>
        </w:rPr>
        <w:t>T</w:t>
      </w:r>
      <w:r>
        <w:rPr>
          <w:rStyle w:val="mclose"/>
          <w:color w:val="212529"/>
          <w:sz w:val="26"/>
          <w:szCs w:val="26"/>
        </w:rPr>
        <w:t>]</w:t>
      </w:r>
      <w:r>
        <w:rPr>
          <w:rFonts w:ascii="Arial" w:hAnsi="Arial" w:cs="Arial"/>
          <w:color w:val="212529"/>
        </w:rPr>
        <w:t> CORRECT</w:t>
      </w:r>
    </w:p>
    <w:p w14:paraId="4A8511F3" w14:textId="77777777" w:rsidR="00196394" w:rsidRDefault="00196394" w:rsidP="00196394">
      <w:pPr>
        <w:pStyle w:val="NormalWeb"/>
        <w:shd w:val="clear" w:color="auto" w:fill="FBFBFB"/>
        <w:spacing w:before="0" w:beforeAutospacing="0"/>
        <w:rPr>
          <w:rFonts w:ascii="Arial" w:hAnsi="Arial" w:cs="Arial"/>
          <w:color w:val="212529"/>
        </w:rPr>
      </w:pPr>
      <w:r>
        <w:rPr>
          <w:rFonts w:ascii="Arial" w:hAnsi="Arial" w:cs="Arial"/>
          <w:color w:val="212529"/>
        </w:rPr>
        <w:t>Here we have reduced speed to its fundamental units of </w:t>
      </w:r>
      <w:r>
        <w:rPr>
          <w:rStyle w:val="Emphasis"/>
          <w:rFonts w:ascii="Arial" w:hAnsi="Arial" w:cs="Arial"/>
          <w:color w:val="212529"/>
        </w:rPr>
        <w:t>length per unit time</w:t>
      </w:r>
      <w:r>
        <w:rPr>
          <w:rFonts w:ascii="Arial" w:hAnsi="Arial" w:cs="Arial"/>
          <w:color w:val="212529"/>
        </w:rPr>
        <w:t> </w:t>
      </w:r>
      <w:r>
        <w:rPr>
          <w:rStyle w:val="mopen"/>
          <w:color w:val="212529"/>
          <w:sz w:val="26"/>
          <w:szCs w:val="26"/>
        </w:rPr>
        <w:t>[</w:t>
      </w:r>
      <w:r>
        <w:rPr>
          <w:rStyle w:val="mord"/>
          <w:color w:val="212529"/>
          <w:sz w:val="26"/>
          <w:szCs w:val="26"/>
        </w:rPr>
        <w:t>L</w:t>
      </w:r>
      <w:r>
        <w:rPr>
          <w:rStyle w:val="mclose"/>
          <w:color w:val="212529"/>
          <w:sz w:val="26"/>
          <w:szCs w:val="26"/>
        </w:rPr>
        <w:t>]</w:t>
      </w:r>
      <w:r>
        <w:rPr>
          <w:rStyle w:val="mopen"/>
          <w:color w:val="212529"/>
          <w:sz w:val="26"/>
          <w:szCs w:val="26"/>
        </w:rPr>
        <w:t>[</w:t>
      </w:r>
      <w:r>
        <w:rPr>
          <w:rStyle w:val="mord"/>
          <w:color w:val="212529"/>
          <w:sz w:val="26"/>
          <w:szCs w:val="26"/>
        </w:rPr>
        <w:t>T</w:t>
      </w:r>
      <w:r>
        <w:rPr>
          <w:rStyle w:val="mclose"/>
          <w:color w:val="212529"/>
          <w:sz w:val="26"/>
          <w:szCs w:val="26"/>
        </w:rPr>
        <w:t>]</w:t>
      </w:r>
      <w:r>
        <w:rPr>
          <w:rStyle w:val="mord"/>
          <w:color w:val="212529"/>
          <w:sz w:val="18"/>
          <w:szCs w:val="18"/>
        </w:rPr>
        <w:t>−1</w:t>
      </w:r>
      <w:r>
        <w:rPr>
          <w:rFonts w:ascii="Arial" w:hAnsi="Arial" w:cs="Arial"/>
          <w:color w:val="212529"/>
        </w:rPr>
        <w:t>.</w:t>
      </w:r>
    </w:p>
    <w:p w14:paraId="0551E1A4" w14:textId="00933E05" w:rsidR="00196394" w:rsidRDefault="00196394" w:rsidP="002947E3"/>
    <w:p w14:paraId="47469F2A" w14:textId="77777777" w:rsidR="00C211E6" w:rsidRPr="00C211E6" w:rsidRDefault="00C211E6" w:rsidP="00C211E6"/>
    <w:p w14:paraId="03029CA3" w14:textId="77777777" w:rsidR="00C211E6" w:rsidRDefault="00C211E6" w:rsidP="00C211E6"/>
    <w:p w14:paraId="29D2E602" w14:textId="79129221" w:rsidR="00C211E6" w:rsidRPr="00C211E6" w:rsidRDefault="00C211E6" w:rsidP="00D90091">
      <w:pPr>
        <w:pStyle w:val="Heading2"/>
      </w:pPr>
      <w:r>
        <w:tab/>
      </w:r>
      <w:r w:rsidR="00D90091">
        <w:t>slope</w:t>
      </w:r>
    </w:p>
    <w:p w14:paraId="53E01E50" w14:textId="77777777" w:rsidR="00BF1C57" w:rsidRDefault="00BF1C57" w:rsidP="002947E3">
      <w:pPr>
        <w:rPr>
          <w:noProof/>
        </w:rPr>
      </w:pPr>
      <w:r>
        <w:rPr>
          <w:noProof/>
        </w:rPr>
        <w:t xml:space="preserve">    </w:t>
      </w:r>
    </w:p>
    <w:p w14:paraId="59135930" w14:textId="77777777" w:rsidR="00BF1C57" w:rsidRDefault="00BF1C57" w:rsidP="002947E3">
      <w:pPr>
        <w:rPr>
          <w:noProof/>
        </w:rPr>
      </w:pPr>
    </w:p>
    <w:p w14:paraId="0D48BA0D" w14:textId="77777777" w:rsidR="00BF1C57" w:rsidRDefault="00BF1C57" w:rsidP="002947E3">
      <w:pPr>
        <w:rPr>
          <w:noProof/>
        </w:rPr>
      </w:pPr>
    </w:p>
    <w:p w14:paraId="6E4C8225" w14:textId="4C1E0F26" w:rsidR="001728DA" w:rsidRDefault="00497746" w:rsidP="002947E3">
      <w:r w:rsidRPr="00497746">
        <w:rPr>
          <w:noProof/>
        </w:rPr>
        <w:lastRenderedPageBreak/>
        <w:drawing>
          <wp:inline distT="0" distB="0" distL="0" distR="0" wp14:anchorId="3DBE12BC" wp14:editId="6610CB2C">
            <wp:extent cx="8538210" cy="461091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554073" cy="4619477"/>
                    </a:xfrm>
                    <a:prstGeom prst="rect">
                      <a:avLst/>
                    </a:prstGeom>
                  </pic:spPr>
                </pic:pic>
              </a:graphicData>
            </a:graphic>
          </wp:inline>
        </w:drawing>
      </w:r>
    </w:p>
    <w:p w14:paraId="4C61912F" w14:textId="77777777" w:rsidR="00FA0141" w:rsidRDefault="00FA0141" w:rsidP="002947E3"/>
    <w:p w14:paraId="167EDD73" w14:textId="77777777" w:rsidR="00FA0141" w:rsidRDefault="00FA0141" w:rsidP="002947E3"/>
    <w:p w14:paraId="1B4C11C3" w14:textId="1C0E9B51" w:rsidR="00FA0141" w:rsidRDefault="00FA0141" w:rsidP="00FA0141">
      <w:pPr>
        <w:pStyle w:val="Heading2"/>
      </w:pPr>
      <w:r>
        <w:t xml:space="preserve">RELATIVE VELOCITY </w:t>
      </w:r>
    </w:p>
    <w:p w14:paraId="197AEE19" w14:textId="77777777" w:rsidR="00FA0141" w:rsidRDefault="00FA0141" w:rsidP="00FA0141"/>
    <w:p w14:paraId="39E01DFB" w14:textId="77777777" w:rsidR="00FA0141" w:rsidRDefault="00FA0141" w:rsidP="00FA0141"/>
    <w:p w14:paraId="7FF75FAE" w14:textId="77777777" w:rsidR="00FA0141" w:rsidRDefault="00FA0141" w:rsidP="00FA0141"/>
    <w:p w14:paraId="40EA6D57" w14:textId="781782F6" w:rsidR="00FA0141" w:rsidRDefault="00FA0141" w:rsidP="00FA0141">
      <w:r w:rsidRPr="00FA0141">
        <w:rPr>
          <w:noProof/>
        </w:rPr>
        <w:lastRenderedPageBreak/>
        <w:drawing>
          <wp:inline distT="0" distB="0" distL="0" distR="0" wp14:anchorId="39081745" wp14:editId="6E193C23">
            <wp:extent cx="11781532" cy="4495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1810907" cy="4507009"/>
                    </a:xfrm>
                    <a:prstGeom prst="rect">
                      <a:avLst/>
                    </a:prstGeom>
                  </pic:spPr>
                </pic:pic>
              </a:graphicData>
            </a:graphic>
          </wp:inline>
        </w:drawing>
      </w:r>
    </w:p>
    <w:p w14:paraId="74FA2519" w14:textId="77777777" w:rsidR="000C4FE0" w:rsidRDefault="000C4FE0" w:rsidP="00FA0141"/>
    <w:p w14:paraId="0D700FFF" w14:textId="3CF2824A" w:rsidR="000C4FE0" w:rsidRDefault="006623C1" w:rsidP="00FA0141">
      <w:r w:rsidRPr="006623C1">
        <w:rPr>
          <w:noProof/>
        </w:rPr>
        <w:lastRenderedPageBreak/>
        <w:drawing>
          <wp:inline distT="0" distB="0" distL="0" distR="0" wp14:anchorId="3E7D1944" wp14:editId="2E19FBC9">
            <wp:extent cx="10909300" cy="4553118"/>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928701" cy="4561215"/>
                    </a:xfrm>
                    <a:prstGeom prst="rect">
                      <a:avLst/>
                    </a:prstGeom>
                  </pic:spPr>
                </pic:pic>
              </a:graphicData>
            </a:graphic>
          </wp:inline>
        </w:drawing>
      </w:r>
    </w:p>
    <w:p w14:paraId="7DCA438F" w14:textId="77777777" w:rsidR="006623C1" w:rsidRDefault="006623C1" w:rsidP="00FA0141"/>
    <w:p w14:paraId="27425A16" w14:textId="77777777" w:rsidR="006623C1" w:rsidRDefault="006623C1" w:rsidP="00FA0141"/>
    <w:p w14:paraId="47A163D4" w14:textId="77777777" w:rsidR="00655E25" w:rsidRDefault="00655E25" w:rsidP="00FA0141"/>
    <w:p w14:paraId="48C59290" w14:textId="50B3BF9F" w:rsidR="006623C1" w:rsidRDefault="006B2704" w:rsidP="00FA0141">
      <w:r>
        <w:t>VECTOR ADDITION IS SIMPLY ADDING THE VEC</w:t>
      </w:r>
      <w:r w:rsidR="008810D5">
        <w:t>TORS OF EACH DIRECTION</w:t>
      </w:r>
    </w:p>
    <w:p w14:paraId="59855129" w14:textId="77777777" w:rsidR="00655E25" w:rsidRDefault="00655E25" w:rsidP="00FA0141"/>
    <w:p w14:paraId="6C6FEC99" w14:textId="77777777" w:rsidR="00655E25" w:rsidRDefault="00655E25" w:rsidP="00FA0141"/>
    <w:p w14:paraId="246E622F" w14:textId="77777777" w:rsidR="00655E25" w:rsidRDefault="00655E25" w:rsidP="00FA0141"/>
    <w:p w14:paraId="194CEAF4" w14:textId="77777777" w:rsidR="00655E25" w:rsidRDefault="00655E25" w:rsidP="00FA0141"/>
    <w:p w14:paraId="0AD28071" w14:textId="1A85C0D9" w:rsidR="00655E25" w:rsidRDefault="008345ED" w:rsidP="00655E25">
      <w:pPr>
        <w:pStyle w:val="Heading2"/>
      </w:pPr>
      <w:r>
        <w:t>PROJECTILE MOTION</w:t>
      </w:r>
    </w:p>
    <w:p w14:paraId="06AD316E" w14:textId="77777777" w:rsidR="008345ED" w:rsidRDefault="008345ED" w:rsidP="008345ED"/>
    <w:p w14:paraId="73D186BF" w14:textId="1CFB3FD1" w:rsidR="008345ED" w:rsidRPr="008345ED" w:rsidRDefault="008345ED" w:rsidP="008345ED">
      <w:r w:rsidRPr="008345ED">
        <w:rPr>
          <w:noProof/>
        </w:rPr>
        <w:lastRenderedPageBreak/>
        <w:drawing>
          <wp:inline distT="0" distB="0" distL="0" distR="0" wp14:anchorId="6DCC0073" wp14:editId="3D0CECFC">
            <wp:extent cx="8928764" cy="408305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39098" cy="4087776"/>
                    </a:xfrm>
                    <a:prstGeom prst="rect">
                      <a:avLst/>
                    </a:prstGeom>
                  </pic:spPr>
                </pic:pic>
              </a:graphicData>
            </a:graphic>
          </wp:inline>
        </w:drawing>
      </w:r>
    </w:p>
    <w:p w14:paraId="0549887A" w14:textId="77777777" w:rsidR="000C4FE0" w:rsidRDefault="000C4FE0" w:rsidP="00FA0141"/>
    <w:p w14:paraId="51999DC2" w14:textId="77777777" w:rsidR="001518E1" w:rsidRDefault="001518E1" w:rsidP="00FA0141"/>
    <w:p w14:paraId="5125C77C" w14:textId="15773D6A" w:rsidR="001518E1" w:rsidRDefault="001518E1" w:rsidP="00FA0141">
      <w:r w:rsidRPr="001518E1">
        <w:rPr>
          <w:noProof/>
        </w:rPr>
        <w:lastRenderedPageBreak/>
        <w:drawing>
          <wp:inline distT="0" distB="0" distL="0" distR="0" wp14:anchorId="1A7BC727" wp14:editId="660C95FB">
            <wp:extent cx="7586133" cy="426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598060" cy="4273909"/>
                    </a:xfrm>
                    <a:prstGeom prst="rect">
                      <a:avLst/>
                    </a:prstGeom>
                  </pic:spPr>
                </pic:pic>
              </a:graphicData>
            </a:graphic>
          </wp:inline>
        </w:drawing>
      </w:r>
    </w:p>
    <w:p w14:paraId="33AA3EEC" w14:textId="77777777" w:rsidR="00722F87" w:rsidRDefault="00722F87" w:rsidP="00FA0141"/>
    <w:p w14:paraId="22592F15" w14:textId="77777777" w:rsidR="00722F87" w:rsidRDefault="00722F87" w:rsidP="00FA0141"/>
    <w:p w14:paraId="2CE3C0E9" w14:textId="24FD76DD" w:rsidR="00722F87" w:rsidRDefault="00722F87" w:rsidP="00FA0141">
      <w:r w:rsidRPr="00722F87">
        <w:rPr>
          <w:noProof/>
        </w:rPr>
        <w:drawing>
          <wp:inline distT="0" distB="0" distL="0" distR="0" wp14:anchorId="2AC5D214" wp14:editId="7AECD2C7">
            <wp:extent cx="6387609" cy="292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4882" cy="2924326"/>
                    </a:xfrm>
                    <a:prstGeom prst="rect">
                      <a:avLst/>
                    </a:prstGeom>
                  </pic:spPr>
                </pic:pic>
              </a:graphicData>
            </a:graphic>
          </wp:inline>
        </w:drawing>
      </w:r>
    </w:p>
    <w:p w14:paraId="5B094629" w14:textId="77777777" w:rsidR="00D0562A" w:rsidRDefault="00D0562A" w:rsidP="00FA0141"/>
    <w:p w14:paraId="504BD35F" w14:textId="77777777" w:rsidR="00D0562A" w:rsidRDefault="00D0562A" w:rsidP="00FA0141"/>
    <w:p w14:paraId="6F73359C" w14:textId="79A33979" w:rsidR="00D0562A" w:rsidRDefault="00D0562A" w:rsidP="00FA0141">
      <w:r w:rsidRPr="00D0562A">
        <w:rPr>
          <w:noProof/>
        </w:rPr>
        <w:lastRenderedPageBreak/>
        <w:drawing>
          <wp:inline distT="0" distB="0" distL="0" distR="0" wp14:anchorId="05E0E0C1" wp14:editId="451FFED6">
            <wp:extent cx="8655050" cy="3957882"/>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667361" cy="3963512"/>
                    </a:xfrm>
                    <a:prstGeom prst="rect">
                      <a:avLst/>
                    </a:prstGeom>
                  </pic:spPr>
                </pic:pic>
              </a:graphicData>
            </a:graphic>
          </wp:inline>
        </w:drawing>
      </w:r>
    </w:p>
    <w:p w14:paraId="0ADE5F9C" w14:textId="77777777" w:rsidR="005119DF" w:rsidRDefault="005119DF" w:rsidP="00FA0141"/>
    <w:p w14:paraId="65B9774E" w14:textId="4ECE5DEC" w:rsidR="005119DF" w:rsidRDefault="005119DF" w:rsidP="00FA0141">
      <w:r w:rsidRPr="005119DF">
        <w:rPr>
          <w:noProof/>
        </w:rPr>
        <w:drawing>
          <wp:inline distT="0" distB="0" distL="0" distR="0" wp14:anchorId="5DF5F75B" wp14:editId="6BB11605">
            <wp:extent cx="8585200" cy="392594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96669" cy="3931185"/>
                    </a:xfrm>
                    <a:prstGeom prst="rect">
                      <a:avLst/>
                    </a:prstGeom>
                  </pic:spPr>
                </pic:pic>
              </a:graphicData>
            </a:graphic>
          </wp:inline>
        </w:drawing>
      </w:r>
    </w:p>
    <w:p w14:paraId="2BDAD9E9" w14:textId="77777777" w:rsidR="005119DF" w:rsidRDefault="005119DF" w:rsidP="00FA0141"/>
    <w:p w14:paraId="5E6A439D" w14:textId="74A1FBF7" w:rsidR="005119DF" w:rsidRDefault="005119DF" w:rsidP="00FA0141">
      <w:r w:rsidRPr="005119DF">
        <w:rPr>
          <w:noProof/>
        </w:rPr>
        <w:lastRenderedPageBreak/>
        <w:drawing>
          <wp:inline distT="0" distB="0" distL="0" distR="0" wp14:anchorId="054C38EE" wp14:editId="21B7D34F">
            <wp:extent cx="7143750" cy="326677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62652" cy="3275422"/>
                    </a:xfrm>
                    <a:prstGeom prst="rect">
                      <a:avLst/>
                    </a:prstGeom>
                  </pic:spPr>
                </pic:pic>
              </a:graphicData>
            </a:graphic>
          </wp:inline>
        </w:drawing>
      </w:r>
    </w:p>
    <w:p w14:paraId="323FC76C" w14:textId="77777777" w:rsidR="001224FB" w:rsidRDefault="001224FB" w:rsidP="00FA0141"/>
    <w:p w14:paraId="464F35D1" w14:textId="77777777" w:rsidR="001224FB" w:rsidRDefault="001224FB" w:rsidP="00FA0141"/>
    <w:p w14:paraId="41EF2C9E" w14:textId="50C25749" w:rsidR="001224FB" w:rsidRDefault="001224FB" w:rsidP="00FA0141">
      <w:r w:rsidRPr="001224FB">
        <w:rPr>
          <w:noProof/>
        </w:rPr>
        <w:drawing>
          <wp:inline distT="0" distB="0" distL="0" distR="0" wp14:anchorId="4A9B6954" wp14:editId="3DEFE6A1">
            <wp:extent cx="6984711" cy="3194050"/>
            <wp:effectExtent l="0" t="0" r="698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986009" cy="3194644"/>
                    </a:xfrm>
                    <a:prstGeom prst="rect">
                      <a:avLst/>
                    </a:prstGeom>
                  </pic:spPr>
                </pic:pic>
              </a:graphicData>
            </a:graphic>
          </wp:inline>
        </w:drawing>
      </w:r>
    </w:p>
    <w:p w14:paraId="4C6374F9" w14:textId="77777777" w:rsidR="001224FB" w:rsidRDefault="001224FB" w:rsidP="00FA0141"/>
    <w:p w14:paraId="2E1FD2BC" w14:textId="77777777" w:rsidR="001224FB" w:rsidRDefault="001224FB" w:rsidP="00FA0141"/>
    <w:p w14:paraId="71FD2ABB" w14:textId="77777777" w:rsidR="001224FB" w:rsidRDefault="001224FB" w:rsidP="00FA0141"/>
    <w:p w14:paraId="4B3E1423" w14:textId="3E60BA41" w:rsidR="001224FB" w:rsidRDefault="001224FB" w:rsidP="001224FB">
      <w:pPr>
        <w:pStyle w:val="Heading2"/>
        <w:rPr>
          <w:sz w:val="56"/>
          <w:szCs w:val="56"/>
        </w:rPr>
      </w:pPr>
      <w:r>
        <w:rPr>
          <w:sz w:val="56"/>
          <w:szCs w:val="56"/>
        </w:rPr>
        <w:t>SUMMARY OF FORMULAS</w:t>
      </w:r>
    </w:p>
    <w:p w14:paraId="73B3D352" w14:textId="77777777" w:rsidR="001224FB" w:rsidRDefault="001224FB" w:rsidP="001224FB"/>
    <w:p w14:paraId="3C3E714D" w14:textId="4A85FA0C" w:rsidR="001224FB" w:rsidRDefault="001224FB" w:rsidP="001224FB">
      <w:r w:rsidRPr="001224FB">
        <w:rPr>
          <w:noProof/>
        </w:rPr>
        <w:lastRenderedPageBreak/>
        <w:drawing>
          <wp:inline distT="0" distB="0" distL="0" distR="0" wp14:anchorId="10D678A7" wp14:editId="007E9930">
            <wp:extent cx="8720474" cy="3987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725017" cy="3989877"/>
                    </a:xfrm>
                    <a:prstGeom prst="rect">
                      <a:avLst/>
                    </a:prstGeom>
                  </pic:spPr>
                </pic:pic>
              </a:graphicData>
            </a:graphic>
          </wp:inline>
        </w:drawing>
      </w:r>
    </w:p>
    <w:p w14:paraId="0849737E" w14:textId="77777777" w:rsidR="00E10804" w:rsidRDefault="00E10804" w:rsidP="001224FB"/>
    <w:p w14:paraId="2BAD928A" w14:textId="77777777" w:rsidR="00E10804" w:rsidRDefault="00E10804" w:rsidP="001224FB"/>
    <w:p w14:paraId="4C1D4A6B" w14:textId="494B42AE" w:rsidR="00E10804" w:rsidRDefault="00E10804" w:rsidP="001224FB">
      <w:r w:rsidRPr="00E10804">
        <w:rPr>
          <w:noProof/>
        </w:rPr>
        <w:drawing>
          <wp:inline distT="0" distB="0" distL="0" distR="0" wp14:anchorId="6749EAF2" wp14:editId="0A4DF0DC">
            <wp:extent cx="6304292" cy="28829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6178" cy="2883762"/>
                    </a:xfrm>
                    <a:prstGeom prst="rect">
                      <a:avLst/>
                    </a:prstGeom>
                  </pic:spPr>
                </pic:pic>
              </a:graphicData>
            </a:graphic>
          </wp:inline>
        </w:drawing>
      </w:r>
    </w:p>
    <w:p w14:paraId="742EA172" w14:textId="77777777" w:rsidR="00E10804" w:rsidRDefault="00E10804" w:rsidP="001224FB"/>
    <w:p w14:paraId="7DBC5E07" w14:textId="15CE936F" w:rsidR="00E10804" w:rsidRDefault="00E10804" w:rsidP="001224FB">
      <w:r w:rsidRPr="00E10804">
        <w:rPr>
          <w:noProof/>
        </w:rPr>
        <w:lastRenderedPageBreak/>
        <w:drawing>
          <wp:inline distT="0" distB="0" distL="0" distR="0" wp14:anchorId="30FACE8F" wp14:editId="0CDF022F">
            <wp:extent cx="7220774" cy="3302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23999" cy="3303475"/>
                    </a:xfrm>
                    <a:prstGeom prst="rect">
                      <a:avLst/>
                    </a:prstGeom>
                  </pic:spPr>
                </pic:pic>
              </a:graphicData>
            </a:graphic>
          </wp:inline>
        </w:drawing>
      </w:r>
    </w:p>
    <w:p w14:paraId="7AD258CC" w14:textId="77777777" w:rsidR="001766D9" w:rsidRDefault="001766D9" w:rsidP="001224FB"/>
    <w:p w14:paraId="549266FB" w14:textId="77777777" w:rsidR="001766D9" w:rsidRDefault="001766D9" w:rsidP="001224FB"/>
    <w:p w14:paraId="10588856" w14:textId="77777777" w:rsidR="001766D9" w:rsidRDefault="001766D9" w:rsidP="001224FB"/>
    <w:p w14:paraId="6CD8C587" w14:textId="77777777" w:rsidR="001766D9" w:rsidRDefault="001766D9" w:rsidP="001224FB"/>
    <w:p w14:paraId="5B558F42" w14:textId="77777777" w:rsidR="001766D9" w:rsidRDefault="001766D9" w:rsidP="001224FB"/>
    <w:p w14:paraId="67760E7B" w14:textId="77777777" w:rsidR="001766D9" w:rsidRDefault="001766D9" w:rsidP="001224FB"/>
    <w:p w14:paraId="7120C1BE" w14:textId="77777777" w:rsidR="001766D9" w:rsidRDefault="001766D9" w:rsidP="001224FB"/>
    <w:p w14:paraId="225974EC" w14:textId="77777777" w:rsidR="001766D9" w:rsidRDefault="001766D9" w:rsidP="001224FB"/>
    <w:p w14:paraId="2E97B748" w14:textId="77777777" w:rsidR="001766D9" w:rsidRDefault="001766D9" w:rsidP="001224FB"/>
    <w:p w14:paraId="10978377" w14:textId="2709D2B0" w:rsidR="001766D9" w:rsidRDefault="007E6FA2" w:rsidP="007E6FA2">
      <w:pPr>
        <w:pStyle w:val="Heading2"/>
        <w:rPr>
          <w:sz w:val="72"/>
          <w:szCs w:val="72"/>
        </w:rPr>
      </w:pPr>
      <w:r>
        <w:rPr>
          <w:sz w:val="72"/>
          <w:szCs w:val="72"/>
        </w:rPr>
        <w:t>Uniform circular motion</w:t>
      </w:r>
    </w:p>
    <w:p w14:paraId="5C3F01E4" w14:textId="77777777" w:rsidR="007E6FA2" w:rsidRDefault="007E6FA2" w:rsidP="007E6FA2"/>
    <w:p w14:paraId="27E1F975" w14:textId="745055C3" w:rsidR="007E6FA2" w:rsidRDefault="007E6FA2" w:rsidP="007E6FA2">
      <w:r w:rsidRPr="007E6FA2">
        <w:rPr>
          <w:noProof/>
        </w:rPr>
        <w:lastRenderedPageBreak/>
        <w:drawing>
          <wp:inline distT="0" distB="0" distL="0" distR="0" wp14:anchorId="48F7049D" wp14:editId="700BCC62">
            <wp:extent cx="8678815" cy="396875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689935" cy="3973835"/>
                    </a:xfrm>
                    <a:prstGeom prst="rect">
                      <a:avLst/>
                    </a:prstGeom>
                  </pic:spPr>
                </pic:pic>
              </a:graphicData>
            </a:graphic>
          </wp:inline>
        </w:drawing>
      </w:r>
    </w:p>
    <w:p w14:paraId="25D13CC7" w14:textId="77777777" w:rsidR="00EA21C7" w:rsidRDefault="00EA21C7" w:rsidP="007E6FA2"/>
    <w:p w14:paraId="3A6727CA" w14:textId="77777777" w:rsidR="00EA21C7" w:rsidRDefault="00EA21C7" w:rsidP="007E6FA2"/>
    <w:p w14:paraId="786DA90E" w14:textId="397E93F8" w:rsidR="00EA21C7" w:rsidRDefault="00EA21C7" w:rsidP="007E6FA2">
      <w:r w:rsidRPr="00EA21C7">
        <w:rPr>
          <w:noProof/>
        </w:rPr>
        <w:drawing>
          <wp:inline distT="0" distB="0" distL="0" distR="0" wp14:anchorId="47FF75A6" wp14:editId="528261EB">
            <wp:extent cx="8769350" cy="4010150"/>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785620" cy="4017590"/>
                    </a:xfrm>
                    <a:prstGeom prst="rect">
                      <a:avLst/>
                    </a:prstGeom>
                  </pic:spPr>
                </pic:pic>
              </a:graphicData>
            </a:graphic>
          </wp:inline>
        </w:drawing>
      </w:r>
    </w:p>
    <w:p w14:paraId="1126977B" w14:textId="77777777" w:rsidR="007A4F1E" w:rsidRDefault="007A4F1E" w:rsidP="007E6FA2"/>
    <w:p w14:paraId="341E8995" w14:textId="77777777" w:rsidR="007A4F1E" w:rsidRDefault="007A4F1E" w:rsidP="007E6FA2"/>
    <w:p w14:paraId="5C3377DF" w14:textId="77777777" w:rsidR="007A4F1E" w:rsidRDefault="007A4F1E" w:rsidP="007E6FA2"/>
    <w:p w14:paraId="057FDE0F" w14:textId="77777777" w:rsidR="007A4F1E" w:rsidRDefault="007A4F1E" w:rsidP="007E6FA2"/>
    <w:p w14:paraId="049E6DB3" w14:textId="77777777" w:rsidR="007A4F1E" w:rsidRDefault="007A4F1E" w:rsidP="007E6FA2"/>
    <w:p w14:paraId="423C1284" w14:textId="77777777" w:rsidR="007A4F1E" w:rsidRDefault="007A4F1E" w:rsidP="007E6FA2"/>
    <w:p w14:paraId="159C6537" w14:textId="77777777" w:rsidR="007A4F1E" w:rsidRDefault="007A4F1E" w:rsidP="007E6FA2"/>
    <w:p w14:paraId="588B60C7" w14:textId="77777777" w:rsidR="007A4F1E" w:rsidRDefault="007A4F1E" w:rsidP="007E6FA2"/>
    <w:p w14:paraId="59B0CE4D" w14:textId="77777777" w:rsidR="007A4F1E" w:rsidRDefault="007A4F1E" w:rsidP="007E6FA2"/>
    <w:p w14:paraId="6C109DCA" w14:textId="2737F0EE" w:rsidR="007A4F1E" w:rsidRDefault="007A4F1E" w:rsidP="007A4F1E">
      <w:pPr>
        <w:pStyle w:val="Heading2"/>
        <w:rPr>
          <w:rFonts w:ascii="Broadway" w:hAnsi="Broadway"/>
          <w:sz w:val="96"/>
          <w:szCs w:val="96"/>
        </w:rPr>
      </w:pPr>
      <w:r>
        <w:rPr>
          <w:rFonts w:ascii="Broadway" w:hAnsi="Broadway"/>
          <w:sz w:val="96"/>
          <w:szCs w:val="96"/>
        </w:rPr>
        <w:t>LAWS OF MOTION NL</w:t>
      </w:r>
      <w:r w:rsidR="00CE1FCD">
        <w:rPr>
          <w:rFonts w:ascii="Broadway" w:hAnsi="Broadway"/>
          <w:sz w:val="96"/>
          <w:szCs w:val="96"/>
        </w:rPr>
        <w:t>M</w:t>
      </w:r>
    </w:p>
    <w:p w14:paraId="50E85F25" w14:textId="77777777" w:rsidR="00CE1FCD" w:rsidRDefault="00CE1FCD" w:rsidP="00CE1FCD"/>
    <w:p w14:paraId="3F1BF919" w14:textId="3044C212" w:rsidR="00CE1FCD" w:rsidRDefault="00CE1FCD" w:rsidP="00CE1FCD">
      <w:pPr>
        <w:pStyle w:val="Heading2"/>
      </w:pPr>
      <w:r>
        <w:t>TENSION</w:t>
      </w:r>
    </w:p>
    <w:p w14:paraId="23B46073" w14:textId="77777777" w:rsidR="00CE1FCD" w:rsidRDefault="00CE1FCD" w:rsidP="00CE1FCD"/>
    <w:p w14:paraId="3D091E97" w14:textId="73936CFF" w:rsidR="00CE1FCD" w:rsidRDefault="0051796A" w:rsidP="00CE1FCD">
      <w:r w:rsidRPr="0051796A">
        <w:rPr>
          <w:noProof/>
        </w:rPr>
        <w:drawing>
          <wp:inline distT="0" distB="0" distL="0" distR="0" wp14:anchorId="79C95AEF" wp14:editId="3DC2BEF1">
            <wp:extent cx="6642100" cy="303737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9527" cy="3040773"/>
                    </a:xfrm>
                    <a:prstGeom prst="rect">
                      <a:avLst/>
                    </a:prstGeom>
                  </pic:spPr>
                </pic:pic>
              </a:graphicData>
            </a:graphic>
          </wp:inline>
        </w:drawing>
      </w:r>
    </w:p>
    <w:p w14:paraId="62BA7076" w14:textId="77777777" w:rsidR="00577C5C" w:rsidRDefault="00577C5C" w:rsidP="00CE1FCD"/>
    <w:p w14:paraId="1DA08F74" w14:textId="77777777" w:rsidR="00577C5C" w:rsidRDefault="00577C5C" w:rsidP="00CE1FCD"/>
    <w:p w14:paraId="69FE8521" w14:textId="2979972B" w:rsidR="00577C5C" w:rsidRDefault="00577C5C" w:rsidP="00CE1FCD">
      <w:r w:rsidRPr="00577C5C">
        <w:rPr>
          <w:noProof/>
        </w:rPr>
        <w:lastRenderedPageBreak/>
        <w:drawing>
          <wp:inline distT="0" distB="0" distL="0" distR="0" wp14:anchorId="38A903B2" wp14:editId="5745A32D">
            <wp:extent cx="7942852" cy="3632200"/>
            <wp:effectExtent l="0" t="0" r="127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50404" cy="3635654"/>
                    </a:xfrm>
                    <a:prstGeom prst="rect">
                      <a:avLst/>
                    </a:prstGeom>
                  </pic:spPr>
                </pic:pic>
              </a:graphicData>
            </a:graphic>
          </wp:inline>
        </w:drawing>
      </w:r>
    </w:p>
    <w:p w14:paraId="21A709E8" w14:textId="77777777" w:rsidR="00F13A65" w:rsidRDefault="00F13A65" w:rsidP="00CE1FCD"/>
    <w:p w14:paraId="000A800B" w14:textId="4A501DB8" w:rsidR="00F13A65" w:rsidRPr="00F13A65" w:rsidRDefault="00F13A65" w:rsidP="00F13A65">
      <w:pPr>
        <w:pStyle w:val="Heading2"/>
        <w:rPr>
          <w:sz w:val="52"/>
          <w:szCs w:val="52"/>
        </w:rPr>
      </w:pPr>
      <w:r>
        <w:rPr>
          <w:sz w:val="52"/>
          <w:szCs w:val="52"/>
        </w:rPr>
        <w:t>EQUILIBRIUM OF CONCURRENT FORCES (STATIC AND DYNAMIC)</w:t>
      </w:r>
    </w:p>
    <w:p w14:paraId="597206D2" w14:textId="77777777" w:rsidR="00F13A65" w:rsidRDefault="00F13A65" w:rsidP="00CE1FCD"/>
    <w:p w14:paraId="70608E43" w14:textId="388C8A2C" w:rsidR="00F13A65" w:rsidRDefault="00F13A65" w:rsidP="00CE1FCD">
      <w:r w:rsidRPr="00F13A65">
        <w:rPr>
          <w:noProof/>
        </w:rPr>
        <w:lastRenderedPageBreak/>
        <w:drawing>
          <wp:inline distT="0" distB="0" distL="0" distR="0" wp14:anchorId="029D9F11" wp14:editId="73EC03EC">
            <wp:extent cx="10153650" cy="145065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53650" cy="14506575"/>
                    </a:xfrm>
                    <a:prstGeom prst="rect">
                      <a:avLst/>
                    </a:prstGeom>
                  </pic:spPr>
                </pic:pic>
              </a:graphicData>
            </a:graphic>
          </wp:inline>
        </w:drawing>
      </w:r>
    </w:p>
    <w:p w14:paraId="76EABAFF" w14:textId="77777777" w:rsidR="00FE76F9" w:rsidRDefault="00FE76F9" w:rsidP="00CE1FCD"/>
    <w:p w14:paraId="588B0B38" w14:textId="77777777" w:rsidR="00FE76F9" w:rsidRPr="00FE76F9" w:rsidRDefault="00FE76F9" w:rsidP="00FE76F9">
      <w:pPr>
        <w:shd w:val="clear" w:color="auto" w:fill="FFFFFF"/>
        <w:spacing w:before="100" w:beforeAutospacing="1" w:after="100" w:afterAutospacing="1" w:line="240" w:lineRule="auto"/>
        <w:rPr>
          <w:rFonts w:ascii="Segoe UI" w:eastAsia="Times New Roman" w:hAnsi="Segoe UI" w:cs="Segoe UI"/>
          <w:color w:val="646F79"/>
          <w:sz w:val="36"/>
          <w:szCs w:val="36"/>
          <w:lang w:eastAsia="en-IN"/>
        </w:rPr>
      </w:pPr>
      <w:r w:rsidRPr="00FE76F9">
        <w:rPr>
          <w:rFonts w:ascii="Segoe UI" w:eastAsia="Times New Roman" w:hAnsi="Segoe UI" w:cs="Segoe UI"/>
          <w:color w:val="646F79"/>
          <w:sz w:val="36"/>
          <w:szCs w:val="36"/>
          <w:lang w:eastAsia="en-IN"/>
        </w:rPr>
        <w:t>In three-dimensional problems, we do the same thing but there is one exception. We break down all force vectors into x, y, and z components and set the sums of all x components equal to zero for the first equation, all y components equals to zero for the second equation, and all z components equals to zero for the third equation.</w:t>
      </w:r>
    </w:p>
    <w:p w14:paraId="693A3C0F" w14:textId="77777777" w:rsidR="00FE76F9" w:rsidRPr="00FE76F9" w:rsidRDefault="00FE76F9" w:rsidP="00FE76F9">
      <w:pPr>
        <w:shd w:val="clear" w:color="auto" w:fill="FFFFFF"/>
        <w:spacing w:beforeAutospacing="1" w:after="0" w:afterAutospacing="1" w:line="240" w:lineRule="auto"/>
        <w:rPr>
          <w:rFonts w:ascii="Segoe UI" w:eastAsia="Times New Roman" w:hAnsi="Segoe UI" w:cs="Segoe UI"/>
          <w:color w:val="646F79"/>
          <w:sz w:val="36"/>
          <w:szCs w:val="36"/>
          <w:lang w:eastAsia="en-IN"/>
        </w:rPr>
      </w:pPr>
      <w:r w:rsidRPr="00FE76F9">
        <w:rPr>
          <w:rFonts w:ascii="MathJax_Main" w:eastAsia="Times New Roman" w:hAnsi="MathJax_Main" w:cs="Segoe UI"/>
          <w:color w:val="646F79"/>
          <w:sz w:val="36"/>
          <w:szCs w:val="36"/>
          <w:bdr w:val="none" w:sz="0" w:space="0" w:color="auto" w:frame="1"/>
          <w:lang w:eastAsia="en-IN"/>
        </w:rPr>
        <w:t>Σ</w:t>
      </w:r>
      <w:r w:rsidRPr="00FE76F9">
        <w:rPr>
          <w:rFonts w:ascii="MathJax_Math-italic" w:eastAsia="Times New Roman" w:hAnsi="MathJax_Math-italic" w:cs="Segoe UI"/>
          <w:color w:val="646F79"/>
          <w:sz w:val="36"/>
          <w:szCs w:val="36"/>
          <w:bdr w:val="none" w:sz="0" w:space="0" w:color="auto" w:frame="1"/>
          <w:lang w:eastAsia="en-IN"/>
        </w:rPr>
        <w:t>F</w:t>
      </w:r>
      <w:r w:rsidRPr="00FE76F9">
        <w:rPr>
          <w:rFonts w:ascii="MathJax_Main" w:eastAsia="Times New Roman" w:hAnsi="MathJax_Main" w:cs="Segoe UI"/>
          <w:color w:val="646F79"/>
          <w:sz w:val="36"/>
          <w:szCs w:val="36"/>
          <w:bdr w:val="none" w:sz="0" w:space="0" w:color="auto" w:frame="1"/>
          <w:lang w:eastAsia="en-IN"/>
        </w:rPr>
        <w:t>=0</w:t>
      </w:r>
      <w:r w:rsidRPr="00FE76F9">
        <w:rPr>
          <w:rFonts w:ascii="Segoe UI" w:eastAsia="Times New Roman" w:hAnsi="Segoe UI" w:cs="Segoe UI"/>
          <w:color w:val="646F79"/>
          <w:sz w:val="36"/>
          <w:szCs w:val="36"/>
          <w:bdr w:val="none" w:sz="0" w:space="0" w:color="auto" w:frame="1"/>
          <w:lang w:eastAsia="en-IN"/>
        </w:rPr>
        <w:t>ΣF=0</w:t>
      </w:r>
    </w:p>
    <w:p w14:paraId="7A1EE7AF" w14:textId="77777777" w:rsidR="00FE76F9" w:rsidRPr="00FE76F9" w:rsidRDefault="00FE76F9" w:rsidP="00FE76F9">
      <w:pPr>
        <w:shd w:val="clear" w:color="auto" w:fill="FFFFFF"/>
        <w:spacing w:beforeAutospacing="1" w:after="0" w:afterAutospacing="1" w:line="240" w:lineRule="auto"/>
        <w:rPr>
          <w:rFonts w:ascii="Segoe UI" w:eastAsia="Times New Roman" w:hAnsi="Segoe UI" w:cs="Segoe UI"/>
          <w:color w:val="646F79"/>
          <w:sz w:val="36"/>
          <w:szCs w:val="36"/>
          <w:lang w:eastAsia="en-IN"/>
        </w:rPr>
      </w:pPr>
      <w:r w:rsidRPr="00FE76F9">
        <w:rPr>
          <w:rFonts w:ascii="MathJax_Main" w:eastAsia="Times New Roman" w:hAnsi="MathJax_Main" w:cs="Segoe UI"/>
          <w:color w:val="646F79"/>
          <w:sz w:val="36"/>
          <w:szCs w:val="36"/>
          <w:bdr w:val="none" w:sz="0" w:space="0" w:color="auto" w:frame="1"/>
          <w:lang w:eastAsia="en-IN"/>
        </w:rPr>
        <w:t>Σ</w:t>
      </w:r>
      <w:r w:rsidRPr="00FE76F9">
        <w:rPr>
          <w:rFonts w:ascii="MathJax_Math-italic" w:eastAsia="Times New Roman" w:hAnsi="MathJax_Math-italic" w:cs="Segoe UI"/>
          <w:color w:val="646F79"/>
          <w:sz w:val="36"/>
          <w:szCs w:val="36"/>
          <w:bdr w:val="none" w:sz="0" w:space="0" w:color="auto" w:frame="1"/>
          <w:lang w:eastAsia="en-IN"/>
        </w:rPr>
        <w:t>Fx</w:t>
      </w:r>
      <w:r w:rsidRPr="00FE76F9">
        <w:rPr>
          <w:rFonts w:ascii="MathJax_Main" w:eastAsia="Times New Roman" w:hAnsi="MathJax_Main" w:cs="Segoe UI"/>
          <w:color w:val="646F79"/>
          <w:sz w:val="36"/>
          <w:szCs w:val="36"/>
          <w:bdr w:val="none" w:sz="0" w:space="0" w:color="auto" w:frame="1"/>
          <w:lang w:eastAsia="en-IN"/>
        </w:rPr>
        <w:t>=0</w:t>
      </w:r>
      <w:r w:rsidRPr="00FE76F9">
        <w:rPr>
          <w:rFonts w:ascii="Segoe UI" w:eastAsia="Times New Roman" w:hAnsi="Segoe UI" w:cs="Segoe UI"/>
          <w:color w:val="646F79"/>
          <w:sz w:val="36"/>
          <w:szCs w:val="36"/>
          <w:bdr w:val="none" w:sz="0" w:space="0" w:color="auto" w:frame="1"/>
          <w:lang w:eastAsia="en-IN"/>
        </w:rPr>
        <w:t>ΣFx=0</w:t>
      </w:r>
    </w:p>
    <w:p w14:paraId="0EAB156B" w14:textId="77777777" w:rsidR="00FE76F9" w:rsidRPr="00FE76F9" w:rsidRDefault="00FE76F9" w:rsidP="00FE76F9">
      <w:pPr>
        <w:shd w:val="clear" w:color="auto" w:fill="FFFFFF"/>
        <w:spacing w:beforeAutospacing="1" w:after="0" w:afterAutospacing="1" w:line="240" w:lineRule="auto"/>
        <w:rPr>
          <w:rFonts w:ascii="Segoe UI" w:eastAsia="Times New Roman" w:hAnsi="Segoe UI" w:cs="Segoe UI"/>
          <w:color w:val="646F79"/>
          <w:sz w:val="36"/>
          <w:szCs w:val="36"/>
          <w:lang w:eastAsia="en-IN"/>
        </w:rPr>
      </w:pPr>
      <w:r w:rsidRPr="00FE76F9">
        <w:rPr>
          <w:rFonts w:ascii="MathJax_Main" w:eastAsia="Times New Roman" w:hAnsi="MathJax_Main" w:cs="Segoe UI"/>
          <w:color w:val="646F79"/>
          <w:sz w:val="36"/>
          <w:szCs w:val="36"/>
          <w:bdr w:val="none" w:sz="0" w:space="0" w:color="auto" w:frame="1"/>
          <w:lang w:eastAsia="en-IN"/>
        </w:rPr>
        <w:t>Σ</w:t>
      </w:r>
      <w:r w:rsidRPr="00FE76F9">
        <w:rPr>
          <w:rFonts w:ascii="MathJax_Math-italic" w:eastAsia="Times New Roman" w:hAnsi="MathJax_Math-italic" w:cs="Segoe UI"/>
          <w:color w:val="646F79"/>
          <w:sz w:val="36"/>
          <w:szCs w:val="36"/>
          <w:bdr w:val="none" w:sz="0" w:space="0" w:color="auto" w:frame="1"/>
          <w:lang w:eastAsia="en-IN"/>
        </w:rPr>
        <w:t>Fy</w:t>
      </w:r>
      <w:r w:rsidRPr="00FE76F9">
        <w:rPr>
          <w:rFonts w:ascii="MathJax_Main" w:eastAsia="Times New Roman" w:hAnsi="MathJax_Main" w:cs="Segoe UI"/>
          <w:color w:val="646F79"/>
          <w:sz w:val="36"/>
          <w:szCs w:val="36"/>
          <w:bdr w:val="none" w:sz="0" w:space="0" w:color="auto" w:frame="1"/>
          <w:lang w:eastAsia="en-IN"/>
        </w:rPr>
        <w:t>=0</w:t>
      </w:r>
      <w:r w:rsidRPr="00FE76F9">
        <w:rPr>
          <w:rFonts w:ascii="Segoe UI" w:eastAsia="Times New Roman" w:hAnsi="Segoe UI" w:cs="Segoe UI"/>
          <w:color w:val="646F79"/>
          <w:sz w:val="36"/>
          <w:szCs w:val="36"/>
          <w:bdr w:val="none" w:sz="0" w:space="0" w:color="auto" w:frame="1"/>
          <w:lang w:eastAsia="en-IN"/>
        </w:rPr>
        <w:t>ΣFy=0</w:t>
      </w:r>
    </w:p>
    <w:p w14:paraId="546172A0" w14:textId="77777777" w:rsidR="00FE76F9" w:rsidRPr="00FE76F9" w:rsidRDefault="00FE76F9" w:rsidP="00FE76F9">
      <w:pPr>
        <w:shd w:val="clear" w:color="auto" w:fill="FFFFFF"/>
        <w:spacing w:beforeAutospacing="1" w:after="0" w:afterAutospacing="1" w:line="240" w:lineRule="auto"/>
        <w:rPr>
          <w:rFonts w:ascii="Segoe UI" w:eastAsia="Times New Roman" w:hAnsi="Segoe UI" w:cs="Segoe UI"/>
          <w:color w:val="646F79"/>
          <w:sz w:val="36"/>
          <w:szCs w:val="36"/>
          <w:lang w:eastAsia="en-IN"/>
        </w:rPr>
      </w:pPr>
      <w:r w:rsidRPr="00FE76F9">
        <w:rPr>
          <w:rFonts w:ascii="MathJax_Main" w:eastAsia="Times New Roman" w:hAnsi="MathJax_Main" w:cs="Segoe UI"/>
          <w:color w:val="646F79"/>
          <w:sz w:val="36"/>
          <w:szCs w:val="36"/>
          <w:bdr w:val="none" w:sz="0" w:space="0" w:color="auto" w:frame="1"/>
          <w:lang w:eastAsia="en-IN"/>
        </w:rPr>
        <w:t>Σ</w:t>
      </w:r>
      <w:r w:rsidRPr="00FE76F9">
        <w:rPr>
          <w:rFonts w:ascii="MathJax_Math-italic" w:eastAsia="Times New Roman" w:hAnsi="MathJax_Math-italic" w:cs="Segoe UI"/>
          <w:color w:val="646F79"/>
          <w:sz w:val="36"/>
          <w:szCs w:val="36"/>
          <w:bdr w:val="none" w:sz="0" w:space="0" w:color="auto" w:frame="1"/>
          <w:lang w:eastAsia="en-IN"/>
        </w:rPr>
        <w:t>Fz</w:t>
      </w:r>
      <w:r w:rsidRPr="00FE76F9">
        <w:rPr>
          <w:rFonts w:ascii="MathJax_Main" w:eastAsia="Times New Roman" w:hAnsi="MathJax_Main" w:cs="Segoe UI"/>
          <w:color w:val="646F79"/>
          <w:sz w:val="36"/>
          <w:szCs w:val="36"/>
          <w:bdr w:val="none" w:sz="0" w:space="0" w:color="auto" w:frame="1"/>
          <w:lang w:eastAsia="en-IN"/>
        </w:rPr>
        <w:t>=0</w:t>
      </w:r>
      <w:r w:rsidRPr="00FE76F9">
        <w:rPr>
          <w:rFonts w:ascii="Segoe UI" w:eastAsia="Times New Roman" w:hAnsi="Segoe UI" w:cs="Segoe UI"/>
          <w:color w:val="646F79"/>
          <w:sz w:val="36"/>
          <w:szCs w:val="36"/>
          <w:bdr w:val="none" w:sz="0" w:space="0" w:color="auto" w:frame="1"/>
          <w:lang w:eastAsia="en-IN"/>
        </w:rPr>
        <w:t>ΣFz=0</w:t>
      </w:r>
    </w:p>
    <w:p w14:paraId="39774C47" w14:textId="77777777" w:rsidR="00FE76F9" w:rsidRDefault="00FE76F9" w:rsidP="00FE76F9">
      <w:pPr>
        <w:shd w:val="clear" w:color="auto" w:fill="FFFFFF"/>
        <w:spacing w:before="100" w:beforeAutospacing="1" w:after="100" w:afterAutospacing="1" w:line="240" w:lineRule="auto"/>
        <w:rPr>
          <w:rFonts w:ascii="Segoe UI" w:eastAsia="Times New Roman" w:hAnsi="Segoe UI" w:cs="Segoe UI"/>
          <w:color w:val="646F79"/>
          <w:sz w:val="36"/>
          <w:szCs w:val="36"/>
          <w:lang w:eastAsia="en-IN"/>
        </w:rPr>
      </w:pPr>
      <w:r w:rsidRPr="00FE76F9">
        <w:rPr>
          <w:rFonts w:ascii="Segoe UI" w:eastAsia="Times New Roman" w:hAnsi="Segoe UI" w:cs="Segoe UI"/>
          <w:color w:val="646F79"/>
          <w:sz w:val="36"/>
          <w:szCs w:val="36"/>
          <w:lang w:eastAsia="en-IN"/>
        </w:rPr>
        <w:t>After we have created the equilibrium equations, it is possible to solve the equations of any unknown forces.</w:t>
      </w:r>
    </w:p>
    <w:p w14:paraId="7A822A73" w14:textId="77777777" w:rsidR="00B471DB" w:rsidRDefault="00B471DB" w:rsidP="00FE76F9">
      <w:pPr>
        <w:shd w:val="clear" w:color="auto" w:fill="FFFFFF"/>
        <w:spacing w:before="100" w:beforeAutospacing="1" w:after="100" w:afterAutospacing="1" w:line="240" w:lineRule="auto"/>
        <w:rPr>
          <w:rFonts w:ascii="Segoe UI" w:eastAsia="Times New Roman" w:hAnsi="Segoe UI" w:cs="Segoe UI"/>
          <w:color w:val="646F79"/>
          <w:sz w:val="36"/>
          <w:szCs w:val="36"/>
          <w:lang w:eastAsia="en-IN"/>
        </w:rPr>
      </w:pPr>
    </w:p>
    <w:p w14:paraId="0F89CA5A" w14:textId="7785E457" w:rsidR="00B471DB" w:rsidRDefault="00443904" w:rsidP="00443904">
      <w:pPr>
        <w:pStyle w:val="Heading2"/>
        <w:rPr>
          <w:rFonts w:eastAsia="Times New Roman"/>
          <w:sz w:val="56"/>
          <w:szCs w:val="56"/>
          <w:lang w:eastAsia="en-IN"/>
        </w:rPr>
      </w:pPr>
      <w:r>
        <w:rPr>
          <w:rFonts w:eastAsia="Times New Roman"/>
          <w:sz w:val="56"/>
          <w:szCs w:val="56"/>
          <w:lang w:eastAsia="en-IN"/>
        </w:rPr>
        <w:t>STATIC AND KINETIC FRICTION</w:t>
      </w:r>
      <w:r w:rsidR="00CF79EE">
        <w:rPr>
          <w:rFonts w:eastAsia="Times New Roman"/>
          <w:sz w:val="56"/>
          <w:szCs w:val="56"/>
          <w:lang w:eastAsia="en-IN"/>
        </w:rPr>
        <w:t xml:space="preserve"> </w:t>
      </w:r>
    </w:p>
    <w:p w14:paraId="4CD20BCF" w14:textId="77777777" w:rsidR="009F3C0C" w:rsidRDefault="009F3C0C" w:rsidP="009F3C0C">
      <w:pPr>
        <w:rPr>
          <w:lang w:eastAsia="en-IN"/>
        </w:rPr>
      </w:pPr>
    </w:p>
    <w:p w14:paraId="05FC90C2" w14:textId="77777777" w:rsidR="00E94CA1" w:rsidRDefault="00E94CA1" w:rsidP="00E94CA1">
      <w:pPr>
        <w:pStyle w:val="Heading2"/>
        <w:shd w:val="clear" w:color="auto" w:fill="FFFFFF"/>
        <w:spacing w:before="0" w:after="300" w:line="576" w:lineRule="atLeast"/>
        <w:rPr>
          <w:rFonts w:ascii="Arial" w:hAnsi="Arial" w:cs="Arial"/>
          <w:color w:val="3C4852"/>
          <w:sz w:val="48"/>
          <w:szCs w:val="48"/>
        </w:rPr>
      </w:pPr>
      <w:r>
        <w:rPr>
          <w:rFonts w:ascii="Arial" w:hAnsi="Arial" w:cs="Arial"/>
          <w:color w:val="3C4852"/>
          <w:sz w:val="48"/>
          <w:szCs w:val="48"/>
        </w:rPr>
        <w:t>Types of friction</w:t>
      </w:r>
    </w:p>
    <w:p w14:paraId="454A26F6"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Static friction and kinetic friction are the two basic types of friction. Static friction occurs when two surfaces are not moving relative to one another, whereas kinetic friction occurs when two things move. Friction, often known as viscosity, is the resistance between moving layers of fluid in liquids. Honey has more fluid friction than water because thicker fluids are more viscous.</w:t>
      </w:r>
    </w:p>
    <w:p w14:paraId="48C585F5"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lastRenderedPageBreak/>
        <w:t>Friction can also occur within the atoms of a solid material. When a solid block of metal is crushed, for example, all of the molecules inside the material shift, causing internal friction. There are no frictionless settings in nature; even in outer space, microscopic matter particles can interact and cause friction.</w:t>
      </w:r>
    </w:p>
    <w:p w14:paraId="5CB0D2A2" w14:textId="77777777" w:rsidR="00E94CA1" w:rsidRDefault="00E94CA1" w:rsidP="00E94CA1">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Static friction </w:t>
      </w:r>
    </w:p>
    <w:p w14:paraId="068D6766"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 xml:space="preserve">Static friction is a force that keeps an object stationary. </w:t>
      </w:r>
      <w:r w:rsidRPr="00941D5D">
        <w:rPr>
          <w:rFonts w:ascii="Arial" w:hAnsi="Arial" w:cs="Arial"/>
          <w:color w:val="3C4852"/>
          <w:highlight w:val="yellow"/>
        </w:rPr>
        <w:t>Static friction is the friction that occurs when people try and move a solid object on a surface without actually producing any relative motion between the body and its surface.</w:t>
      </w:r>
    </w:p>
    <w:p w14:paraId="79C45FA9"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It’s regarded as the frictional force that keeps the applied force balanced for the length of the body’s static state.</w:t>
      </w:r>
    </w:p>
    <w:p w14:paraId="7D96CBA7"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When we walk, the backward motion of our feet puts pressure on the surface as the other foot moves forward. Furthermore, when we apply this friction force to the floor, the floor beneath our feet exert equal and opposite force. This is following one of the laws of motion.</w:t>
      </w:r>
    </w:p>
    <w:p w14:paraId="1D0FD036"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 static frictional force is a self-regulating force, which will always be equal to and opposite to the applied force.</w:t>
      </w:r>
    </w:p>
    <w:p w14:paraId="02B37BEA" w14:textId="77777777" w:rsidR="00E94CA1" w:rsidRDefault="00E94CA1" w:rsidP="00E94CA1">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Static Friction Laws:</w:t>
      </w:r>
    </w:p>
    <w:p w14:paraId="3AA580BF"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Two laws govern static friction:</w:t>
      </w:r>
    </w:p>
    <w:p w14:paraId="7A48F6D4" w14:textId="77777777" w:rsidR="00E94CA1" w:rsidRDefault="00E94CA1" w:rsidP="00E94CA1">
      <w:pPr>
        <w:pStyle w:val="NormalWeb"/>
        <w:shd w:val="clear" w:color="auto" w:fill="FFFFFF"/>
        <w:spacing w:before="0" w:beforeAutospacing="0" w:after="0" w:line="360" w:lineRule="atLeast"/>
        <w:rPr>
          <w:rFonts w:ascii="Arial" w:hAnsi="Arial" w:cs="Arial"/>
          <w:color w:val="3C4852"/>
        </w:rPr>
      </w:pPr>
      <w:r>
        <w:rPr>
          <w:rStyle w:val="Strong"/>
          <w:rFonts w:ascii="Arial" w:hAnsi="Arial" w:cs="Arial"/>
          <w:color w:val="3C4852"/>
        </w:rPr>
        <w:t>F</w:t>
      </w:r>
      <w:r w:rsidRPr="00941D5D">
        <w:rPr>
          <w:rStyle w:val="Strong"/>
          <w:rFonts w:ascii="Arial" w:hAnsi="Arial" w:cs="Arial"/>
          <w:color w:val="3C4852"/>
          <w:highlight w:val="yellow"/>
        </w:rPr>
        <w:t>irst law:</w:t>
      </w:r>
      <w:r w:rsidRPr="00941D5D">
        <w:rPr>
          <w:rFonts w:ascii="Arial" w:hAnsi="Arial" w:cs="Arial"/>
          <w:color w:val="3C4852"/>
          <w:highlight w:val="yellow"/>
        </w:rPr>
        <w:t> The greatest static friction force is independent of the contact area.</w:t>
      </w:r>
    </w:p>
    <w:p w14:paraId="5C3212E2" w14:textId="77777777" w:rsidR="00E94CA1" w:rsidRDefault="00E94CA1" w:rsidP="00E94CA1">
      <w:pPr>
        <w:pStyle w:val="NormalWeb"/>
        <w:shd w:val="clear" w:color="auto" w:fill="FFFFFF"/>
        <w:spacing w:before="0" w:beforeAutospacing="0" w:after="0" w:line="360" w:lineRule="atLeast"/>
        <w:rPr>
          <w:rFonts w:ascii="Arial" w:hAnsi="Arial" w:cs="Arial"/>
          <w:color w:val="3C4852"/>
        </w:rPr>
      </w:pPr>
      <w:r w:rsidRPr="00941D5D">
        <w:rPr>
          <w:rStyle w:val="Strong"/>
          <w:rFonts w:ascii="Arial" w:hAnsi="Arial" w:cs="Arial"/>
          <w:color w:val="3C4852"/>
          <w:highlight w:val="yellow"/>
        </w:rPr>
        <w:t>Second law:</w:t>
      </w:r>
      <w:r w:rsidRPr="00941D5D">
        <w:rPr>
          <w:rFonts w:ascii="Arial" w:hAnsi="Arial" w:cs="Arial"/>
          <w:color w:val="3C4852"/>
          <w:highlight w:val="yellow"/>
        </w:rPr>
        <w:t> The maximum static friction force is proportional to the normal force, meaning that as the normal force grows, so does the maximum external force that the item can withstand without moving.</w:t>
      </w:r>
    </w:p>
    <w:p w14:paraId="080B494A" w14:textId="77777777" w:rsidR="00E94CA1" w:rsidRDefault="00E94CA1" w:rsidP="00E94CA1">
      <w:pPr>
        <w:pStyle w:val="Heading4"/>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Examples of Static Friction :</w:t>
      </w:r>
    </w:p>
    <w:p w14:paraId="34073F8D" w14:textId="77777777" w:rsidR="00E94CA1" w:rsidRDefault="00E94CA1" w:rsidP="00E94CA1">
      <w:pPr>
        <w:numPr>
          <w:ilvl w:val="0"/>
          <w:numId w:val="1"/>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ground is covered in stone.</w:t>
      </w:r>
    </w:p>
    <w:p w14:paraId="151DC962" w14:textId="77777777" w:rsidR="00E94CA1" w:rsidRDefault="00E94CA1" w:rsidP="00E94CA1">
      <w:pPr>
        <w:numPr>
          <w:ilvl w:val="0"/>
          <w:numId w:val="1"/>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A vehicle stopped on a hill</w:t>
      </w:r>
    </w:p>
    <w:p w14:paraId="32C3812E" w14:textId="77777777" w:rsidR="00E94CA1" w:rsidRDefault="00E94CA1" w:rsidP="00E94CA1">
      <w:pPr>
        <w:numPr>
          <w:ilvl w:val="0"/>
          <w:numId w:val="1"/>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clinging to things</w:t>
      </w:r>
    </w:p>
    <w:p w14:paraId="113F8D9E" w14:textId="77777777" w:rsidR="00E94CA1" w:rsidRDefault="00E94CA1" w:rsidP="00E94CA1">
      <w:pPr>
        <w:numPr>
          <w:ilvl w:val="0"/>
          <w:numId w:val="1"/>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Pushing a large object, such as a truck</w:t>
      </w:r>
    </w:p>
    <w:p w14:paraId="4E2899F3" w14:textId="77777777" w:rsidR="00E94CA1" w:rsidRPr="00941D5D" w:rsidRDefault="00E94CA1" w:rsidP="00E94CA1">
      <w:pPr>
        <w:numPr>
          <w:ilvl w:val="0"/>
          <w:numId w:val="1"/>
        </w:numPr>
        <w:shd w:val="clear" w:color="auto" w:fill="FFFFFF"/>
        <w:spacing w:after="100" w:afterAutospacing="1" w:line="360" w:lineRule="atLeast"/>
        <w:rPr>
          <w:rFonts w:ascii="Arial" w:hAnsi="Arial" w:cs="Arial"/>
          <w:color w:val="3C4852"/>
          <w:sz w:val="21"/>
          <w:szCs w:val="21"/>
          <w:highlight w:val="yellow"/>
        </w:rPr>
      </w:pPr>
      <w:r w:rsidRPr="00941D5D">
        <w:rPr>
          <w:rFonts w:ascii="Arial" w:hAnsi="Arial" w:cs="Arial"/>
          <w:color w:val="3C4852"/>
          <w:sz w:val="21"/>
          <w:szCs w:val="21"/>
          <w:highlight w:val="yellow"/>
        </w:rPr>
        <w:t>sticky notes </w:t>
      </w:r>
    </w:p>
    <w:p w14:paraId="06A6D7EC" w14:textId="77777777" w:rsidR="00E94CA1" w:rsidRDefault="00E94CA1" w:rsidP="00E94CA1">
      <w:pPr>
        <w:pStyle w:val="Heading3"/>
        <w:shd w:val="clear" w:color="auto" w:fill="FFFFFF"/>
        <w:spacing w:before="0" w:after="300" w:line="360" w:lineRule="atLeast"/>
        <w:rPr>
          <w:rFonts w:ascii="Arial" w:hAnsi="Arial" w:cs="Arial"/>
          <w:color w:val="3C4852"/>
          <w:sz w:val="30"/>
          <w:szCs w:val="30"/>
        </w:rPr>
      </w:pPr>
      <w:r w:rsidRPr="00941D5D">
        <w:rPr>
          <w:rFonts w:ascii="Arial" w:hAnsi="Arial" w:cs="Arial"/>
          <w:color w:val="3C4852"/>
          <w:sz w:val="30"/>
          <w:szCs w:val="30"/>
          <w:highlight w:val="yellow"/>
        </w:rPr>
        <w:lastRenderedPageBreak/>
        <w:t>Limiting Friction</w:t>
      </w:r>
    </w:p>
    <w:p w14:paraId="49B627A4"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 </w:t>
      </w:r>
      <w:r w:rsidRPr="00941D5D">
        <w:rPr>
          <w:rFonts w:ascii="Arial" w:hAnsi="Arial" w:cs="Arial"/>
          <w:color w:val="3C4852"/>
          <w:highlight w:val="yellow"/>
        </w:rPr>
        <w:t>When an object is going to slide over the surface of another object, the highest degree of static friction comes into play. The body begins to move when an external force is applied that is greater than the limiting friction.</w:t>
      </w:r>
    </w:p>
    <w:p w14:paraId="6C1B8D2D"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Static friction cannot be evaluated until the motion has begun. Kinetic friction is a new sort of friction that comes into play.</w:t>
      </w:r>
    </w:p>
    <w:p w14:paraId="7803E5F0" w14:textId="77777777" w:rsidR="00E94CA1" w:rsidRDefault="00E94CA1" w:rsidP="00E94CA1">
      <w:pPr>
        <w:pStyle w:val="Heading4"/>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Limiting Friction Laws:</w:t>
      </w:r>
    </w:p>
    <w:p w14:paraId="48992C49" w14:textId="77777777" w:rsidR="00E94CA1" w:rsidRDefault="00E94CA1" w:rsidP="00E94CA1">
      <w:pPr>
        <w:numPr>
          <w:ilvl w:val="0"/>
          <w:numId w:val="2"/>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direction of limiting frictional force is always the opposite of the motion direction.</w:t>
      </w:r>
    </w:p>
    <w:p w14:paraId="3744CF5A" w14:textId="77777777" w:rsidR="00E94CA1" w:rsidRDefault="00E94CA1" w:rsidP="00E94CA1">
      <w:pPr>
        <w:numPr>
          <w:ilvl w:val="0"/>
          <w:numId w:val="2"/>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Friction is reduced by operating tangentially on the two surfaces that are contacting.</w:t>
      </w:r>
    </w:p>
    <w:p w14:paraId="65D37993" w14:textId="77777777" w:rsidR="00E94CA1" w:rsidRDefault="00E94CA1" w:rsidP="00E94CA1">
      <w:pPr>
        <w:numPr>
          <w:ilvl w:val="0"/>
          <w:numId w:val="2"/>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usual reaction between the two surfaces determines the size of limiting friction.</w:t>
      </w:r>
    </w:p>
    <w:p w14:paraId="7CEBD9FC" w14:textId="77777777" w:rsidR="00E94CA1" w:rsidRDefault="00E94CA1" w:rsidP="00E94CA1">
      <w:pPr>
        <w:numPr>
          <w:ilvl w:val="0"/>
          <w:numId w:val="2"/>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material, the nature of the contacting surfaces, and their symmetry all influence the limiting friction.</w:t>
      </w:r>
    </w:p>
    <w:p w14:paraId="7F1693BA" w14:textId="77777777" w:rsidR="00E94CA1" w:rsidRDefault="00E94CA1" w:rsidP="00E94CA1">
      <w:pPr>
        <w:numPr>
          <w:ilvl w:val="0"/>
          <w:numId w:val="2"/>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degree of limiting friction is independent of the form or size of the surfaces as long as the normal reaction is the same.</w:t>
      </w:r>
    </w:p>
    <w:p w14:paraId="202E3817" w14:textId="77777777" w:rsidR="00E94CA1" w:rsidRDefault="00E94CA1" w:rsidP="00E94CA1">
      <w:pPr>
        <w:pStyle w:val="Heading3"/>
        <w:shd w:val="clear" w:color="auto" w:fill="FFFFFF"/>
        <w:spacing w:before="0" w:after="300" w:line="360" w:lineRule="atLeast"/>
        <w:rPr>
          <w:rFonts w:ascii="Arial" w:hAnsi="Arial" w:cs="Arial"/>
          <w:color w:val="3C4852"/>
          <w:sz w:val="30"/>
          <w:szCs w:val="30"/>
        </w:rPr>
      </w:pPr>
      <w:r w:rsidRPr="00941D5D">
        <w:rPr>
          <w:rFonts w:ascii="Arial" w:hAnsi="Arial" w:cs="Arial"/>
          <w:color w:val="3C4852"/>
          <w:sz w:val="30"/>
          <w:szCs w:val="30"/>
          <w:highlight w:val="yellow"/>
        </w:rPr>
        <w:t>Kinetic Friction</w:t>
      </w:r>
    </w:p>
    <w:p w14:paraId="282A8507"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A force that acts between sliding surfaces is referred to as kinetic friction. A body moving on the surface is subjected to a force that opposes its progress. The size of the force will be determined by the kinetic friction coefficient between the two materials.</w:t>
      </w:r>
    </w:p>
    <w:p w14:paraId="023E19A4"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Friction is the force that prevents a sliding object from moving. Everything has kinetic friction, which interferes with the motion of two or more objects. The force works in the opposite direction of the object’s desire to slide. When a car has to stop, we use brakes, which is where the friction comes into play. When walking and wanting to come to a complete stop, friction is once again to thank. When we have to halt in the middle of a puddle, however, things get more difficult because friction is reduced and cannot help very much.</w:t>
      </w:r>
    </w:p>
    <w:p w14:paraId="236A4F9E"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 kinetic friction equation can be written as</w:t>
      </w:r>
    </w:p>
    <w:p w14:paraId="407D2C3A" w14:textId="77777777" w:rsidR="00E94CA1" w:rsidRDefault="00E94CA1" w:rsidP="00E94CA1">
      <w:pPr>
        <w:pStyle w:val="NormalWeb"/>
        <w:shd w:val="clear" w:color="auto" w:fill="FFFFFF"/>
        <w:spacing w:before="0" w:beforeAutospacing="0" w:after="0" w:line="360" w:lineRule="atLeast"/>
        <w:rPr>
          <w:rFonts w:ascii="Arial" w:hAnsi="Arial" w:cs="Arial"/>
          <w:color w:val="3C4852"/>
        </w:rPr>
      </w:pPr>
      <w:r w:rsidRPr="00941D5D">
        <w:rPr>
          <w:rStyle w:val="Strong"/>
          <w:rFonts w:ascii="Arial" w:hAnsi="Arial" w:cs="Arial"/>
          <w:color w:val="3C4852"/>
          <w:highlight w:val="yellow"/>
        </w:rPr>
        <w:t>Fk= μk N</w:t>
      </w:r>
    </w:p>
    <w:p w14:paraId="1D169705" w14:textId="77777777" w:rsidR="00E94CA1" w:rsidRDefault="00E94CA1" w:rsidP="00E94CA1">
      <w:pPr>
        <w:pStyle w:val="NormalWeb"/>
        <w:shd w:val="clear" w:color="auto" w:fill="FFFFFF"/>
        <w:spacing w:before="0" w:beforeAutospacing="0" w:after="0" w:line="360" w:lineRule="atLeast"/>
        <w:rPr>
          <w:rFonts w:ascii="Arial" w:hAnsi="Arial" w:cs="Arial"/>
          <w:color w:val="3C4852"/>
        </w:rPr>
      </w:pPr>
      <w:r>
        <w:rPr>
          <w:rStyle w:val="Strong"/>
          <w:rFonts w:ascii="Arial" w:hAnsi="Arial" w:cs="Arial"/>
          <w:color w:val="3C4852"/>
        </w:rPr>
        <w:t>Fk = force of kinetic friction</w:t>
      </w:r>
    </w:p>
    <w:p w14:paraId="06AC6E84" w14:textId="77777777" w:rsidR="00E94CA1" w:rsidRDefault="00E94CA1" w:rsidP="00E94CA1">
      <w:pPr>
        <w:pStyle w:val="NormalWeb"/>
        <w:shd w:val="clear" w:color="auto" w:fill="FFFFFF"/>
        <w:spacing w:before="0" w:beforeAutospacing="0" w:after="0" w:line="360" w:lineRule="atLeast"/>
        <w:rPr>
          <w:rFonts w:ascii="Arial" w:hAnsi="Arial" w:cs="Arial"/>
          <w:color w:val="3C4852"/>
        </w:rPr>
      </w:pPr>
      <w:r>
        <w:rPr>
          <w:rStyle w:val="Strong"/>
          <w:rFonts w:ascii="Arial" w:hAnsi="Arial" w:cs="Arial"/>
          <w:color w:val="3C4852"/>
        </w:rPr>
        <w:t>μk = coefficient of kinetic friction</w:t>
      </w:r>
    </w:p>
    <w:p w14:paraId="20186D4F" w14:textId="77777777" w:rsidR="00E94CA1" w:rsidRDefault="00E94CA1" w:rsidP="00E94CA1">
      <w:pPr>
        <w:pStyle w:val="NormalWeb"/>
        <w:shd w:val="clear" w:color="auto" w:fill="FFFFFF"/>
        <w:spacing w:before="0" w:beforeAutospacing="0" w:after="0" w:line="360" w:lineRule="atLeast"/>
        <w:rPr>
          <w:rFonts w:ascii="Arial" w:hAnsi="Arial" w:cs="Arial"/>
          <w:color w:val="3C4852"/>
        </w:rPr>
      </w:pPr>
      <w:r>
        <w:rPr>
          <w:rStyle w:val="Strong"/>
          <w:rFonts w:ascii="Arial" w:hAnsi="Arial" w:cs="Arial"/>
          <w:color w:val="3C4852"/>
        </w:rPr>
        <w:lastRenderedPageBreak/>
        <w:t>N= normal force</w:t>
      </w:r>
    </w:p>
    <w:p w14:paraId="642641BE" w14:textId="77777777" w:rsidR="00E94CA1" w:rsidRDefault="00E94CA1" w:rsidP="00E94CA1">
      <w:pPr>
        <w:pStyle w:val="Heading4"/>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Kinetic Friction Laws:</w:t>
      </w:r>
    </w:p>
    <w:p w14:paraId="2AB51242"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Kinetic friction is governed by four laws:</w:t>
      </w:r>
    </w:p>
    <w:p w14:paraId="7F8A2798" w14:textId="77777777" w:rsidR="00E94CA1" w:rsidRDefault="00E94CA1" w:rsidP="00E94CA1">
      <w:pPr>
        <w:numPr>
          <w:ilvl w:val="0"/>
          <w:numId w:val="3"/>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force of kinetic friction (Fk) is proportional to the normal response (N) between two surfaces in contact according to the first law, where μk is a constant known as the kinetic friction coefficient.</w:t>
      </w:r>
    </w:p>
    <w:p w14:paraId="721DE634" w14:textId="77777777" w:rsidR="00E94CA1" w:rsidRDefault="00E94CA1" w:rsidP="00E94CA1">
      <w:pPr>
        <w:numPr>
          <w:ilvl w:val="0"/>
          <w:numId w:val="3"/>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force of kinetic friction is independent of the form and apparent size of the surfaces in contact, according to the second law.</w:t>
      </w:r>
    </w:p>
    <w:p w14:paraId="00155FFE" w14:textId="77777777" w:rsidR="00E94CA1" w:rsidRDefault="00E94CA1" w:rsidP="00E94CA1">
      <w:pPr>
        <w:numPr>
          <w:ilvl w:val="0"/>
          <w:numId w:val="3"/>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 It is determined by the nature and material of the in-contact surface.</w:t>
      </w:r>
    </w:p>
    <w:p w14:paraId="4F103391" w14:textId="77777777" w:rsidR="00E94CA1" w:rsidRDefault="00E94CA1" w:rsidP="00E94CA1">
      <w:pPr>
        <w:numPr>
          <w:ilvl w:val="0"/>
          <w:numId w:val="3"/>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It is unaffected by the velocity of the item in contact as long as the relative velocity between the object and the surface is not excessively high.</w:t>
      </w:r>
    </w:p>
    <w:p w14:paraId="3B972688" w14:textId="77777777" w:rsidR="00E94CA1" w:rsidRDefault="00E94CA1" w:rsidP="00E94CA1">
      <w:pPr>
        <w:pStyle w:val="Heading5"/>
        <w:shd w:val="clear" w:color="auto" w:fill="FFFFFF"/>
        <w:spacing w:before="0" w:after="300" w:line="360" w:lineRule="atLeast"/>
        <w:rPr>
          <w:rFonts w:ascii="Arial" w:hAnsi="Arial" w:cs="Arial"/>
          <w:color w:val="3C4852"/>
          <w:sz w:val="24"/>
          <w:szCs w:val="24"/>
        </w:rPr>
      </w:pPr>
      <w:r>
        <w:rPr>
          <w:rFonts w:ascii="Arial" w:hAnsi="Arial" w:cs="Arial"/>
          <w:color w:val="3C4852"/>
          <w:sz w:val="24"/>
          <w:szCs w:val="24"/>
        </w:rPr>
        <w:t>Applications of kinetic friction </w:t>
      </w:r>
    </w:p>
    <w:p w14:paraId="30AE0341"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 points below provide some real-world examples of kinetic friction.</w:t>
      </w:r>
    </w:p>
    <w:p w14:paraId="1EBF91E8" w14:textId="77777777" w:rsidR="00E94CA1" w:rsidRDefault="00E94CA1" w:rsidP="00E94CA1">
      <w:pPr>
        <w:numPr>
          <w:ilvl w:val="0"/>
          <w:numId w:val="4"/>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Kinetic friction is very useful in everyday life like it is used to stop a car or bus. If there is no friction then moving objects will never stop. </w:t>
      </w:r>
    </w:p>
    <w:p w14:paraId="364D3B16" w14:textId="77777777" w:rsidR="00E94CA1" w:rsidRDefault="00E94CA1" w:rsidP="00E94CA1">
      <w:pPr>
        <w:numPr>
          <w:ilvl w:val="0"/>
          <w:numId w:val="4"/>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In the machines friction also causes wear and tear, to prevent this,  oil is used as a lubricant in machine parts.</w:t>
      </w:r>
    </w:p>
    <w:p w14:paraId="4BE0919C" w14:textId="77777777" w:rsidR="00E94CA1" w:rsidRDefault="00E94CA1" w:rsidP="00E94CA1">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Conclusion </w:t>
      </w:r>
    </w:p>
    <w:p w14:paraId="013EE69E" w14:textId="77777777" w:rsidR="00E94CA1" w:rsidRDefault="00E94CA1" w:rsidP="00E94CA1">
      <w:pPr>
        <w:pStyle w:val="NormalWeb"/>
        <w:shd w:val="clear" w:color="auto" w:fill="FFFFFF"/>
        <w:spacing w:before="0" w:beforeAutospacing="0" w:line="360" w:lineRule="atLeast"/>
        <w:rPr>
          <w:rFonts w:ascii="Arial" w:hAnsi="Arial" w:cs="Arial"/>
          <w:color w:val="3C4852"/>
        </w:rPr>
      </w:pPr>
      <w:r>
        <w:rPr>
          <w:rFonts w:ascii="Arial" w:hAnsi="Arial" w:cs="Arial"/>
          <w:color w:val="3C4852"/>
        </w:rPr>
        <w:t>It would be impossible to live in a world without friction. Friction is vital in our environment because it influences everything that moves. Friction acts in the opposite way when an object moves, slips, or slides on one side.</w:t>
      </w:r>
    </w:p>
    <w:p w14:paraId="37754569" w14:textId="77777777" w:rsidR="00516196" w:rsidRPr="009F3C0C" w:rsidRDefault="00516196" w:rsidP="009F3C0C">
      <w:pPr>
        <w:rPr>
          <w:lang w:eastAsia="en-IN"/>
        </w:rPr>
      </w:pPr>
    </w:p>
    <w:p w14:paraId="2DABE101" w14:textId="52AFE731" w:rsidR="000A354E" w:rsidRPr="000A354E" w:rsidRDefault="000A354E" w:rsidP="000A354E">
      <w:pPr>
        <w:pStyle w:val="Heading2"/>
        <w:shd w:val="clear" w:color="auto" w:fill="FFFFFF"/>
        <w:spacing w:before="300" w:after="150" w:line="480" w:lineRule="atLeast"/>
        <w:rPr>
          <w:rFonts w:ascii="Poppins" w:hAnsi="Poppins" w:cs="Poppins"/>
          <w:color w:val="444444"/>
          <w:sz w:val="56"/>
          <w:szCs w:val="56"/>
        </w:rPr>
      </w:pPr>
      <w:r w:rsidRPr="000A354E">
        <w:rPr>
          <w:rFonts w:ascii="Poppins" w:hAnsi="Poppins" w:cs="Poppins"/>
          <w:color w:val="800080"/>
          <w:sz w:val="56"/>
          <w:szCs w:val="56"/>
        </w:rPr>
        <w:t>Rolling Friction</w:t>
      </w:r>
    </w:p>
    <w:p w14:paraId="35E3B26A"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For a moving solid body, there are two principal types of friction that act upon it:</w:t>
      </w:r>
    </w:p>
    <w:p w14:paraId="7B40582F" w14:textId="77777777" w:rsidR="000A354E" w:rsidRDefault="000A354E" w:rsidP="000A354E">
      <w:pPr>
        <w:numPr>
          <w:ilvl w:val="0"/>
          <w:numId w:val="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force resisting the motion of a rolling body on a surface is known as rolling friction or rolling resistance. Rolling of ball or wheel on the ground is an example of Rolling friction. </w:t>
      </w:r>
    </w:p>
    <w:p w14:paraId="6E83EE72" w14:textId="77777777" w:rsidR="000A354E" w:rsidRDefault="000A354E" w:rsidP="000A354E">
      <w:pPr>
        <w:numPr>
          <w:ilvl w:val="0"/>
          <w:numId w:val="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The other type of friction is sliding friction. In this type of friction, there is a restriction on the body’s movement as only one side of the body is in contact with the surface. Pushing a box across the table is an example of Sliding friction. </w:t>
      </w:r>
    </w:p>
    <w:p w14:paraId="565F707E" w14:textId="7440A672"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sidRPr="003B5FDC">
        <w:rPr>
          <w:rFonts w:ascii="Poppins" w:hAnsi="Poppins" w:cs="Poppins"/>
          <w:color w:val="444444"/>
          <w:highlight w:val="yellow"/>
        </w:rPr>
        <w:t>Rolling friction is considerably weaker than sliding friction.</w:t>
      </w:r>
      <w:r w:rsidR="003B5FDC">
        <w:rPr>
          <w:rFonts w:ascii="Poppins" w:hAnsi="Poppins" w:cs="Poppins"/>
          <w:color w:val="444444"/>
        </w:rPr>
        <w:t xml:space="preserve"> </w:t>
      </w:r>
      <w:r w:rsidR="003B5FDC" w:rsidRPr="003B5FDC">
        <w:rPr>
          <w:rFonts w:ascii="Poppins" w:hAnsi="Poppins" w:cs="Poppins"/>
          <w:color w:val="444444"/>
          <w:highlight w:val="yellow"/>
        </w:rPr>
        <w:t>Therefore easier motion in rolling motion</w:t>
      </w:r>
    </w:p>
    <w:p w14:paraId="266B6CF7"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27" w:history="1">
        <w:r>
          <w:rPr>
            <w:rStyle w:val="Hyperlink"/>
            <w:rFonts w:ascii="Poppins" w:hAnsi="Poppins" w:cs="Poppins"/>
            <w:color w:val="8C69FF"/>
          </w:rPr>
          <w:t>Types of Friction</w:t>
        </w:r>
      </w:hyperlink>
    </w:p>
    <w:p w14:paraId="023FF562" w14:textId="69E14436"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142F28C2" wp14:editId="31AA35DE">
            <wp:extent cx="7143750" cy="6057900"/>
            <wp:effectExtent l="0" t="0" r="0" b="0"/>
            <wp:docPr id="23" name="Picture 23" descr="Rolling fr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lling fric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43750" cy="6057900"/>
                    </a:xfrm>
                    <a:prstGeom prst="rect">
                      <a:avLst/>
                    </a:prstGeom>
                    <a:noFill/>
                    <a:ln>
                      <a:noFill/>
                    </a:ln>
                  </pic:spPr>
                </pic:pic>
              </a:graphicData>
            </a:graphic>
          </wp:inline>
        </w:drawing>
      </w:r>
    </w:p>
    <w:p w14:paraId="6AB5662C" w14:textId="77777777" w:rsidR="000A354E" w:rsidRDefault="000A354E" w:rsidP="000A354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Laws of Rolling Friction</w:t>
      </w:r>
    </w:p>
    <w:p w14:paraId="4C1DA151"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There are three laws of rolling friction:</w:t>
      </w:r>
    </w:p>
    <w:p w14:paraId="27C29085" w14:textId="77777777" w:rsidR="000A354E" w:rsidRDefault="000A354E" w:rsidP="000A354E">
      <w:pPr>
        <w:numPr>
          <w:ilvl w:val="0"/>
          <w:numId w:val="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With the increase in smoothness, the force of rolling friction decreases.</w:t>
      </w:r>
    </w:p>
    <w:p w14:paraId="6E2F0DF6" w14:textId="77777777" w:rsidR="000A354E" w:rsidRDefault="000A354E" w:rsidP="000A354E">
      <w:pPr>
        <w:numPr>
          <w:ilvl w:val="0"/>
          <w:numId w:val="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Rolling friction is expressed as a product of load and constant to the fractional power.</w:t>
      </w:r>
    </w:p>
    <w:tbl>
      <w:tblPr>
        <w:tblW w:w="9450" w:type="dxa"/>
        <w:tblCellSpacing w:w="15" w:type="dxa"/>
        <w:tblInd w:w="720"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9450"/>
      </w:tblGrid>
      <w:tr w:rsidR="000A354E" w14:paraId="5613CB4C" w14:textId="77777777" w:rsidTr="000A354E">
        <w:trPr>
          <w:tblCellSpacing w:w="15" w:type="dxa"/>
        </w:trPr>
        <w:tc>
          <w:tcPr>
            <w:tcW w:w="0" w:type="auto"/>
            <w:tcBorders>
              <w:bottom w:val="single" w:sz="6" w:space="0" w:color="444444"/>
            </w:tcBorders>
            <w:shd w:val="clear" w:color="auto" w:fill="F1EDFF"/>
            <w:vAlign w:val="center"/>
            <w:hideMark/>
          </w:tcPr>
          <w:p w14:paraId="1E3799CB" w14:textId="77777777" w:rsidR="000A354E" w:rsidRDefault="000A354E">
            <w:pPr>
              <w:spacing w:after="330" w:line="300" w:lineRule="atLeast"/>
              <w:jc w:val="center"/>
              <w:rPr>
                <w:rFonts w:ascii="Times New Roman" w:hAnsi="Times New Roman" w:cs="Times New Roman"/>
                <w:sz w:val="21"/>
                <w:szCs w:val="21"/>
              </w:rPr>
            </w:pPr>
            <w:r>
              <w:rPr>
                <w:sz w:val="21"/>
                <w:szCs w:val="21"/>
              </w:rPr>
              <w:t>F = kL</w:t>
            </w:r>
            <w:r>
              <w:rPr>
                <w:sz w:val="16"/>
                <w:szCs w:val="16"/>
                <w:vertAlign w:val="superscript"/>
              </w:rPr>
              <w:t>n</w:t>
            </w:r>
          </w:p>
        </w:tc>
      </w:tr>
    </w:tbl>
    <w:p w14:paraId="506B188C" w14:textId="77777777" w:rsidR="000A354E" w:rsidRPr="003B5FDC" w:rsidRDefault="000A354E" w:rsidP="000A354E">
      <w:pPr>
        <w:numPr>
          <w:ilvl w:val="0"/>
          <w:numId w:val="6"/>
        </w:numPr>
        <w:shd w:val="clear" w:color="auto" w:fill="FFFFFF"/>
        <w:spacing w:before="100" w:beforeAutospacing="1" w:after="75" w:line="240" w:lineRule="auto"/>
        <w:rPr>
          <w:rFonts w:ascii="Poppins" w:hAnsi="Poppins" w:cs="Poppins"/>
          <w:color w:val="444444"/>
          <w:sz w:val="21"/>
          <w:szCs w:val="21"/>
          <w:highlight w:val="yellow"/>
        </w:rPr>
      </w:pPr>
      <w:r w:rsidRPr="003B5FDC">
        <w:rPr>
          <w:rFonts w:ascii="Poppins" w:hAnsi="Poppins" w:cs="Poppins"/>
          <w:color w:val="444444"/>
          <w:sz w:val="21"/>
          <w:szCs w:val="21"/>
          <w:highlight w:val="yellow"/>
        </w:rPr>
        <w:t>Rolling friction force is directly proportional to load and inversely proportional to the radius of curvature.</w:t>
      </w:r>
    </w:p>
    <w:tbl>
      <w:tblPr>
        <w:tblW w:w="9450" w:type="dxa"/>
        <w:tblCellSpacing w:w="15" w:type="dxa"/>
        <w:tblInd w:w="720"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9450"/>
      </w:tblGrid>
      <w:tr w:rsidR="000A354E" w14:paraId="1827C72B" w14:textId="77777777" w:rsidTr="000A354E">
        <w:trPr>
          <w:tblCellSpacing w:w="15" w:type="dxa"/>
        </w:trPr>
        <w:tc>
          <w:tcPr>
            <w:tcW w:w="0" w:type="auto"/>
            <w:tcBorders>
              <w:bottom w:val="single" w:sz="6" w:space="0" w:color="444444"/>
            </w:tcBorders>
            <w:shd w:val="clear" w:color="auto" w:fill="F1EDFF"/>
            <w:vAlign w:val="center"/>
            <w:hideMark/>
          </w:tcPr>
          <w:p w14:paraId="379988F4" w14:textId="77777777" w:rsidR="000A354E" w:rsidRDefault="000A354E">
            <w:pPr>
              <w:spacing w:after="330" w:line="300" w:lineRule="atLeast"/>
              <w:jc w:val="center"/>
              <w:divId w:val="61681201"/>
              <w:rPr>
                <w:rFonts w:ascii="Times New Roman" w:hAnsi="Times New Roman" w:cs="Times New Roman"/>
                <w:sz w:val="21"/>
                <w:szCs w:val="21"/>
              </w:rPr>
            </w:pPr>
            <w:r>
              <w:rPr>
                <w:sz w:val="21"/>
                <w:szCs w:val="21"/>
              </w:rPr>
              <w:t>F=μ×Wr</w:t>
            </w:r>
          </w:p>
        </w:tc>
      </w:tr>
    </w:tbl>
    <w:p w14:paraId="49107DE2" w14:textId="77777777" w:rsidR="000A354E" w:rsidRDefault="000A354E" w:rsidP="000A354E">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800080"/>
        </w:rPr>
        <w:t>Cause of Rolling Friction</w:t>
      </w:r>
    </w:p>
    <w:p w14:paraId="18BA28F6"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an object is rolled on a surface, certain things happen:</w:t>
      </w:r>
    </w:p>
    <w:p w14:paraId="38C22163" w14:textId="77777777" w:rsidR="000A354E" w:rsidRDefault="000A354E" w:rsidP="000A354E">
      <w:pPr>
        <w:numPr>
          <w:ilvl w:val="0"/>
          <w:numId w:val="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The object is </w:t>
      </w:r>
      <w:r w:rsidRPr="003B5FDC">
        <w:rPr>
          <w:rFonts w:ascii="Poppins" w:hAnsi="Poppins" w:cs="Poppins"/>
          <w:color w:val="444444"/>
          <w:sz w:val="21"/>
          <w:szCs w:val="21"/>
          <w:highlight w:val="yellow"/>
        </w:rPr>
        <w:t>deformed a</w:t>
      </w:r>
      <w:r>
        <w:rPr>
          <w:rFonts w:ascii="Poppins" w:hAnsi="Poppins" w:cs="Poppins"/>
          <w:color w:val="444444"/>
          <w:sz w:val="21"/>
          <w:szCs w:val="21"/>
        </w:rPr>
        <w:t>t the point of contact with the surface.</w:t>
      </w:r>
    </w:p>
    <w:p w14:paraId="0A879967" w14:textId="77777777" w:rsidR="000A354E" w:rsidRDefault="000A354E" w:rsidP="000A354E">
      <w:pPr>
        <w:numPr>
          <w:ilvl w:val="0"/>
          <w:numId w:val="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surface is deformed at the point of contact with the object.</w:t>
      </w:r>
    </w:p>
    <w:p w14:paraId="0F14AE02" w14:textId="77777777" w:rsidR="000A354E" w:rsidRDefault="000A354E" w:rsidP="000A354E">
      <w:pPr>
        <w:numPr>
          <w:ilvl w:val="0"/>
          <w:numId w:val="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motion is created below the surface as a result of the above-mentioned points.</w:t>
      </w:r>
    </w:p>
    <w:p w14:paraId="27642EF0" w14:textId="7291BEC0"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703B4AA7" wp14:editId="7C1952FD">
            <wp:extent cx="7143750" cy="3060700"/>
            <wp:effectExtent l="0" t="0" r="0" b="6350"/>
            <wp:docPr id="22" name="Picture 22" descr="Cause of rolling fri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use of rolling frictio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43750" cy="3060700"/>
                    </a:xfrm>
                    <a:prstGeom prst="rect">
                      <a:avLst/>
                    </a:prstGeom>
                    <a:noFill/>
                    <a:ln>
                      <a:noFill/>
                    </a:ln>
                  </pic:spPr>
                </pic:pic>
              </a:graphicData>
            </a:graphic>
          </wp:inline>
        </w:drawing>
      </w:r>
    </w:p>
    <w:p w14:paraId="4969671B"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primary cause of this </w:t>
      </w:r>
      <w:hyperlink r:id="rId30" w:history="1">
        <w:r>
          <w:rPr>
            <w:rStyle w:val="Hyperlink"/>
            <w:rFonts w:ascii="Poppins" w:hAnsi="Poppins" w:cs="Poppins"/>
            <w:color w:val="8C69FF"/>
          </w:rPr>
          <w:t>friction</w:t>
        </w:r>
      </w:hyperlink>
      <w:r>
        <w:rPr>
          <w:rFonts w:ascii="Poppins" w:hAnsi="Poppins" w:cs="Poppins"/>
          <w:color w:val="444444"/>
        </w:rPr>
        <w:t> is that the energy of deformation is greater than the energy of recovery. Also, there is an adhesive force between the two surfaces which needs to be overcome constantly. The amount of friction is based on a variety of factors such as:</w:t>
      </w:r>
    </w:p>
    <w:p w14:paraId="6BA5604E" w14:textId="77777777" w:rsidR="000A354E" w:rsidRDefault="000A354E" w:rsidP="000A354E">
      <w:pPr>
        <w:numPr>
          <w:ilvl w:val="0"/>
          <w:numId w:val="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The quality of the sliding body</w:t>
      </w:r>
    </w:p>
    <w:p w14:paraId="426C86F3" w14:textId="77777777" w:rsidR="000A354E" w:rsidRDefault="000A354E" w:rsidP="000A354E">
      <w:pPr>
        <w:numPr>
          <w:ilvl w:val="0"/>
          <w:numId w:val="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quality of the surface</w:t>
      </w:r>
    </w:p>
    <w:p w14:paraId="5881E06F" w14:textId="77777777" w:rsidR="000A354E" w:rsidRDefault="000A354E" w:rsidP="000A354E">
      <w:pPr>
        <w:numPr>
          <w:ilvl w:val="0"/>
          <w:numId w:val="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Load</w:t>
      </w:r>
    </w:p>
    <w:p w14:paraId="098BD918" w14:textId="77777777" w:rsidR="000A354E" w:rsidRDefault="000A354E" w:rsidP="000A354E">
      <w:pPr>
        <w:numPr>
          <w:ilvl w:val="0"/>
          <w:numId w:val="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diameter of the rolling object</w:t>
      </w:r>
    </w:p>
    <w:p w14:paraId="55142E3B" w14:textId="77777777" w:rsidR="000A354E" w:rsidRDefault="000A354E" w:rsidP="000A354E">
      <w:pPr>
        <w:numPr>
          <w:ilvl w:val="0"/>
          <w:numId w:val="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surface area of the body</w:t>
      </w:r>
    </w:p>
    <w:p w14:paraId="023E7656" w14:textId="77777777" w:rsidR="000A354E" w:rsidRDefault="000A354E" w:rsidP="000A354E">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800080"/>
        </w:rPr>
        <w:t>Coefficient of Rolling Friction</w:t>
      </w:r>
    </w:p>
    <w:p w14:paraId="314E801C"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Determining the coefficient of this friction is considerably more complex than that of sliding friction.</w:t>
      </w:r>
    </w:p>
    <w:p w14:paraId="2B9574DD"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b/>
          <w:bCs/>
          <w:color w:val="444444"/>
        </w:rPr>
        <w:t>“Coefficient of Rolling Friction is the ratio of the force of rolling friction to the total weight of the object.”</w:t>
      </w:r>
    </w:p>
    <w:p w14:paraId="1FB0FFBB"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 empirical terms, the coefficient of rolling resistance can be expressed as: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0A354E" w14:paraId="53487D70" w14:textId="77777777" w:rsidTr="000A354E">
        <w:trPr>
          <w:tblCellSpacing w:w="15" w:type="dxa"/>
        </w:trPr>
        <w:tc>
          <w:tcPr>
            <w:tcW w:w="0" w:type="auto"/>
            <w:tcBorders>
              <w:bottom w:val="single" w:sz="6" w:space="0" w:color="444444"/>
            </w:tcBorders>
            <w:shd w:val="clear" w:color="auto" w:fill="F1EDFF"/>
            <w:vAlign w:val="center"/>
            <w:hideMark/>
          </w:tcPr>
          <w:p w14:paraId="644F5A4F" w14:textId="77777777" w:rsidR="000A354E" w:rsidRDefault="000A354E">
            <w:pPr>
              <w:spacing w:after="330" w:line="300" w:lineRule="atLeast"/>
              <w:jc w:val="center"/>
              <w:divId w:val="233853632"/>
              <w:rPr>
                <w:rFonts w:ascii="Times New Roman" w:hAnsi="Times New Roman" w:cs="Times New Roman"/>
                <w:sz w:val="21"/>
                <w:szCs w:val="21"/>
              </w:rPr>
            </w:pPr>
            <w:r w:rsidRPr="003B5FDC">
              <w:rPr>
                <w:sz w:val="21"/>
                <w:szCs w:val="21"/>
                <w:highlight w:val="yellow"/>
              </w:rPr>
              <w:t>Fr=μrW</w:t>
            </w:r>
          </w:p>
        </w:tc>
      </w:tr>
    </w:tbl>
    <w:p w14:paraId="1F010B61"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061E4BFA" w14:textId="77777777" w:rsidR="000A354E" w:rsidRDefault="000A354E" w:rsidP="000A354E">
      <w:pPr>
        <w:numPr>
          <w:ilvl w:val="0"/>
          <w:numId w:val="9"/>
        </w:numPr>
        <w:shd w:val="clear" w:color="auto" w:fill="FFFFFF"/>
        <w:spacing w:before="100" w:beforeAutospacing="1" w:after="75" w:line="240" w:lineRule="auto"/>
        <w:rPr>
          <w:rFonts w:ascii="Poppins" w:hAnsi="Poppins" w:cs="Poppins"/>
          <w:color w:val="444444"/>
          <w:sz w:val="21"/>
          <w:szCs w:val="21"/>
        </w:rPr>
      </w:pPr>
      <w:r>
        <w:rPr>
          <w:rStyle w:val="latex-for-amp"/>
          <w:rFonts w:ascii="Poppins" w:hAnsi="Poppins" w:cs="Poppins"/>
          <w:color w:val="444444"/>
          <w:sz w:val="21"/>
          <w:szCs w:val="21"/>
        </w:rPr>
        <w:t>F</w:t>
      </w:r>
      <w:r>
        <w:rPr>
          <w:rStyle w:val="latex-for-amp"/>
          <w:rFonts w:ascii="Poppins" w:hAnsi="Poppins" w:cs="Poppins"/>
          <w:color w:val="444444"/>
          <w:sz w:val="16"/>
          <w:szCs w:val="16"/>
          <w:vertAlign w:val="subscript"/>
        </w:rPr>
        <w:t>r</w:t>
      </w:r>
      <w:r>
        <w:rPr>
          <w:rStyle w:val="latex-for-amp"/>
          <w:rFonts w:ascii="Poppins" w:hAnsi="Poppins" w:cs="Poppins"/>
          <w:color w:val="444444"/>
          <w:sz w:val="21"/>
          <w:szCs w:val="21"/>
        </w:rPr>
        <w:t> is the resistive force of rolling resistance</w:t>
      </w:r>
    </w:p>
    <w:p w14:paraId="53557116" w14:textId="77777777" w:rsidR="000A354E" w:rsidRDefault="000A354E" w:rsidP="000A354E">
      <w:pPr>
        <w:numPr>
          <w:ilvl w:val="0"/>
          <w:numId w:val="9"/>
        </w:numPr>
        <w:shd w:val="clear" w:color="auto" w:fill="FFFFFF"/>
        <w:spacing w:before="100" w:beforeAutospacing="1" w:after="75" w:line="240" w:lineRule="auto"/>
        <w:rPr>
          <w:rFonts w:ascii="Poppins" w:hAnsi="Poppins" w:cs="Poppins"/>
          <w:color w:val="444444"/>
          <w:sz w:val="21"/>
          <w:szCs w:val="21"/>
        </w:rPr>
      </w:pPr>
      <w:r>
        <w:rPr>
          <w:rStyle w:val="latex-for-amp"/>
          <w:rFonts w:ascii="Calibri" w:hAnsi="Calibri" w:cs="Calibri"/>
          <w:color w:val="444444"/>
          <w:sz w:val="21"/>
          <w:szCs w:val="21"/>
        </w:rPr>
        <w:t>μ</w:t>
      </w:r>
      <w:r>
        <w:rPr>
          <w:rStyle w:val="latex-for-amp"/>
          <w:rFonts w:ascii="Poppins" w:hAnsi="Poppins" w:cs="Poppins"/>
          <w:color w:val="444444"/>
          <w:sz w:val="16"/>
          <w:szCs w:val="16"/>
          <w:vertAlign w:val="subscript"/>
        </w:rPr>
        <w:t>r</w:t>
      </w:r>
      <w:r>
        <w:rPr>
          <w:rStyle w:val="latex-for-amp"/>
          <w:rFonts w:ascii="Poppins" w:hAnsi="Poppins" w:cs="Poppins"/>
          <w:color w:val="444444"/>
          <w:sz w:val="21"/>
          <w:szCs w:val="21"/>
        </w:rPr>
        <w:t> is the coefficient of rolling resistance</w:t>
      </w:r>
    </w:p>
    <w:p w14:paraId="0FE04CD6" w14:textId="77777777" w:rsidR="000A354E" w:rsidRDefault="000A354E" w:rsidP="000A354E">
      <w:pPr>
        <w:numPr>
          <w:ilvl w:val="0"/>
          <w:numId w:val="9"/>
        </w:numPr>
        <w:shd w:val="clear" w:color="auto" w:fill="FFFFFF"/>
        <w:spacing w:before="100" w:beforeAutospacing="1" w:after="75" w:line="240" w:lineRule="auto"/>
        <w:rPr>
          <w:rFonts w:ascii="Poppins" w:hAnsi="Poppins" w:cs="Poppins"/>
          <w:color w:val="444444"/>
          <w:sz w:val="21"/>
          <w:szCs w:val="21"/>
        </w:rPr>
      </w:pPr>
      <w:r>
        <w:rPr>
          <w:rStyle w:val="latex-for-amp"/>
          <w:rFonts w:ascii="Poppins" w:hAnsi="Poppins" w:cs="Poppins"/>
          <w:color w:val="444444"/>
          <w:sz w:val="21"/>
          <w:szCs w:val="21"/>
        </w:rPr>
        <w:t>W is the weight of the rolling body</w:t>
      </w:r>
    </w:p>
    <w:p w14:paraId="2AF05A2D"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31" w:history="1">
        <w:r>
          <w:rPr>
            <w:rStyle w:val="Hyperlink"/>
            <w:rFonts w:ascii="Poppins" w:hAnsi="Poppins" w:cs="Poppins"/>
            <w:color w:val="8C69FF"/>
          </w:rPr>
          <w:t>Sliding Friction</w:t>
        </w:r>
      </w:hyperlink>
    </w:p>
    <w:p w14:paraId="61C03F2C" w14:textId="77777777" w:rsidR="000A354E" w:rsidRDefault="000A354E" w:rsidP="000A354E">
      <w:pPr>
        <w:pStyle w:val="Heading2"/>
        <w:shd w:val="clear" w:color="auto" w:fill="FFFFFF"/>
        <w:spacing w:before="300" w:after="150" w:line="480" w:lineRule="atLeast"/>
        <w:rPr>
          <w:rFonts w:ascii="inherit" w:hAnsi="inherit" w:cs="Poppins"/>
          <w:color w:val="444444"/>
        </w:rPr>
      </w:pPr>
      <w:r>
        <w:rPr>
          <w:rFonts w:ascii="inherit" w:hAnsi="inherit" w:cs="Poppins"/>
          <w:color w:val="800080"/>
        </w:rPr>
        <w:t>Rolling Friction Examples</w:t>
      </w:r>
    </w:p>
    <w:p w14:paraId="2744581F" w14:textId="77777777" w:rsidR="000A354E" w:rsidRDefault="000A354E" w:rsidP="000A354E">
      <w:pPr>
        <w:numPr>
          <w:ilvl w:val="0"/>
          <w:numId w:val="1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basketball rolled on the court will eventually come to a halt because of rolling friction.</w:t>
      </w:r>
    </w:p>
    <w:p w14:paraId="03F56EA3" w14:textId="77777777" w:rsidR="000A354E" w:rsidRDefault="000A354E" w:rsidP="000A354E">
      <w:pPr>
        <w:numPr>
          <w:ilvl w:val="0"/>
          <w:numId w:val="1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bike with a broad tire will burn more fuel because of the increased rolling friction.</w:t>
      </w:r>
    </w:p>
    <w:p w14:paraId="79A220BA" w14:textId="77777777" w:rsidR="000A354E" w:rsidRDefault="000A354E" w:rsidP="000A354E">
      <w:pPr>
        <w:numPr>
          <w:ilvl w:val="0"/>
          <w:numId w:val="1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ball rolled on a field will go lesser distance than a ball rolling on a concrete floor because it will experience greater rolling friction on the former surface.</w:t>
      </w:r>
    </w:p>
    <w:p w14:paraId="5BCE84A4" w14:textId="77777777" w:rsidR="000A354E" w:rsidRDefault="000A354E" w:rsidP="000A354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What Is the difference between Rolling Friction and Sliding Friction?</w:t>
      </w:r>
    </w:p>
    <w:p w14:paraId="1CC37833" w14:textId="77777777" w:rsidR="000A354E" w:rsidRDefault="000A354E" w:rsidP="000A354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is the table with rolling friction vs sliding friction:</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144"/>
        <w:gridCol w:w="4906"/>
      </w:tblGrid>
      <w:tr w:rsidR="000A354E" w14:paraId="43E9F855" w14:textId="77777777" w:rsidTr="000A354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1E6F03B" w14:textId="77777777" w:rsidR="000A354E" w:rsidRDefault="000A354E">
            <w:pPr>
              <w:spacing w:after="330" w:line="300" w:lineRule="atLeast"/>
              <w:rPr>
                <w:rFonts w:ascii="Times New Roman" w:hAnsi="Times New Roman" w:cs="Times New Roman"/>
                <w:sz w:val="21"/>
                <w:szCs w:val="21"/>
              </w:rPr>
            </w:pPr>
            <w:r>
              <w:rPr>
                <w:rStyle w:val="Strong"/>
                <w:sz w:val="21"/>
                <w:szCs w:val="21"/>
              </w:rPr>
              <w:t>Rolling friction</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39AC7A5" w14:textId="77777777" w:rsidR="000A354E" w:rsidRDefault="000A354E">
            <w:pPr>
              <w:spacing w:after="330" w:line="300" w:lineRule="atLeast"/>
              <w:rPr>
                <w:sz w:val="21"/>
                <w:szCs w:val="21"/>
              </w:rPr>
            </w:pPr>
            <w:r>
              <w:rPr>
                <w:rStyle w:val="Strong"/>
                <w:sz w:val="21"/>
                <w:szCs w:val="21"/>
              </w:rPr>
              <w:t>Sliding friction</w:t>
            </w:r>
          </w:p>
        </w:tc>
      </w:tr>
      <w:tr w:rsidR="000A354E" w14:paraId="4349AAA7" w14:textId="77777777" w:rsidTr="000A354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1E8A43B" w14:textId="77777777" w:rsidR="000A354E" w:rsidRDefault="000A354E">
            <w:pPr>
              <w:spacing w:after="330" w:line="300" w:lineRule="atLeast"/>
              <w:rPr>
                <w:sz w:val="21"/>
                <w:szCs w:val="21"/>
              </w:rPr>
            </w:pPr>
            <w:r>
              <w:rPr>
                <w:sz w:val="21"/>
                <w:szCs w:val="21"/>
              </w:rPr>
              <w:lastRenderedPageBreak/>
              <w:t>Rolling friction takes place when an object rolls on the surface.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4F12C9F" w14:textId="77777777" w:rsidR="000A354E" w:rsidRDefault="000A354E">
            <w:pPr>
              <w:spacing w:after="330" w:line="300" w:lineRule="atLeast"/>
              <w:rPr>
                <w:sz w:val="21"/>
                <w:szCs w:val="21"/>
              </w:rPr>
            </w:pPr>
            <w:r>
              <w:rPr>
                <w:sz w:val="21"/>
                <w:szCs w:val="21"/>
              </w:rPr>
              <w:t>Sliding friction takes place when two surfaces are rubbed against each other.</w:t>
            </w:r>
          </w:p>
        </w:tc>
      </w:tr>
      <w:tr w:rsidR="000A354E" w14:paraId="21A93B08" w14:textId="77777777" w:rsidTr="000A354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C249FCE" w14:textId="77777777" w:rsidR="000A354E" w:rsidRDefault="000A354E">
            <w:pPr>
              <w:spacing w:after="330" w:line="300" w:lineRule="atLeast"/>
              <w:rPr>
                <w:sz w:val="21"/>
                <w:szCs w:val="21"/>
              </w:rPr>
            </w:pPr>
            <w:r>
              <w:rPr>
                <w:sz w:val="21"/>
                <w:szCs w:val="21"/>
              </w:rPr>
              <w:t>Rolling friction takes place due to the deformation of surfaces.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413AB8E" w14:textId="77777777" w:rsidR="000A354E" w:rsidRDefault="000A354E">
            <w:pPr>
              <w:spacing w:after="330" w:line="300" w:lineRule="atLeast"/>
              <w:rPr>
                <w:sz w:val="21"/>
                <w:szCs w:val="21"/>
              </w:rPr>
            </w:pPr>
            <w:r>
              <w:rPr>
                <w:sz w:val="21"/>
                <w:szCs w:val="21"/>
              </w:rPr>
              <w:t>Sliding friction takes place due to interlocking between microscopic surfaces.</w:t>
            </w:r>
          </w:p>
        </w:tc>
      </w:tr>
      <w:tr w:rsidR="000A354E" w14:paraId="01311735" w14:textId="77777777" w:rsidTr="000A354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44A7094" w14:textId="77777777" w:rsidR="000A354E" w:rsidRDefault="000A354E">
            <w:pPr>
              <w:spacing w:after="330" w:line="300" w:lineRule="atLeast"/>
              <w:rPr>
                <w:sz w:val="21"/>
                <w:szCs w:val="21"/>
              </w:rPr>
            </w:pPr>
            <w:r>
              <w:rPr>
                <w:sz w:val="21"/>
                <w:szCs w:val="21"/>
              </w:rPr>
              <w:t>The coefficient of rolling friction is dependent on the radius of the rolling object, the depth to which the object can sink, and the toughness of the surface.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6CDD353" w14:textId="77777777" w:rsidR="000A354E" w:rsidRDefault="000A354E">
            <w:pPr>
              <w:spacing w:after="330" w:line="300" w:lineRule="atLeast"/>
              <w:rPr>
                <w:sz w:val="21"/>
                <w:szCs w:val="21"/>
              </w:rPr>
            </w:pPr>
            <w:r>
              <w:rPr>
                <w:sz w:val="21"/>
                <w:szCs w:val="21"/>
              </w:rPr>
              <w:t>The coefficient of sliding friction depends on the texture of the surface and temperature to a certain extent. It is independent of external factors.</w:t>
            </w:r>
          </w:p>
        </w:tc>
      </w:tr>
      <w:tr w:rsidR="000A354E" w14:paraId="57182BB5" w14:textId="77777777" w:rsidTr="000A354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3540FFD" w14:textId="77777777" w:rsidR="000A354E" w:rsidRDefault="000A354E">
            <w:pPr>
              <w:spacing w:after="330" w:line="300" w:lineRule="atLeast"/>
              <w:rPr>
                <w:sz w:val="21"/>
                <w:szCs w:val="21"/>
              </w:rPr>
            </w:pPr>
            <w:r>
              <w:rPr>
                <w:sz w:val="21"/>
                <w:szCs w:val="21"/>
              </w:rPr>
              <w:t>Coefficient of rolling friction:</w:t>
            </w:r>
          </w:p>
          <w:p w14:paraId="5AF63E8B" w14:textId="77777777" w:rsidR="000A354E" w:rsidRDefault="000A354E">
            <w:pPr>
              <w:pStyle w:val="NormalWeb"/>
              <w:spacing w:before="0" w:beforeAutospacing="0" w:after="0" w:afterAutospacing="0" w:line="360" w:lineRule="atLeast"/>
            </w:pPr>
            <w:r>
              <w:t>F</w:t>
            </w:r>
            <w:r>
              <w:rPr>
                <w:sz w:val="18"/>
                <w:szCs w:val="18"/>
                <w:vertAlign w:val="subscript"/>
              </w:rPr>
              <w:t>r</w:t>
            </w:r>
            <w:r>
              <w:t> = μ</w:t>
            </w:r>
            <w:r>
              <w:rPr>
                <w:sz w:val="18"/>
                <w:szCs w:val="18"/>
                <w:vertAlign w:val="subscript"/>
              </w:rPr>
              <w:t>r</w:t>
            </w:r>
            <w:r>
              <w:t>N</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3CA3370" w14:textId="77777777" w:rsidR="000A354E" w:rsidRDefault="000A354E">
            <w:pPr>
              <w:spacing w:line="300" w:lineRule="atLeast"/>
              <w:rPr>
                <w:sz w:val="21"/>
                <w:szCs w:val="21"/>
              </w:rPr>
            </w:pPr>
            <w:r>
              <w:rPr>
                <w:sz w:val="21"/>
                <w:szCs w:val="21"/>
              </w:rPr>
              <w:t>Coefficient of sliding friction:</w:t>
            </w:r>
          </w:p>
          <w:p w14:paraId="6F241A77" w14:textId="77777777" w:rsidR="000A354E" w:rsidRDefault="000A354E">
            <w:pPr>
              <w:pStyle w:val="NormalWeb"/>
              <w:spacing w:before="0" w:beforeAutospacing="0" w:after="0" w:afterAutospacing="0" w:line="360" w:lineRule="atLeast"/>
            </w:pPr>
            <w:r>
              <w:t>F</w:t>
            </w:r>
            <w:r>
              <w:rPr>
                <w:sz w:val="18"/>
                <w:szCs w:val="18"/>
                <w:vertAlign w:val="subscript"/>
              </w:rPr>
              <w:t>k</w:t>
            </w:r>
            <w:r>
              <w:t> = μ</w:t>
            </w:r>
            <w:r>
              <w:rPr>
                <w:sz w:val="18"/>
                <w:szCs w:val="18"/>
                <w:vertAlign w:val="subscript"/>
              </w:rPr>
              <w:t>r</w:t>
            </w:r>
            <w:r>
              <w:t>N</w:t>
            </w:r>
          </w:p>
        </w:tc>
      </w:tr>
    </w:tbl>
    <w:p w14:paraId="1DECA5A4" w14:textId="77777777" w:rsidR="00CF79EE" w:rsidRDefault="00CF79EE" w:rsidP="00CF79EE">
      <w:pPr>
        <w:rPr>
          <w:lang w:eastAsia="en-IN"/>
        </w:rPr>
      </w:pPr>
    </w:p>
    <w:p w14:paraId="4F29E99D" w14:textId="77777777" w:rsidR="00CF79EE" w:rsidRPr="00CF79EE" w:rsidRDefault="00CF79EE" w:rsidP="00CF79EE">
      <w:pPr>
        <w:rPr>
          <w:lang w:eastAsia="en-IN"/>
        </w:rPr>
      </w:pPr>
    </w:p>
    <w:p w14:paraId="0633143D" w14:textId="22EFC964" w:rsidR="00FE76F9" w:rsidRDefault="004C3CF6" w:rsidP="00CE1FCD">
      <w:pPr>
        <w:rPr>
          <w:sz w:val="36"/>
          <w:szCs w:val="36"/>
        </w:rPr>
      </w:pPr>
      <w:r w:rsidRPr="004C3CF6">
        <w:rPr>
          <w:noProof/>
          <w:sz w:val="36"/>
          <w:szCs w:val="36"/>
        </w:rPr>
        <w:drawing>
          <wp:inline distT="0" distB="0" distL="0" distR="0" wp14:anchorId="640DD565" wp14:editId="7388CC6A">
            <wp:extent cx="8051800" cy="368202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058765" cy="3685206"/>
                    </a:xfrm>
                    <a:prstGeom prst="rect">
                      <a:avLst/>
                    </a:prstGeom>
                  </pic:spPr>
                </pic:pic>
              </a:graphicData>
            </a:graphic>
          </wp:inline>
        </w:drawing>
      </w:r>
    </w:p>
    <w:p w14:paraId="45654699" w14:textId="77777777" w:rsidR="000D1759" w:rsidRDefault="000D1759" w:rsidP="00CE1FCD">
      <w:pPr>
        <w:rPr>
          <w:sz w:val="36"/>
          <w:szCs w:val="36"/>
        </w:rPr>
      </w:pPr>
    </w:p>
    <w:p w14:paraId="42C9B70B" w14:textId="77777777" w:rsidR="000D1759" w:rsidRDefault="000D1759" w:rsidP="00CE1FCD">
      <w:pPr>
        <w:rPr>
          <w:sz w:val="36"/>
          <w:szCs w:val="36"/>
        </w:rPr>
      </w:pPr>
    </w:p>
    <w:p w14:paraId="6B55921B" w14:textId="77777777" w:rsidR="000D1759" w:rsidRDefault="000D1759" w:rsidP="000D1759">
      <w:pPr>
        <w:pStyle w:val="Heading1"/>
        <w:shd w:val="clear" w:color="auto" w:fill="F2DEDE"/>
        <w:spacing w:before="300" w:after="150" w:line="450" w:lineRule="atLeast"/>
        <w:rPr>
          <w:color w:val="282828"/>
          <w:sz w:val="39"/>
          <w:szCs w:val="39"/>
        </w:rPr>
      </w:pPr>
      <w:r>
        <w:rPr>
          <w:color w:val="282828"/>
          <w:sz w:val="39"/>
          <w:szCs w:val="39"/>
        </w:rPr>
        <w:lastRenderedPageBreak/>
        <w:t>Motion on a level circular road</w:t>
      </w:r>
    </w:p>
    <w:p w14:paraId="4CD2FD0F" w14:textId="1FF86B1D" w:rsidR="000D1759" w:rsidRDefault="000D1759" w:rsidP="000D1759">
      <w:pPr>
        <w:jc w:val="center"/>
        <w:rPr>
          <w:rFonts w:ascii="Helvetica" w:hAnsi="Helvetica"/>
          <w:color w:val="333333"/>
          <w:sz w:val="21"/>
          <w:szCs w:val="21"/>
        </w:rPr>
      </w:pPr>
      <w:r>
        <w:rPr>
          <w:rFonts w:ascii="Helvetica" w:hAnsi="Helvetica"/>
          <w:noProof/>
          <w:color w:val="333333"/>
          <w:sz w:val="21"/>
          <w:szCs w:val="21"/>
        </w:rPr>
        <w:drawing>
          <wp:inline distT="0" distB="0" distL="0" distR="0" wp14:anchorId="2EAA2DDE" wp14:editId="41922DEB">
            <wp:extent cx="7804150" cy="4381500"/>
            <wp:effectExtent l="0" t="0" r="6350" b="0"/>
            <wp:docPr id="28" name="Picture 28" descr="Motion on a level circular 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tion on a level circular roa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04150" cy="4381500"/>
                    </a:xfrm>
                    <a:prstGeom prst="rect">
                      <a:avLst/>
                    </a:prstGeom>
                    <a:noFill/>
                    <a:ln>
                      <a:noFill/>
                    </a:ln>
                  </pic:spPr>
                </pic:pic>
              </a:graphicData>
            </a:graphic>
          </wp:inline>
        </w:drawing>
      </w:r>
    </w:p>
    <w:p w14:paraId="55430DFA" w14:textId="77777777" w:rsidR="000D1759" w:rsidRDefault="000D1759" w:rsidP="000D1759">
      <w:pPr>
        <w:rPr>
          <w:rFonts w:ascii="Helvetica" w:hAnsi="Helvetica"/>
          <w:color w:val="C2C2D6"/>
          <w:sz w:val="21"/>
          <w:szCs w:val="21"/>
        </w:rPr>
      </w:pPr>
      <w:r>
        <w:rPr>
          <w:rFonts w:ascii="Helvetica" w:hAnsi="Helvetica"/>
          <w:color w:val="C2C2D6"/>
          <w:sz w:val="21"/>
          <w:szCs w:val="21"/>
        </w:rPr>
        <w:t>When a vehicle goes round a level curved path, it should be acted upon by a centripetal force. While negotiating the curved path, the wheels of the car have a tendency to leave the curved path and regain the straight-line path.</w:t>
      </w:r>
    </w:p>
    <w:p w14:paraId="087C0E62" w14:textId="77777777" w:rsidR="000D1759" w:rsidRDefault="000D1759" w:rsidP="000D1759">
      <w:pPr>
        <w:jc w:val="center"/>
        <w:rPr>
          <w:rFonts w:ascii="Helvetica" w:hAnsi="Helvetica"/>
          <w:color w:val="333333"/>
          <w:sz w:val="21"/>
          <w:szCs w:val="21"/>
        </w:rPr>
      </w:pPr>
    </w:p>
    <w:p w14:paraId="1A4081EC" w14:textId="77777777" w:rsidR="000D1759" w:rsidRPr="000D1759" w:rsidRDefault="000D1759" w:rsidP="000D1759">
      <w:pPr>
        <w:pStyle w:val="Heading2"/>
        <w:rPr>
          <w:rFonts w:ascii="Helvetica" w:hAnsi="Helvetica"/>
          <w:sz w:val="72"/>
          <w:szCs w:val="72"/>
        </w:rPr>
      </w:pPr>
      <w:r w:rsidRPr="000D1759">
        <w:rPr>
          <w:sz w:val="72"/>
          <w:szCs w:val="72"/>
        </w:rPr>
        <w:t>Motion on a level circular road</w:t>
      </w:r>
    </w:p>
    <w:p w14:paraId="37C4F6AE" w14:textId="77777777" w:rsidR="000D1759" w:rsidRDefault="000D1759" w:rsidP="000D1759">
      <w:pPr>
        <w:spacing w:after="150"/>
        <w:ind w:right="-270"/>
        <w:jc w:val="both"/>
        <w:rPr>
          <w:rFonts w:ascii="Helvetica" w:hAnsi="Helvetica"/>
          <w:color w:val="333333"/>
          <w:sz w:val="21"/>
          <w:szCs w:val="21"/>
        </w:rPr>
      </w:pPr>
      <w:r>
        <w:rPr>
          <w:b/>
          <w:bCs/>
          <w:color w:val="333333"/>
          <w:sz w:val="40"/>
          <w:szCs w:val="40"/>
        </w:rPr>
        <w:br/>
      </w:r>
    </w:p>
    <w:p w14:paraId="1A3830AE" w14:textId="77777777" w:rsidR="000D1759" w:rsidRDefault="000D1759" w:rsidP="000D1759">
      <w:pPr>
        <w:spacing w:after="150"/>
        <w:ind w:right="-270"/>
        <w:jc w:val="both"/>
        <w:rPr>
          <w:rFonts w:ascii="Helvetica" w:hAnsi="Helvetica"/>
          <w:color w:val="333333"/>
          <w:sz w:val="21"/>
          <w:szCs w:val="21"/>
        </w:rPr>
      </w:pPr>
      <w:r>
        <w:rPr>
          <w:color w:val="333333"/>
          <w:sz w:val="28"/>
          <w:szCs w:val="28"/>
        </w:rPr>
        <w:t>When a vehicle goes round a level curved path, it should be acted upon by a centripetal force. While negotiating the curved path, the wheels of the car have a tendency to leave the curved path and regain the straight-line path. Frictional force between the tyres and the road opposes this tendency of the wheels. This frictional force, therefore, acts towards the centre of the circular path and provides the necessary centripetal force.</w:t>
      </w:r>
    </w:p>
    <w:p w14:paraId="78B030EA" w14:textId="45043875" w:rsidR="000D1759" w:rsidRDefault="000D1759" w:rsidP="000D1759">
      <w:pPr>
        <w:spacing w:after="150"/>
        <w:ind w:right="-270"/>
        <w:jc w:val="both"/>
        <w:rPr>
          <w:rFonts w:ascii="Helvetica" w:hAnsi="Helvetica"/>
          <w:color w:val="333333"/>
          <w:sz w:val="21"/>
          <w:szCs w:val="21"/>
        </w:rPr>
      </w:pPr>
      <w:r>
        <w:rPr>
          <w:rFonts w:ascii="Helvetica" w:hAnsi="Helvetica"/>
          <w:noProof/>
          <w:color w:val="333333"/>
          <w:sz w:val="21"/>
          <w:szCs w:val="21"/>
        </w:rPr>
        <w:lastRenderedPageBreak/>
        <w:drawing>
          <wp:inline distT="0" distB="0" distL="0" distR="0" wp14:anchorId="51AE6D26" wp14:editId="75F14C2C">
            <wp:extent cx="1924050" cy="2990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4050" cy="2990850"/>
                    </a:xfrm>
                    <a:prstGeom prst="rect">
                      <a:avLst/>
                    </a:prstGeom>
                    <a:noFill/>
                    <a:ln>
                      <a:noFill/>
                    </a:ln>
                  </pic:spPr>
                </pic:pic>
              </a:graphicData>
            </a:graphic>
          </wp:inline>
        </w:drawing>
      </w:r>
      <w:r>
        <w:rPr>
          <w:color w:val="333333"/>
          <w:sz w:val="28"/>
          <w:szCs w:val="28"/>
        </w:rPr>
        <w:br/>
      </w:r>
    </w:p>
    <w:p w14:paraId="1A517992" w14:textId="77777777" w:rsidR="000D1759" w:rsidRDefault="000D1759" w:rsidP="000D1759">
      <w:pPr>
        <w:spacing w:after="150"/>
        <w:ind w:right="-270"/>
        <w:jc w:val="both"/>
        <w:rPr>
          <w:rFonts w:ascii="Helvetica" w:hAnsi="Helvetica"/>
          <w:color w:val="333333"/>
          <w:sz w:val="21"/>
          <w:szCs w:val="21"/>
        </w:rPr>
      </w:pPr>
      <w:r>
        <w:rPr>
          <w:color w:val="333333"/>
          <w:sz w:val="28"/>
          <w:szCs w:val="28"/>
        </w:rPr>
        <w:t>In Fig., weight of the vehicle mg acts vertically downwards. R1, R2 are the forces of normal reaction of the road on the wheels. As the road is level (horizontal), R1, R2 act vertically upwards. Obviously,</w:t>
      </w:r>
    </w:p>
    <w:p w14:paraId="42B1938E" w14:textId="77777777" w:rsidR="000D1759" w:rsidRDefault="000D1759" w:rsidP="000D1759">
      <w:pPr>
        <w:spacing w:after="150"/>
        <w:ind w:right="-270"/>
        <w:jc w:val="both"/>
        <w:rPr>
          <w:rFonts w:ascii="Helvetica" w:hAnsi="Helvetica"/>
          <w:color w:val="333333"/>
          <w:sz w:val="21"/>
          <w:szCs w:val="21"/>
        </w:rPr>
      </w:pPr>
      <w:r>
        <w:rPr>
          <w:color w:val="333333"/>
          <w:sz w:val="28"/>
          <w:szCs w:val="28"/>
        </w:rPr>
        <w:t>R</w:t>
      </w:r>
      <w:r>
        <w:rPr>
          <w:color w:val="333333"/>
          <w:sz w:val="21"/>
          <w:szCs w:val="21"/>
        </w:rPr>
        <w:t>1</w:t>
      </w:r>
      <w:r>
        <w:rPr>
          <w:color w:val="333333"/>
          <w:sz w:val="28"/>
          <w:szCs w:val="28"/>
        </w:rPr>
        <w:t> + R</w:t>
      </w:r>
      <w:r>
        <w:rPr>
          <w:color w:val="333333"/>
          <w:sz w:val="21"/>
          <w:szCs w:val="21"/>
        </w:rPr>
        <w:t>2</w:t>
      </w:r>
      <w:r>
        <w:rPr>
          <w:color w:val="333333"/>
          <w:sz w:val="28"/>
          <w:szCs w:val="28"/>
        </w:rPr>
        <w:t> = mg ...(1)</w:t>
      </w:r>
    </w:p>
    <w:p w14:paraId="31768D4C" w14:textId="77777777" w:rsidR="000D1759" w:rsidRDefault="000D1759" w:rsidP="000D1759">
      <w:pPr>
        <w:spacing w:after="150"/>
        <w:ind w:right="-270"/>
        <w:jc w:val="both"/>
        <w:rPr>
          <w:rFonts w:ascii="Helvetica" w:hAnsi="Helvetica"/>
          <w:color w:val="333333"/>
          <w:sz w:val="21"/>
          <w:szCs w:val="21"/>
        </w:rPr>
      </w:pPr>
      <w:r>
        <w:rPr>
          <w:color w:val="333333"/>
          <w:sz w:val="28"/>
          <w:szCs w:val="28"/>
        </w:rPr>
        <w:t>Let </w:t>
      </w:r>
      <w:r>
        <w:rPr>
          <w:rFonts w:ascii="Symbol" w:hAnsi="Symbol"/>
          <w:color w:val="333333"/>
          <w:sz w:val="28"/>
          <w:szCs w:val="28"/>
        </w:rPr>
        <w:t>m</w:t>
      </w:r>
      <w:r>
        <w:rPr>
          <w:color w:val="333333"/>
          <w:sz w:val="28"/>
          <w:szCs w:val="28"/>
        </w:rPr>
        <w:t> * be the coefficient of friction between the tyres and the road, F1 and F2 be the forces of friction between the tyres and the road, directed towards the centre of the curved path.</w:t>
      </w:r>
    </w:p>
    <w:p w14:paraId="2C1766DD" w14:textId="77777777" w:rsidR="000D1759" w:rsidRDefault="000D1759" w:rsidP="000D1759">
      <w:pPr>
        <w:spacing w:after="150"/>
        <w:ind w:right="-270"/>
        <w:jc w:val="both"/>
        <w:rPr>
          <w:rFonts w:ascii="Helvetica" w:hAnsi="Helvetica"/>
          <w:color w:val="333333"/>
          <w:sz w:val="21"/>
          <w:szCs w:val="21"/>
        </w:rPr>
      </w:pPr>
      <w:r>
        <w:rPr>
          <w:rFonts w:ascii="Cambria Math" w:hAnsi="Cambria Math"/>
          <w:color w:val="333333"/>
          <w:sz w:val="28"/>
          <w:szCs w:val="28"/>
        </w:rPr>
        <w:t>∴</w:t>
      </w:r>
      <w:r>
        <w:rPr>
          <w:color w:val="333333"/>
          <w:sz w:val="28"/>
          <w:szCs w:val="28"/>
        </w:rPr>
        <w:t> F</w:t>
      </w:r>
      <w:r>
        <w:rPr>
          <w:color w:val="333333"/>
          <w:sz w:val="21"/>
          <w:szCs w:val="21"/>
        </w:rPr>
        <w:t>1</w:t>
      </w:r>
      <w:r>
        <w:rPr>
          <w:color w:val="333333"/>
          <w:sz w:val="28"/>
          <w:szCs w:val="28"/>
        </w:rPr>
        <w:t> = </w:t>
      </w:r>
      <w:r>
        <w:rPr>
          <w:rFonts w:ascii="Symbol" w:hAnsi="Symbol"/>
          <w:color w:val="333333"/>
          <w:sz w:val="28"/>
          <w:szCs w:val="28"/>
        </w:rPr>
        <w:t>m</w:t>
      </w:r>
      <w:r>
        <w:rPr>
          <w:color w:val="333333"/>
          <w:sz w:val="28"/>
          <w:szCs w:val="28"/>
        </w:rPr>
        <w:t>R</w:t>
      </w:r>
      <w:r>
        <w:rPr>
          <w:color w:val="333333"/>
          <w:sz w:val="21"/>
          <w:szCs w:val="21"/>
        </w:rPr>
        <w:t>1</w:t>
      </w:r>
      <w:r>
        <w:rPr>
          <w:color w:val="333333"/>
          <w:sz w:val="28"/>
          <w:szCs w:val="28"/>
        </w:rPr>
        <w:t> and F</w:t>
      </w:r>
      <w:r>
        <w:rPr>
          <w:color w:val="333333"/>
          <w:sz w:val="21"/>
          <w:szCs w:val="21"/>
        </w:rPr>
        <w:t>2</w:t>
      </w:r>
      <w:r>
        <w:rPr>
          <w:color w:val="333333"/>
          <w:sz w:val="28"/>
          <w:szCs w:val="28"/>
        </w:rPr>
        <w:t> = </w:t>
      </w:r>
      <w:r>
        <w:rPr>
          <w:rFonts w:ascii="Symbol" w:hAnsi="Symbol"/>
          <w:color w:val="333333"/>
          <w:sz w:val="28"/>
          <w:szCs w:val="28"/>
        </w:rPr>
        <w:t>m</w:t>
      </w:r>
      <w:r>
        <w:rPr>
          <w:color w:val="333333"/>
          <w:sz w:val="28"/>
          <w:szCs w:val="28"/>
        </w:rPr>
        <w:t>R</w:t>
      </w:r>
      <w:r>
        <w:rPr>
          <w:color w:val="333333"/>
          <w:sz w:val="21"/>
          <w:szCs w:val="21"/>
        </w:rPr>
        <w:t>2</w:t>
      </w:r>
      <w:r>
        <w:rPr>
          <w:color w:val="333333"/>
          <w:sz w:val="28"/>
          <w:szCs w:val="28"/>
        </w:rPr>
        <w:t> ...(2)</w:t>
      </w:r>
    </w:p>
    <w:p w14:paraId="18D2065A" w14:textId="77777777" w:rsidR="000D1759" w:rsidRDefault="000D1759" w:rsidP="000D1759">
      <w:pPr>
        <w:spacing w:after="150"/>
        <w:ind w:right="-270"/>
        <w:jc w:val="both"/>
        <w:rPr>
          <w:rFonts w:ascii="Helvetica" w:hAnsi="Helvetica"/>
          <w:color w:val="333333"/>
          <w:sz w:val="21"/>
          <w:szCs w:val="21"/>
        </w:rPr>
      </w:pPr>
      <w:r>
        <w:rPr>
          <w:color w:val="333333"/>
          <w:sz w:val="28"/>
          <w:szCs w:val="28"/>
        </w:rPr>
        <w:t>If v is velocity of the vehicle while negotiating the curve, the centripetal force required = mv2/r .</w:t>
      </w:r>
    </w:p>
    <w:p w14:paraId="4C4A6AE9" w14:textId="77777777" w:rsidR="000D1759" w:rsidRDefault="000D1759" w:rsidP="000D1759">
      <w:pPr>
        <w:spacing w:after="150"/>
        <w:ind w:right="-270"/>
        <w:jc w:val="both"/>
        <w:rPr>
          <w:rFonts w:ascii="Helvetica" w:hAnsi="Helvetica"/>
          <w:color w:val="333333"/>
          <w:sz w:val="21"/>
          <w:szCs w:val="21"/>
        </w:rPr>
      </w:pPr>
      <w:r>
        <w:rPr>
          <w:color w:val="333333"/>
          <w:sz w:val="28"/>
          <w:szCs w:val="28"/>
        </w:rPr>
        <w:t>As this force is provided only by the force of friction.</w:t>
      </w:r>
    </w:p>
    <w:p w14:paraId="5DF439AB" w14:textId="2E95B1C0" w:rsidR="000D1759" w:rsidRDefault="000D1759" w:rsidP="000D1759">
      <w:pPr>
        <w:spacing w:after="150"/>
        <w:ind w:right="-270"/>
        <w:jc w:val="both"/>
        <w:rPr>
          <w:rFonts w:ascii="Helvetica" w:hAnsi="Helvetica"/>
          <w:color w:val="333333"/>
          <w:sz w:val="21"/>
          <w:szCs w:val="21"/>
        </w:rPr>
      </w:pPr>
      <w:r>
        <w:rPr>
          <w:rFonts w:ascii="Helvetica" w:hAnsi="Helvetica"/>
          <w:noProof/>
          <w:color w:val="333333"/>
          <w:sz w:val="21"/>
          <w:szCs w:val="21"/>
        </w:rPr>
        <w:drawing>
          <wp:inline distT="0" distB="0" distL="0" distR="0" wp14:anchorId="2B9E19EE" wp14:editId="74836676">
            <wp:extent cx="4229100" cy="2159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9100" cy="2159000"/>
                    </a:xfrm>
                    <a:prstGeom prst="rect">
                      <a:avLst/>
                    </a:prstGeom>
                    <a:noFill/>
                    <a:ln>
                      <a:noFill/>
                    </a:ln>
                  </pic:spPr>
                </pic:pic>
              </a:graphicData>
            </a:graphic>
          </wp:inline>
        </w:drawing>
      </w:r>
      <w:r>
        <w:rPr>
          <w:rFonts w:ascii="Helvetica" w:hAnsi="Helvetica"/>
          <w:color w:val="333333"/>
          <w:sz w:val="21"/>
          <w:szCs w:val="21"/>
        </w:rPr>
        <w:t xml:space="preserve"> </w:t>
      </w:r>
      <w:r>
        <w:rPr>
          <w:color w:val="333333"/>
          <w:sz w:val="28"/>
          <w:szCs w:val="28"/>
        </w:rPr>
        <w:br/>
      </w:r>
    </w:p>
    <w:p w14:paraId="7D554AD4" w14:textId="77777777" w:rsidR="000D1759" w:rsidRDefault="000D1759" w:rsidP="000D1759">
      <w:pPr>
        <w:spacing w:after="150"/>
        <w:ind w:right="-270"/>
        <w:jc w:val="both"/>
        <w:rPr>
          <w:rFonts w:ascii="Helvetica" w:hAnsi="Helvetica"/>
          <w:color w:val="333333"/>
          <w:sz w:val="21"/>
          <w:szCs w:val="21"/>
        </w:rPr>
      </w:pPr>
      <w:r>
        <w:rPr>
          <w:color w:val="333333"/>
          <w:sz w:val="28"/>
          <w:szCs w:val="28"/>
        </w:rPr>
        <w:lastRenderedPageBreak/>
        <w:t>Hence the maximum velocity with which a car can go round a level curve without skidding is v = </w:t>
      </w:r>
      <w:r>
        <w:rPr>
          <w:rFonts w:ascii="Symbol" w:hAnsi="Symbol"/>
          <w:color w:val="333333"/>
          <w:sz w:val="28"/>
          <w:szCs w:val="28"/>
        </w:rPr>
        <w:t>�-(m</w:t>
      </w:r>
      <w:r>
        <w:rPr>
          <w:color w:val="333333"/>
          <w:sz w:val="28"/>
          <w:szCs w:val="28"/>
        </w:rPr>
        <w:t>rg) . The value of v depends on radius r of the curve and coefficient of friction </w:t>
      </w:r>
      <w:r>
        <w:rPr>
          <w:rFonts w:ascii="Symbol" w:hAnsi="Symbol"/>
          <w:color w:val="333333"/>
          <w:sz w:val="28"/>
          <w:szCs w:val="28"/>
        </w:rPr>
        <w:t>m</w:t>
      </w:r>
      <w:r>
        <w:rPr>
          <w:color w:val="333333"/>
          <w:sz w:val="28"/>
          <w:szCs w:val="28"/>
        </w:rPr>
        <w:t> between the tyres and the road.</w:t>
      </w:r>
    </w:p>
    <w:p w14:paraId="7B92F7BD" w14:textId="77777777" w:rsidR="000D1759" w:rsidRDefault="000D1759" w:rsidP="00CE1FCD">
      <w:pPr>
        <w:rPr>
          <w:sz w:val="36"/>
          <w:szCs w:val="36"/>
        </w:rPr>
      </w:pPr>
    </w:p>
    <w:p w14:paraId="68A7B0D7" w14:textId="77777777" w:rsidR="00067EBE" w:rsidRDefault="00FD6CD6" w:rsidP="00CE1FCD">
      <w:pPr>
        <w:rPr>
          <w:sz w:val="36"/>
          <w:szCs w:val="36"/>
        </w:rPr>
      </w:pPr>
      <w:r w:rsidRPr="00067EBE">
        <w:rPr>
          <w:sz w:val="36"/>
          <w:szCs w:val="36"/>
          <w:highlight w:val="yellow"/>
        </w:rPr>
        <w:t xml:space="preserve">My note: static </w:t>
      </w:r>
      <w:r w:rsidR="00067EBE" w:rsidRPr="00067EBE">
        <w:rPr>
          <w:sz w:val="36"/>
          <w:szCs w:val="36"/>
          <w:highlight w:val="yellow"/>
        </w:rPr>
        <w:t>friction</w:t>
      </w:r>
      <w:r w:rsidRPr="00067EBE">
        <w:rPr>
          <w:sz w:val="36"/>
          <w:szCs w:val="36"/>
          <w:highlight w:val="yellow"/>
        </w:rPr>
        <w:t xml:space="preserve"> shud be equal to</w:t>
      </w:r>
      <w:r w:rsidR="00067EBE" w:rsidRPr="00067EBE">
        <w:rPr>
          <w:sz w:val="36"/>
          <w:szCs w:val="36"/>
          <w:highlight w:val="yellow"/>
        </w:rPr>
        <w:t xml:space="preserve"> or less than</w:t>
      </w:r>
      <w:r w:rsidRPr="00067EBE">
        <w:rPr>
          <w:sz w:val="36"/>
          <w:szCs w:val="36"/>
          <w:highlight w:val="yellow"/>
        </w:rPr>
        <w:t xml:space="preserve"> the </w:t>
      </w:r>
      <w:r w:rsidR="00067EBE" w:rsidRPr="00067EBE">
        <w:rPr>
          <w:sz w:val="36"/>
          <w:szCs w:val="36"/>
          <w:highlight w:val="yellow"/>
        </w:rPr>
        <w:t>centripetal force which is mv2\r bcs if centripetal is more friction wont work thus resulting in skidding of the car. Therefore, upon equating both we get max velocity which shudn’t exceed else vehicle will skid</w:t>
      </w:r>
    </w:p>
    <w:p w14:paraId="760557AF" w14:textId="77777777" w:rsidR="00067EBE" w:rsidRDefault="00067EBE" w:rsidP="00CE1FCD">
      <w:pPr>
        <w:rPr>
          <w:sz w:val="36"/>
          <w:szCs w:val="36"/>
        </w:rPr>
      </w:pPr>
    </w:p>
    <w:p w14:paraId="49F897A1" w14:textId="77777777" w:rsidR="005B68C9" w:rsidRDefault="005B68C9" w:rsidP="005B68C9">
      <w:pPr>
        <w:pStyle w:val="Heading1"/>
        <w:spacing w:before="0" w:after="300" w:line="312" w:lineRule="atLeast"/>
        <w:rPr>
          <w:rFonts w:ascii="RedditSans" w:hAnsi="RedditSans" w:cs="Arial"/>
          <w:color w:val="343A40"/>
          <w:sz w:val="53"/>
          <w:szCs w:val="53"/>
        </w:rPr>
      </w:pPr>
      <w:r w:rsidRPr="00D27DC2">
        <w:rPr>
          <w:rStyle w:val="Heading2Char"/>
          <w:sz w:val="72"/>
          <w:szCs w:val="72"/>
        </w:rPr>
        <w:t>Motion A Car On A Banked Road, Circular Turnings</w:t>
      </w:r>
      <w:r>
        <w:rPr>
          <w:rFonts w:ascii="RedditSans" w:hAnsi="RedditSans" w:cs="Arial"/>
          <w:color w:val="343A40"/>
          <w:sz w:val="53"/>
          <w:szCs w:val="53"/>
        </w:rPr>
        <w:t>, Important Topics For JEE Physics 2024</w:t>
      </w:r>
    </w:p>
    <w:p w14:paraId="60DDD254" w14:textId="77777777" w:rsidR="005B68C9" w:rsidRDefault="005B68C9" w:rsidP="005B68C9">
      <w:pPr>
        <w:pStyle w:val="wp-block-post-excerptexcerpt"/>
        <w:spacing w:before="0" w:beforeAutospacing="0" w:after="0" w:afterAutospacing="0"/>
        <w:jc w:val="both"/>
        <w:rPr>
          <w:rFonts w:ascii="Arial" w:hAnsi="Arial" w:cs="Arial"/>
          <w:i/>
          <w:iCs/>
          <w:color w:val="1F2024"/>
        </w:rPr>
      </w:pPr>
      <w:r>
        <w:rPr>
          <w:rFonts w:ascii="Arial" w:hAnsi="Arial" w:cs="Arial"/>
          <w:i/>
          <w:iCs/>
          <w:color w:val="1F2024"/>
        </w:rPr>
        <w:t>Motion a Car on a Banked Road : In the banking of roads, due to the raised outer edges, when the vehicle moves on the banked part of the road it describes a circular motion using laws of motion with the radius of the circle is 'R'. The 'R' is the distance between the outer edge of the curved road to an imaginary center of gravity.</w:t>
      </w:r>
    </w:p>
    <w:p w14:paraId="38DACE5C" w14:textId="1AB3CDC4" w:rsidR="005B68C9" w:rsidRDefault="005B68C9" w:rsidP="005B68C9">
      <w:pPr>
        <w:rPr>
          <w:rFonts w:ascii="Arial" w:hAnsi="Arial" w:cs="Arial"/>
          <w:color w:val="1F2024"/>
        </w:rPr>
      </w:pPr>
      <w:r>
        <w:rPr>
          <w:rFonts w:ascii="Arial" w:hAnsi="Arial" w:cs="Arial"/>
          <w:noProof/>
          <w:color w:val="1F2024"/>
        </w:rPr>
        <w:drawing>
          <wp:inline distT="0" distB="0" distL="0" distR="0" wp14:anchorId="2E84D817" wp14:editId="06057706">
            <wp:extent cx="285750" cy="285750"/>
            <wp:effectExtent l="0" t="0" r="0" b="0"/>
            <wp:docPr id="40" name="Picture 40" descr="Photo of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hoto of autho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3D2B8433" w14:textId="77777777" w:rsidR="005B68C9" w:rsidRDefault="008921C8" w:rsidP="005B68C9">
      <w:pPr>
        <w:rPr>
          <w:rFonts w:ascii="Arial" w:hAnsi="Arial" w:cs="Arial"/>
          <w:color w:val="1F2024"/>
        </w:rPr>
      </w:pPr>
      <w:hyperlink r:id="rId37" w:tgtFrame="_blank" w:history="1">
        <w:r w:rsidR="005B68C9">
          <w:rPr>
            <w:rStyle w:val="Hyperlink"/>
            <w:rFonts w:ascii="Arial" w:hAnsi="Arial" w:cs="Arial"/>
            <w:color w:val="5A4BDA"/>
          </w:rPr>
          <w:t>shrivastav</w:t>
        </w:r>
      </w:hyperlink>
    </w:p>
    <w:p w14:paraId="497B7E21" w14:textId="77777777" w:rsidR="005B68C9" w:rsidRDefault="005B68C9" w:rsidP="005B68C9">
      <w:pPr>
        <w:pStyle w:val="gb-headline"/>
        <w:spacing w:before="0" w:beforeAutospacing="0" w:after="0" w:afterAutospacing="0"/>
        <w:jc w:val="both"/>
        <w:rPr>
          <w:rFonts w:ascii="Arial" w:hAnsi="Arial" w:cs="Arial"/>
          <w:color w:val="1F2024"/>
          <w:sz w:val="20"/>
          <w:szCs w:val="20"/>
        </w:rPr>
      </w:pPr>
      <w:r>
        <w:rPr>
          <w:rFonts w:ascii="Arial" w:hAnsi="Arial" w:cs="Arial"/>
          <w:color w:val="1F2024"/>
          <w:sz w:val="20"/>
          <w:szCs w:val="20"/>
        </w:rPr>
        <w:t>March 14, 2024</w:t>
      </w:r>
    </w:p>
    <w:p w14:paraId="21A29D85" w14:textId="609BF9AF" w:rsidR="005B68C9" w:rsidRDefault="005B68C9" w:rsidP="005B68C9">
      <w:pPr>
        <w:rPr>
          <w:rFonts w:ascii="RedditSans" w:hAnsi="RedditSans" w:cs="Times New Roman"/>
          <w:color w:val="1F2024"/>
          <w:sz w:val="24"/>
          <w:szCs w:val="24"/>
        </w:rPr>
      </w:pPr>
    </w:p>
    <w:p w14:paraId="7681AF82" w14:textId="77777777" w:rsidR="005B68C9" w:rsidRDefault="005B68C9" w:rsidP="005B68C9">
      <w:pPr>
        <w:pStyle w:val="ez-toc-title"/>
        <w:shd w:val="clear" w:color="auto" w:fill="F9F9F9"/>
        <w:spacing w:before="0" w:beforeAutospacing="0" w:after="0" w:afterAutospacing="0"/>
        <w:textAlignment w:val="center"/>
        <w:rPr>
          <w:rFonts w:ascii="RedditSans" w:hAnsi="RedditSans"/>
          <w:color w:val="1F2024"/>
        </w:rPr>
      </w:pPr>
      <w:r>
        <w:rPr>
          <w:rFonts w:ascii="RedditSans" w:hAnsi="RedditSans"/>
          <w:color w:val="1F2024"/>
        </w:rPr>
        <w:t>Table of Contents</w:t>
      </w:r>
    </w:p>
    <w:p w14:paraId="68371745" w14:textId="77777777" w:rsidR="005B68C9" w:rsidRDefault="005B68C9" w:rsidP="005B68C9">
      <w:pPr>
        <w:pStyle w:val="NormalWeb"/>
        <w:spacing w:before="0" w:beforeAutospacing="0" w:after="360" w:afterAutospacing="0"/>
        <w:jc w:val="both"/>
        <w:rPr>
          <w:rFonts w:ascii="RedditSans" w:hAnsi="RedditSans"/>
          <w:color w:val="1F2024"/>
        </w:rPr>
      </w:pPr>
      <w:r>
        <w:rPr>
          <w:rStyle w:val="Strong"/>
          <w:rFonts w:ascii="RedditSans" w:hAnsi="RedditSans"/>
          <w:color w:val="1F2024"/>
        </w:rPr>
        <w:t>Motion a Car on a Banked Road : </w:t>
      </w:r>
      <w:r>
        <w:rPr>
          <w:rFonts w:ascii="RedditSans" w:hAnsi="RedditSans"/>
          <w:color w:val="1F2024"/>
          <w:sz w:val="22"/>
          <w:szCs w:val="22"/>
          <w:shd w:val="clear" w:color="auto" w:fill="FFFFFF"/>
        </w:rPr>
        <w:t>When vehicles go through turnings, they travel along a nearly circular arc. There must be some force which will provide the required centripetal acceleration. If the vehicles travel in a horizontal circular path, this resultant force is also horizontal. The necessary centripetal force is being provided to the vehicles by following three ways:</w:t>
      </w:r>
    </w:p>
    <w:p w14:paraId="24849473" w14:textId="77777777" w:rsidR="005B68C9" w:rsidRDefault="008921C8" w:rsidP="005B68C9">
      <w:pPr>
        <w:pStyle w:val="NormalWeb"/>
        <w:spacing w:before="0" w:beforeAutospacing="0" w:after="360" w:afterAutospacing="0"/>
        <w:jc w:val="center"/>
        <w:rPr>
          <w:rFonts w:ascii="RedditSans" w:hAnsi="RedditSans"/>
          <w:color w:val="1F2024"/>
        </w:rPr>
      </w:pPr>
      <w:hyperlink r:id="rId38" w:tgtFrame="_blank" w:tooltip="JEE Main Rank Predictor 2024" w:history="1">
        <w:r w:rsidR="005B68C9">
          <w:rPr>
            <w:rStyle w:val="Strong"/>
            <w:rFonts w:ascii="RedditSans" w:hAnsi="RedditSans"/>
            <w:color w:val="5A4BDA"/>
          </w:rPr>
          <w:t>JEE Main Rank Predictor 2024 : Click to Check</w:t>
        </w:r>
      </w:hyperlink>
    </w:p>
    <w:p w14:paraId="0D3FC637" w14:textId="77777777" w:rsidR="005B68C9" w:rsidRDefault="005B68C9" w:rsidP="005B68C9">
      <w:pPr>
        <w:pStyle w:val="NormalWeb"/>
        <w:spacing w:before="0" w:beforeAutospacing="0" w:after="360" w:afterAutospacing="0"/>
        <w:jc w:val="both"/>
        <w:rPr>
          <w:rFonts w:ascii="RedditSans" w:hAnsi="RedditSans"/>
          <w:color w:val="1F2024"/>
        </w:rPr>
      </w:pPr>
      <w:r>
        <w:rPr>
          <w:rStyle w:val="Strong"/>
          <w:rFonts w:ascii="RedditSans" w:hAnsi="RedditSans"/>
          <w:color w:val="1F2024"/>
          <w:sz w:val="22"/>
          <w:szCs w:val="22"/>
          <w:shd w:val="clear" w:color="auto" w:fill="FFFFFF"/>
        </w:rPr>
        <w:t>1.     </w:t>
      </w:r>
      <w:r>
        <w:rPr>
          <w:rFonts w:ascii="RedditSans" w:hAnsi="RedditSans"/>
          <w:color w:val="1F2024"/>
          <w:sz w:val="22"/>
          <w:szCs w:val="22"/>
          <w:shd w:val="clear" w:color="auto" w:fill="FFFFFF"/>
        </w:rPr>
        <w:t>By friction only.</w:t>
      </w:r>
    </w:p>
    <w:p w14:paraId="62A3D590" w14:textId="77777777" w:rsidR="005B68C9" w:rsidRDefault="005B68C9" w:rsidP="005B68C9">
      <w:pPr>
        <w:pStyle w:val="NormalWeb"/>
        <w:spacing w:before="0" w:beforeAutospacing="0" w:after="360" w:afterAutospacing="0"/>
        <w:jc w:val="both"/>
        <w:rPr>
          <w:rFonts w:ascii="RedditSans" w:hAnsi="RedditSans"/>
          <w:color w:val="1F2024"/>
        </w:rPr>
      </w:pPr>
      <w:r>
        <w:rPr>
          <w:rStyle w:val="Strong"/>
          <w:rFonts w:ascii="RedditSans" w:hAnsi="RedditSans"/>
          <w:color w:val="1F2024"/>
          <w:sz w:val="22"/>
          <w:szCs w:val="22"/>
          <w:shd w:val="clear" w:color="auto" w:fill="FFFFFF"/>
        </w:rPr>
        <w:lastRenderedPageBreak/>
        <w:t>2.     </w:t>
      </w:r>
      <w:r>
        <w:rPr>
          <w:rFonts w:ascii="RedditSans" w:hAnsi="RedditSans"/>
          <w:color w:val="1F2024"/>
          <w:sz w:val="22"/>
          <w:szCs w:val="22"/>
          <w:shd w:val="clear" w:color="auto" w:fill="FFFFFF"/>
        </w:rPr>
        <w:t>By banking of roads only.</w:t>
      </w:r>
    </w:p>
    <w:p w14:paraId="4244EE3F" w14:textId="77777777" w:rsidR="005B68C9" w:rsidRDefault="005B68C9" w:rsidP="005B68C9">
      <w:pPr>
        <w:pStyle w:val="NormalWeb"/>
        <w:spacing w:before="0" w:beforeAutospacing="0" w:after="360" w:afterAutospacing="0"/>
        <w:jc w:val="both"/>
        <w:rPr>
          <w:rFonts w:ascii="RedditSans" w:hAnsi="RedditSans"/>
          <w:color w:val="1F2024"/>
        </w:rPr>
      </w:pPr>
      <w:r>
        <w:rPr>
          <w:rStyle w:val="Strong"/>
          <w:rFonts w:ascii="RedditSans" w:hAnsi="RedditSans"/>
          <w:color w:val="1F2024"/>
          <w:sz w:val="22"/>
          <w:szCs w:val="22"/>
          <w:shd w:val="clear" w:color="auto" w:fill="FFFFFF"/>
        </w:rPr>
        <w:t>3.     </w:t>
      </w:r>
      <w:r>
        <w:rPr>
          <w:rFonts w:ascii="RedditSans" w:hAnsi="RedditSans"/>
          <w:color w:val="1F2024"/>
          <w:sz w:val="22"/>
          <w:szCs w:val="22"/>
          <w:shd w:val="clear" w:color="auto" w:fill="FFFFFF"/>
        </w:rPr>
        <w:t>By friction and banking of roads both.</w:t>
      </w:r>
    </w:p>
    <w:p w14:paraId="6974C72B" w14:textId="77777777" w:rsidR="005B68C9" w:rsidRDefault="008921C8" w:rsidP="005B68C9">
      <w:pPr>
        <w:pStyle w:val="NormalWeb"/>
        <w:spacing w:before="0" w:beforeAutospacing="0" w:after="360" w:afterAutospacing="0"/>
        <w:jc w:val="center"/>
        <w:rPr>
          <w:rFonts w:ascii="RedditSans" w:hAnsi="RedditSans"/>
          <w:color w:val="1F2024"/>
        </w:rPr>
      </w:pPr>
      <w:hyperlink r:id="rId39" w:tgtFrame="_blank" w:tooltip="JEE Main Admit Card 2024" w:history="1">
        <w:r w:rsidR="005B68C9">
          <w:rPr>
            <w:rStyle w:val="Strong"/>
            <w:rFonts w:ascii="RedditSans" w:hAnsi="RedditSans"/>
            <w:color w:val="5A4BDA"/>
          </w:rPr>
          <w:t>JEE Main Admit Card 2024 : Click to Check</w:t>
        </w:r>
      </w:hyperlink>
    </w:p>
    <w:p w14:paraId="4009A61F"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t>In real life, the necessary centripetal force is provided by friction and banking of roads both. Now, let us write equations of motion in each of the three cases separately and see what the constraints in each case are. When vehicles go through turnings, they travel along a nearly circular arc. There must be some force which will produce the required acceleration. Friction is not always reliable at circular turns if high speeds and sharp turns are involved. To avoid dependence on friction, the roads are banked at the turn.</w:t>
      </w:r>
    </w:p>
    <w:p w14:paraId="4D36C382" w14:textId="77777777" w:rsidR="005B68C9" w:rsidRDefault="008921C8" w:rsidP="005B68C9">
      <w:pPr>
        <w:pStyle w:val="NormalWeb"/>
        <w:spacing w:before="0" w:beforeAutospacing="0" w:after="360" w:afterAutospacing="0"/>
        <w:jc w:val="center"/>
        <w:rPr>
          <w:rFonts w:ascii="RedditSans" w:hAnsi="RedditSans"/>
          <w:color w:val="1F2024"/>
        </w:rPr>
      </w:pPr>
      <w:hyperlink r:id="rId40" w:tgtFrame="_blank" w:tooltip="JEE Main 2024 Chapter Wise Weightage" w:history="1">
        <w:r w:rsidR="005B68C9">
          <w:rPr>
            <w:rStyle w:val="Strong"/>
            <w:rFonts w:ascii="RedditSans" w:hAnsi="RedditSans"/>
            <w:color w:val="5A4BDA"/>
          </w:rPr>
          <w:t>JEE Main 2024 Chapter Wise Weightage : Click to Check</w:t>
        </w:r>
      </w:hyperlink>
    </w:p>
    <w:p w14:paraId="48F740AC" w14:textId="77777777" w:rsidR="005B68C9" w:rsidRDefault="005B68C9" w:rsidP="005B68C9">
      <w:pPr>
        <w:pStyle w:val="Heading2"/>
        <w:spacing w:before="0" w:after="300" w:line="312" w:lineRule="atLeast"/>
        <w:jc w:val="both"/>
        <w:rPr>
          <w:rFonts w:ascii="RedditSans" w:hAnsi="RedditSans"/>
          <w:color w:val="1F2024"/>
          <w:sz w:val="45"/>
          <w:szCs w:val="45"/>
        </w:rPr>
      </w:pPr>
      <w:r>
        <w:rPr>
          <w:rFonts w:ascii="RedditSans" w:hAnsi="RedditSans"/>
          <w:color w:val="1F2024"/>
          <w:sz w:val="45"/>
          <w:szCs w:val="45"/>
        </w:rPr>
        <w:t>Circular Turnings And Banking Of Roads</w:t>
      </w:r>
    </w:p>
    <w:p w14:paraId="5078D648"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t>When vehicles go through turnings, they travel along a nearly circular arc. There must be some force which will produce the required acceleration. If the vehicle goes in a horizontal circular path, this resultant force is also horizontal. Consider the situation as shown in the figure. </w:t>
      </w:r>
      <w:r>
        <w:rPr>
          <w:rStyle w:val="Emphasis"/>
          <w:rFonts w:ascii="RedditSans" w:eastAsiaTheme="majorEastAsia" w:hAnsi="RedditSans"/>
          <w:color w:val="1F2024"/>
          <w:sz w:val="22"/>
          <w:szCs w:val="22"/>
          <w:shd w:val="clear" w:color="auto" w:fill="FFFFFF"/>
        </w:rPr>
        <w:t>A</w:t>
      </w:r>
      <w:r>
        <w:rPr>
          <w:rFonts w:ascii="RedditSans" w:hAnsi="RedditSans"/>
          <w:color w:val="1F2024"/>
          <w:sz w:val="22"/>
          <w:szCs w:val="22"/>
          <w:shd w:val="clear" w:color="auto" w:fill="FFFFFF"/>
        </w:rPr>
        <w:t> vehicle of mass </w:t>
      </w:r>
      <w:r>
        <w:rPr>
          <w:rStyle w:val="Emphasis"/>
          <w:rFonts w:ascii="RedditSans" w:eastAsiaTheme="majorEastAsia" w:hAnsi="RedditSans"/>
          <w:color w:val="1F2024"/>
          <w:sz w:val="22"/>
          <w:szCs w:val="22"/>
          <w:shd w:val="clear" w:color="auto" w:fill="FFFFFF"/>
        </w:rPr>
        <w:t>M</w:t>
      </w:r>
      <w:r>
        <w:rPr>
          <w:rFonts w:ascii="RedditSans" w:hAnsi="RedditSans"/>
          <w:color w:val="1F2024"/>
          <w:sz w:val="22"/>
          <w:szCs w:val="22"/>
          <w:shd w:val="clear" w:color="auto" w:fill="FFFFFF"/>
        </w:rPr>
        <w:t> moving at a speed </w:t>
      </w:r>
      <w:r>
        <w:rPr>
          <w:rStyle w:val="Emphasis"/>
          <w:rFonts w:ascii="RedditSans" w:eastAsiaTheme="majorEastAsia" w:hAnsi="RedditSans"/>
          <w:color w:val="1F2024"/>
          <w:sz w:val="22"/>
          <w:szCs w:val="22"/>
          <w:shd w:val="clear" w:color="auto" w:fill="FFFFFF"/>
        </w:rPr>
        <w:t>v</w:t>
      </w:r>
      <w:r>
        <w:rPr>
          <w:rFonts w:ascii="RedditSans" w:hAnsi="RedditSans"/>
          <w:color w:val="1F2024"/>
          <w:sz w:val="22"/>
          <w:szCs w:val="22"/>
          <w:shd w:val="clear" w:color="auto" w:fill="FFFFFF"/>
        </w:rPr>
        <w:t> is making a turn on the circular path of radius </w:t>
      </w:r>
      <w:r>
        <w:rPr>
          <w:rStyle w:val="Emphasis"/>
          <w:rFonts w:ascii="RedditSans" w:eastAsiaTheme="majorEastAsia" w:hAnsi="RedditSans"/>
          <w:color w:val="1F2024"/>
          <w:sz w:val="22"/>
          <w:szCs w:val="22"/>
          <w:shd w:val="clear" w:color="auto" w:fill="FFFFFF"/>
        </w:rPr>
        <w:t>r</w:t>
      </w:r>
      <w:r>
        <w:rPr>
          <w:rFonts w:ascii="RedditSans" w:hAnsi="RedditSans"/>
          <w:color w:val="1F2024"/>
          <w:sz w:val="22"/>
          <w:szCs w:val="22"/>
          <w:shd w:val="clear" w:color="auto" w:fill="FFFFFF"/>
        </w:rPr>
        <w:t>. The external forces acting on the vehicle are (i) weight Mg (ii) Normal contact force </w:t>
      </w:r>
      <w:r>
        <w:rPr>
          <w:rStyle w:val="Emphasis"/>
          <w:rFonts w:ascii="RedditSans" w:eastAsiaTheme="majorEastAsia" w:hAnsi="RedditSans"/>
          <w:color w:val="1F2024"/>
          <w:sz w:val="22"/>
          <w:szCs w:val="22"/>
          <w:shd w:val="clear" w:color="auto" w:fill="FFFFFF"/>
        </w:rPr>
        <w:t>N</w:t>
      </w:r>
      <w:r>
        <w:rPr>
          <w:rFonts w:ascii="RedditSans" w:hAnsi="RedditSans"/>
          <w:color w:val="1F2024"/>
          <w:sz w:val="22"/>
          <w:szCs w:val="22"/>
          <w:shd w:val="clear" w:color="auto" w:fill="FFFFFF"/>
        </w:rPr>
        <w:t> and (iii) friction </w:t>
      </w:r>
      <w:r>
        <w:rPr>
          <w:rStyle w:val="Emphasis"/>
          <w:rFonts w:ascii="RedditSans" w:eastAsiaTheme="majorEastAsia" w:hAnsi="RedditSans"/>
          <w:color w:val="1F2024"/>
          <w:sz w:val="22"/>
          <w:szCs w:val="22"/>
          <w:shd w:val="clear" w:color="auto" w:fill="FFFFFF"/>
        </w:rPr>
        <w:t>f</w:t>
      </w:r>
      <w:r>
        <w:rPr>
          <w:rStyle w:val="Emphasis"/>
          <w:rFonts w:ascii="RedditSans" w:eastAsiaTheme="majorEastAsia" w:hAnsi="RedditSans"/>
          <w:color w:val="1F2024"/>
          <w:sz w:val="10"/>
          <w:szCs w:val="10"/>
          <w:shd w:val="clear" w:color="auto" w:fill="FFFFFF"/>
          <w:vertAlign w:val="subscript"/>
        </w:rPr>
        <w:t>s</w:t>
      </w:r>
      <w:r>
        <w:rPr>
          <w:rFonts w:ascii="RedditSans" w:hAnsi="RedditSans"/>
          <w:color w:val="1F2024"/>
          <w:sz w:val="22"/>
          <w:szCs w:val="22"/>
          <w:shd w:val="clear" w:color="auto" w:fill="FFFFFF"/>
        </w:rPr>
        <w:t>.</w:t>
      </w:r>
    </w:p>
    <w:p w14:paraId="46C17327"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rPr>
        <w:t> </w:t>
      </w:r>
    </w:p>
    <w:p w14:paraId="066B87B2" w14:textId="3252D06D" w:rsidR="005B68C9" w:rsidRDefault="005B68C9" w:rsidP="005B68C9">
      <w:pPr>
        <w:pStyle w:val="NormalWeb"/>
        <w:spacing w:before="0" w:beforeAutospacing="0" w:after="360" w:afterAutospacing="0"/>
        <w:jc w:val="center"/>
        <w:rPr>
          <w:rFonts w:ascii="RedditSans" w:hAnsi="RedditSans"/>
          <w:color w:val="1F2024"/>
        </w:rPr>
      </w:pPr>
      <w:r>
        <w:rPr>
          <w:rFonts w:ascii="RedditSans" w:hAnsi="RedditSans"/>
          <w:noProof/>
          <w:color w:val="1F2024"/>
          <w:sz w:val="22"/>
          <w:szCs w:val="22"/>
          <w:bdr w:val="none" w:sz="0" w:space="0" w:color="auto" w:frame="1"/>
        </w:rPr>
        <w:drawing>
          <wp:inline distT="0" distB="0" distL="0" distR="0" wp14:anchorId="1DA01D3E" wp14:editId="757F5E55">
            <wp:extent cx="1708150" cy="11874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08150" cy="1187450"/>
                    </a:xfrm>
                    <a:prstGeom prst="rect">
                      <a:avLst/>
                    </a:prstGeom>
                    <a:noFill/>
                    <a:ln>
                      <a:noFill/>
                    </a:ln>
                  </pic:spPr>
                </pic:pic>
              </a:graphicData>
            </a:graphic>
          </wp:inline>
        </w:drawing>
      </w:r>
    </w:p>
    <w:p w14:paraId="66417A0C" w14:textId="77777777" w:rsidR="005B68C9" w:rsidRDefault="008921C8" w:rsidP="005B68C9">
      <w:pPr>
        <w:pStyle w:val="NormalWeb"/>
        <w:spacing w:before="0" w:beforeAutospacing="0" w:after="360" w:afterAutospacing="0"/>
        <w:jc w:val="center"/>
        <w:rPr>
          <w:rFonts w:ascii="RedditSans" w:hAnsi="RedditSans"/>
          <w:color w:val="1F2024"/>
        </w:rPr>
      </w:pPr>
      <w:hyperlink r:id="rId42" w:tgtFrame="_blank" w:tooltip="JEE Advanced 2024 Chapter Wise Weightage" w:history="1">
        <w:r w:rsidR="005B68C9">
          <w:rPr>
            <w:rStyle w:val="Strong"/>
            <w:rFonts w:ascii="RedditSans" w:hAnsi="RedditSans"/>
            <w:color w:val="5A4BDA"/>
          </w:rPr>
          <w:t>JEE Advanced 2024 Chapter Wise Weightage</w:t>
        </w:r>
      </w:hyperlink>
    </w:p>
    <w:p w14:paraId="78F41C03"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t>If the road is horizontal, the normal force N is vertically upward. The only horizontal force that can act towards the center is the friction f</w:t>
      </w:r>
      <w:r>
        <w:rPr>
          <w:rFonts w:ascii="RedditSans" w:hAnsi="RedditSans"/>
          <w:color w:val="1F2024"/>
          <w:sz w:val="10"/>
          <w:szCs w:val="10"/>
          <w:shd w:val="clear" w:color="auto" w:fill="FFFFFF"/>
          <w:vertAlign w:val="subscript"/>
        </w:rPr>
        <w:t>s</w:t>
      </w:r>
      <w:r>
        <w:rPr>
          <w:rFonts w:ascii="RedditSans" w:hAnsi="RedditSans"/>
          <w:color w:val="1F2024"/>
          <w:sz w:val="22"/>
          <w:szCs w:val="22"/>
          <w:shd w:val="clear" w:color="auto" w:fill="FFFFFF"/>
        </w:rPr>
        <w:t>. This is static friction and is self-adjustable. The tyres get a tendency to skid outward and the frictional force which opposes this skidding acts towards the center. Thus, for a safe turn we must have</w:t>
      </w:r>
    </w:p>
    <w:p w14:paraId="47E39062" w14:textId="1EF9270D"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noProof/>
          <w:color w:val="1F2024"/>
          <w:sz w:val="16"/>
          <w:szCs w:val="16"/>
          <w:bdr w:val="none" w:sz="0" w:space="0" w:color="auto" w:frame="1"/>
          <w:vertAlign w:val="subscript"/>
        </w:rPr>
        <w:drawing>
          <wp:inline distT="0" distB="0" distL="0" distR="0" wp14:anchorId="228E9A8F" wp14:editId="53C746EF">
            <wp:extent cx="514350" cy="381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350" cy="381000"/>
                    </a:xfrm>
                    <a:prstGeom prst="rect">
                      <a:avLst/>
                    </a:prstGeom>
                    <a:noFill/>
                    <a:ln>
                      <a:noFill/>
                    </a:ln>
                  </pic:spPr>
                </pic:pic>
              </a:graphicData>
            </a:graphic>
          </wp:inline>
        </w:drawing>
      </w:r>
    </w:p>
    <w:p w14:paraId="0026CBA8" w14:textId="277F70C5"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noProof/>
          <w:color w:val="1F2024"/>
          <w:sz w:val="16"/>
          <w:szCs w:val="16"/>
          <w:bdr w:val="none" w:sz="0" w:space="0" w:color="auto" w:frame="1"/>
          <w:vertAlign w:val="subscript"/>
        </w:rPr>
        <w:drawing>
          <wp:inline distT="0" distB="0" distL="0" distR="0" wp14:anchorId="53CC1AEB" wp14:editId="7BC09E22">
            <wp:extent cx="565150" cy="381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150" cy="381000"/>
                    </a:xfrm>
                    <a:prstGeom prst="rect">
                      <a:avLst/>
                    </a:prstGeom>
                    <a:noFill/>
                    <a:ln>
                      <a:noFill/>
                    </a:ln>
                  </pic:spPr>
                </pic:pic>
              </a:graphicData>
            </a:graphic>
          </wp:inline>
        </w:drawing>
      </w:r>
    </w:p>
    <w:p w14:paraId="6B5FAD84"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lastRenderedPageBreak/>
        <w:t>However, there is a limit to the magnitude of the frictional force. If s is the coefficient of static friction between the tyres and the road, the magnitude of friction fs cannot exceed sN. For vertical equilibrium </w:t>
      </w:r>
      <w:r>
        <w:rPr>
          <w:rStyle w:val="Emphasis"/>
          <w:rFonts w:ascii="RedditSans" w:eastAsiaTheme="majorEastAsia" w:hAnsi="RedditSans"/>
          <w:color w:val="1F2024"/>
          <w:sz w:val="22"/>
          <w:szCs w:val="22"/>
          <w:shd w:val="clear" w:color="auto" w:fill="FFFFFF"/>
        </w:rPr>
        <w:t>N</w:t>
      </w:r>
      <w:r>
        <w:rPr>
          <w:rFonts w:ascii="RedditSans" w:hAnsi="RedditSans"/>
          <w:color w:val="1F2024"/>
          <w:sz w:val="22"/>
          <w:szCs w:val="22"/>
          <w:shd w:val="clear" w:color="auto" w:fill="FFFFFF"/>
        </w:rPr>
        <w:t> </w:t>
      </w:r>
      <w:r>
        <w:rPr>
          <w:rStyle w:val="Emphasis"/>
          <w:rFonts w:ascii="RedditSans" w:eastAsiaTheme="majorEastAsia" w:hAnsi="RedditSans"/>
          <w:color w:val="1F2024"/>
          <w:sz w:val="22"/>
          <w:szCs w:val="22"/>
          <w:shd w:val="clear" w:color="auto" w:fill="FFFFFF"/>
        </w:rPr>
        <w:t>Mg</w:t>
      </w:r>
      <w:r>
        <w:rPr>
          <w:rFonts w:ascii="RedditSans" w:hAnsi="RedditSans"/>
          <w:color w:val="1F2024"/>
          <w:sz w:val="22"/>
          <w:szCs w:val="22"/>
          <w:shd w:val="clear" w:color="auto" w:fill="FFFFFF"/>
        </w:rPr>
        <w:t>, so that</w:t>
      </w:r>
    </w:p>
    <w:p w14:paraId="509097B7" w14:textId="77E1B5D9"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t>or    </w:t>
      </w:r>
      <w:r>
        <w:rPr>
          <w:rFonts w:ascii="RedditSans" w:hAnsi="RedditSans"/>
          <w:noProof/>
          <w:color w:val="1F2024"/>
          <w:sz w:val="16"/>
          <w:szCs w:val="16"/>
          <w:bdr w:val="none" w:sz="0" w:space="0" w:color="auto" w:frame="1"/>
          <w:vertAlign w:val="subscript"/>
        </w:rPr>
        <w:drawing>
          <wp:inline distT="0" distB="0" distL="0" distR="0" wp14:anchorId="58318156" wp14:editId="025E54A3">
            <wp:extent cx="482600" cy="419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82600" cy="419100"/>
                    </a:xfrm>
                    <a:prstGeom prst="rect">
                      <a:avLst/>
                    </a:prstGeom>
                    <a:noFill/>
                    <a:ln>
                      <a:noFill/>
                    </a:ln>
                  </pic:spPr>
                </pic:pic>
              </a:graphicData>
            </a:graphic>
          </wp:inline>
        </w:drawing>
      </w:r>
    </w:p>
    <w:p w14:paraId="56192BF5" w14:textId="77777777" w:rsidR="005B68C9" w:rsidRDefault="005B68C9" w:rsidP="005B68C9">
      <w:pPr>
        <w:pStyle w:val="NormalWeb"/>
        <w:spacing w:before="0" w:beforeAutospacing="0" w:after="360" w:afterAutospacing="0"/>
        <w:jc w:val="both"/>
        <w:rPr>
          <w:rFonts w:ascii="RedditSans" w:hAnsi="RedditSans"/>
          <w:color w:val="1F2024"/>
        </w:rPr>
      </w:pPr>
      <w:r>
        <w:rPr>
          <w:rStyle w:val="Emphasis"/>
          <w:rFonts w:ascii="RedditSans" w:eastAsiaTheme="majorEastAsia" w:hAnsi="RedditSans"/>
          <w:color w:val="1F2024"/>
          <w:sz w:val="22"/>
          <w:szCs w:val="22"/>
        </w:rPr>
        <w:t>f</w:t>
      </w:r>
      <w:r>
        <w:rPr>
          <w:rStyle w:val="Emphasis"/>
          <w:rFonts w:ascii="RedditSans" w:eastAsiaTheme="majorEastAsia" w:hAnsi="RedditSans"/>
          <w:color w:val="1F2024"/>
          <w:sz w:val="10"/>
          <w:szCs w:val="10"/>
          <w:vertAlign w:val="subscript"/>
        </w:rPr>
        <w:t>g</w:t>
      </w:r>
      <w:r>
        <w:rPr>
          <w:rFonts w:ascii="RedditSans" w:hAnsi="RedditSans"/>
          <w:color w:val="1F2024"/>
          <w:sz w:val="22"/>
          <w:szCs w:val="22"/>
        </w:rPr>
        <w:t> ≤ μ</w:t>
      </w:r>
      <w:r>
        <w:rPr>
          <w:rFonts w:ascii="RedditSans" w:hAnsi="RedditSans"/>
          <w:color w:val="1F2024"/>
          <w:sz w:val="10"/>
          <w:szCs w:val="10"/>
          <w:vertAlign w:val="subscript"/>
        </w:rPr>
        <w:t>g</w:t>
      </w:r>
      <w:r>
        <w:rPr>
          <w:rFonts w:ascii="RedditSans" w:hAnsi="RedditSans"/>
          <w:color w:val="1F2024"/>
          <w:sz w:val="22"/>
          <w:szCs w:val="22"/>
        </w:rPr>
        <w:t> </w:t>
      </w:r>
      <w:r>
        <w:rPr>
          <w:rStyle w:val="Emphasis"/>
          <w:rFonts w:ascii="RedditSans" w:eastAsiaTheme="majorEastAsia" w:hAnsi="RedditSans"/>
          <w:color w:val="1F2024"/>
          <w:sz w:val="22"/>
          <w:szCs w:val="22"/>
        </w:rPr>
        <w:t>Mg</w:t>
      </w:r>
      <w:r>
        <w:rPr>
          <w:rFonts w:ascii="RedditSans" w:hAnsi="RedditSans"/>
          <w:color w:val="1F2024"/>
          <w:sz w:val="22"/>
          <w:szCs w:val="22"/>
        </w:rPr>
        <w:t>.</w:t>
      </w:r>
    </w:p>
    <w:p w14:paraId="1EB84619"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rPr>
        <w:t>Thus, for a safe turn</w:t>
      </w:r>
    </w:p>
    <w:p w14:paraId="1E65FCBC" w14:textId="686A7065"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noProof/>
          <w:color w:val="1F2024"/>
          <w:sz w:val="16"/>
          <w:szCs w:val="16"/>
          <w:bdr w:val="none" w:sz="0" w:space="0" w:color="auto" w:frame="1"/>
          <w:vertAlign w:val="subscript"/>
        </w:rPr>
        <w:drawing>
          <wp:inline distT="0" distB="0" distL="0" distR="0" wp14:anchorId="7E3BA385" wp14:editId="6070F4C1">
            <wp:extent cx="825500" cy="381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5500" cy="381000"/>
                    </a:xfrm>
                    <a:prstGeom prst="rect">
                      <a:avLst/>
                    </a:prstGeom>
                    <a:noFill/>
                    <a:ln>
                      <a:noFill/>
                    </a:ln>
                  </pic:spPr>
                </pic:pic>
              </a:graphicData>
            </a:graphic>
          </wp:inline>
        </w:drawing>
      </w:r>
    </w:p>
    <w:p w14:paraId="499D6EFF" w14:textId="77777777" w:rsidR="005B68C9" w:rsidRDefault="008921C8" w:rsidP="005B68C9">
      <w:pPr>
        <w:pStyle w:val="NormalWeb"/>
        <w:spacing w:before="0" w:beforeAutospacing="0" w:after="360" w:afterAutospacing="0"/>
        <w:jc w:val="center"/>
        <w:rPr>
          <w:rFonts w:ascii="RedditSans" w:hAnsi="RedditSans"/>
          <w:color w:val="1F2024"/>
        </w:rPr>
      </w:pPr>
      <w:hyperlink r:id="rId47" w:tgtFrame="_blank" w:tooltip="Blocks Of The Periodic Table" w:history="1">
        <w:r w:rsidR="005B68C9">
          <w:rPr>
            <w:rStyle w:val="Strong"/>
            <w:rFonts w:ascii="RedditSans" w:hAnsi="RedditSans"/>
            <w:color w:val="5A4BDA"/>
          </w:rPr>
          <w:t>Blocks Of The Periodic Table : Click to Check</w:t>
        </w:r>
      </w:hyperlink>
    </w:p>
    <w:p w14:paraId="37B7F70B"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t>Friction is not always reliable at circular turns if high speeds and sharp turns are involved. To avoid dependence on friction, the roads are banked at the turn so that the outer part of the road is somewhat lifted up as compared to the inner part.</w:t>
      </w:r>
    </w:p>
    <w:p w14:paraId="278D22A3"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rPr>
        <w:t> </w:t>
      </w:r>
    </w:p>
    <w:p w14:paraId="6C767F2F" w14:textId="7F6514A0" w:rsidR="005B68C9" w:rsidRDefault="005B68C9" w:rsidP="005B68C9">
      <w:pPr>
        <w:pStyle w:val="NormalWeb"/>
        <w:spacing w:before="0" w:beforeAutospacing="0" w:after="360" w:afterAutospacing="0"/>
        <w:jc w:val="center"/>
        <w:rPr>
          <w:rFonts w:ascii="RedditSans" w:hAnsi="RedditSans"/>
          <w:color w:val="1F2024"/>
        </w:rPr>
      </w:pPr>
      <w:r>
        <w:rPr>
          <w:rFonts w:ascii="RedditSans" w:hAnsi="RedditSans"/>
          <w:noProof/>
          <w:color w:val="1F2024"/>
          <w:sz w:val="22"/>
          <w:szCs w:val="22"/>
          <w:bdr w:val="none" w:sz="0" w:space="0" w:color="auto" w:frame="1"/>
        </w:rPr>
        <w:drawing>
          <wp:inline distT="0" distB="0" distL="0" distR="0" wp14:anchorId="50FD1901" wp14:editId="1EE62D50">
            <wp:extent cx="1778000" cy="14922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8000" cy="1492250"/>
                    </a:xfrm>
                    <a:prstGeom prst="rect">
                      <a:avLst/>
                    </a:prstGeom>
                    <a:noFill/>
                    <a:ln>
                      <a:noFill/>
                    </a:ln>
                  </pic:spPr>
                </pic:pic>
              </a:graphicData>
            </a:graphic>
          </wp:inline>
        </w:drawing>
      </w:r>
    </w:p>
    <w:p w14:paraId="18FA2237"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rPr>
        <w:t> </w:t>
      </w:r>
    </w:p>
    <w:p w14:paraId="4EFF606F" w14:textId="3C57A02A" w:rsidR="005B68C9" w:rsidRDefault="005B68C9" w:rsidP="005B68C9">
      <w:pPr>
        <w:pStyle w:val="NormalWeb"/>
        <w:spacing w:before="0" w:beforeAutospacing="0" w:after="360" w:afterAutospacing="0"/>
        <w:jc w:val="center"/>
        <w:rPr>
          <w:rFonts w:ascii="RedditSans" w:hAnsi="RedditSans"/>
          <w:color w:val="1F2024"/>
        </w:rPr>
      </w:pPr>
      <w:r>
        <w:rPr>
          <w:rFonts w:ascii="RedditSans" w:hAnsi="RedditSans"/>
          <w:noProof/>
          <w:color w:val="1F2024"/>
          <w:sz w:val="22"/>
          <w:szCs w:val="22"/>
          <w:bdr w:val="none" w:sz="0" w:space="0" w:color="auto" w:frame="1"/>
        </w:rPr>
        <w:drawing>
          <wp:inline distT="0" distB="0" distL="0" distR="0" wp14:anchorId="18B52697" wp14:editId="748563EE">
            <wp:extent cx="3003550" cy="11303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03550" cy="1130300"/>
                    </a:xfrm>
                    <a:prstGeom prst="rect">
                      <a:avLst/>
                    </a:prstGeom>
                    <a:noFill/>
                    <a:ln>
                      <a:noFill/>
                    </a:ln>
                  </pic:spPr>
                </pic:pic>
              </a:graphicData>
            </a:graphic>
          </wp:inline>
        </w:drawing>
      </w:r>
    </w:p>
    <w:p w14:paraId="362374F7" w14:textId="77777777" w:rsidR="005B68C9" w:rsidRDefault="008921C8" w:rsidP="005B68C9">
      <w:pPr>
        <w:pStyle w:val="NormalWeb"/>
        <w:spacing w:before="0" w:beforeAutospacing="0" w:after="360" w:afterAutospacing="0"/>
        <w:jc w:val="center"/>
        <w:rPr>
          <w:rFonts w:ascii="RedditSans" w:hAnsi="RedditSans"/>
          <w:color w:val="1F2024"/>
        </w:rPr>
      </w:pPr>
      <w:hyperlink r:id="rId50" w:tgtFrame="_blank" w:tooltip="JEE Main Maths Syllabus 2024" w:history="1">
        <w:r w:rsidR="005B68C9">
          <w:rPr>
            <w:rStyle w:val="Strong"/>
            <w:rFonts w:ascii="RedditSans" w:hAnsi="RedditSans"/>
            <w:color w:val="5A4BDA"/>
          </w:rPr>
          <w:t>JEE Main Maths Syllabus 2024 : Click to Check</w:t>
        </w:r>
      </w:hyperlink>
    </w:p>
    <w:p w14:paraId="094AFE20" w14:textId="77777777"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shd w:val="clear" w:color="auto" w:fill="FFFFFF"/>
        </w:rPr>
        <w:t>The surface of the road makes an angle with the horizontal throughout the turn. The normal force </w:t>
      </w:r>
      <w:r>
        <w:rPr>
          <w:rStyle w:val="Emphasis"/>
          <w:rFonts w:ascii="RedditSans" w:eastAsiaTheme="majorEastAsia" w:hAnsi="RedditSans"/>
          <w:color w:val="1F2024"/>
          <w:sz w:val="22"/>
          <w:szCs w:val="22"/>
          <w:shd w:val="clear" w:color="auto" w:fill="FFFFFF"/>
        </w:rPr>
        <w:t>N</w:t>
      </w:r>
      <w:r>
        <w:rPr>
          <w:rFonts w:ascii="RedditSans" w:hAnsi="RedditSans"/>
          <w:color w:val="1F2024"/>
          <w:sz w:val="22"/>
          <w:szCs w:val="22"/>
          <w:shd w:val="clear" w:color="auto" w:fill="FFFFFF"/>
        </w:rPr>
        <w:t> makes an angle with the vertical. At the correct speed, the horizontal component of </w:t>
      </w:r>
      <w:r>
        <w:rPr>
          <w:rStyle w:val="Emphasis"/>
          <w:rFonts w:ascii="RedditSans" w:eastAsiaTheme="majorEastAsia" w:hAnsi="RedditSans"/>
          <w:color w:val="1F2024"/>
          <w:sz w:val="22"/>
          <w:szCs w:val="22"/>
          <w:shd w:val="clear" w:color="auto" w:fill="FFFFFF"/>
        </w:rPr>
        <w:t>N</w:t>
      </w:r>
      <w:r>
        <w:rPr>
          <w:rFonts w:ascii="RedditSans" w:hAnsi="RedditSans"/>
          <w:color w:val="1F2024"/>
          <w:sz w:val="22"/>
          <w:szCs w:val="22"/>
          <w:shd w:val="clear" w:color="auto" w:fill="FFFFFF"/>
        </w:rPr>
        <w:t xml:space="preserve"> is sufficient to produce the acceleration towards the centre and the self-adjustable frictional force </w:t>
      </w:r>
      <w:r>
        <w:rPr>
          <w:rFonts w:ascii="RedditSans" w:hAnsi="RedditSans"/>
          <w:color w:val="1F2024"/>
          <w:sz w:val="22"/>
          <w:szCs w:val="22"/>
          <w:shd w:val="clear" w:color="auto" w:fill="FFFFFF"/>
        </w:rPr>
        <w:lastRenderedPageBreak/>
        <w:t>keeps its value zero. Applying Newton’s second law along the radius and the first law in the vertical direction,</w:t>
      </w:r>
    </w:p>
    <w:p w14:paraId="1D03D5AA" w14:textId="23241C7E"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noProof/>
          <w:color w:val="1F2024"/>
          <w:sz w:val="16"/>
          <w:szCs w:val="16"/>
          <w:bdr w:val="none" w:sz="0" w:space="0" w:color="auto" w:frame="1"/>
          <w:vertAlign w:val="subscript"/>
        </w:rPr>
        <w:drawing>
          <wp:inline distT="0" distB="0" distL="0" distR="0" wp14:anchorId="78961F8E" wp14:editId="1F052333">
            <wp:extent cx="908050" cy="3810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08050" cy="381000"/>
                    </a:xfrm>
                    <a:prstGeom prst="rect">
                      <a:avLst/>
                    </a:prstGeom>
                    <a:noFill/>
                    <a:ln>
                      <a:noFill/>
                    </a:ln>
                  </pic:spPr>
                </pic:pic>
              </a:graphicData>
            </a:graphic>
          </wp:inline>
        </w:drawing>
      </w:r>
    </w:p>
    <w:p w14:paraId="37288B89" w14:textId="4A672B3A" w:rsidR="005B68C9" w:rsidRDefault="005B68C9" w:rsidP="005B68C9">
      <w:pPr>
        <w:pStyle w:val="NormalWeb"/>
        <w:spacing w:before="0" w:beforeAutospacing="0" w:after="360" w:afterAutospacing="0"/>
        <w:jc w:val="both"/>
        <w:rPr>
          <w:rFonts w:ascii="RedditSans" w:hAnsi="RedditSans"/>
          <w:color w:val="1F2024"/>
        </w:rPr>
      </w:pPr>
      <w:r>
        <w:rPr>
          <w:rFonts w:ascii="RedditSans" w:hAnsi="RedditSans"/>
          <w:color w:val="1F2024"/>
          <w:sz w:val="22"/>
          <w:szCs w:val="22"/>
        </w:rPr>
        <w:t>and </w:t>
      </w:r>
      <w:r>
        <w:rPr>
          <w:rFonts w:ascii="RedditSans" w:hAnsi="RedditSans"/>
          <w:noProof/>
          <w:color w:val="1F2024"/>
          <w:sz w:val="16"/>
          <w:szCs w:val="16"/>
          <w:bdr w:val="none" w:sz="0" w:space="0" w:color="auto" w:frame="1"/>
          <w:vertAlign w:val="subscript"/>
        </w:rPr>
        <w:drawing>
          <wp:inline distT="0" distB="0" distL="0" distR="0" wp14:anchorId="32458D56" wp14:editId="27177819">
            <wp:extent cx="857250" cy="19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7250" cy="190500"/>
                    </a:xfrm>
                    <a:prstGeom prst="rect">
                      <a:avLst/>
                    </a:prstGeom>
                    <a:noFill/>
                    <a:ln>
                      <a:noFill/>
                    </a:ln>
                  </pic:spPr>
                </pic:pic>
              </a:graphicData>
            </a:graphic>
          </wp:inline>
        </w:drawing>
      </w:r>
    </w:p>
    <w:p w14:paraId="08EA53C4" w14:textId="4EB81792" w:rsidR="00476C3E" w:rsidRDefault="005B68C9" w:rsidP="00BE70B4">
      <w:pPr>
        <w:pStyle w:val="NormalWeb"/>
        <w:spacing w:before="0" w:beforeAutospacing="0" w:after="360" w:afterAutospacing="0"/>
        <w:jc w:val="both"/>
        <w:rPr>
          <w:rFonts w:ascii="RedditSans" w:hAnsi="RedditSans"/>
          <w:color w:val="1F2024"/>
          <w:sz w:val="22"/>
          <w:szCs w:val="22"/>
        </w:rPr>
      </w:pPr>
      <w:r>
        <w:rPr>
          <w:rFonts w:ascii="RedditSans" w:hAnsi="RedditSans"/>
          <w:color w:val="1F2024"/>
          <w:sz w:val="22"/>
          <w:szCs w:val="22"/>
        </w:rPr>
        <w:t>These equations give.</w:t>
      </w:r>
    </w:p>
    <w:p w14:paraId="160FE251" w14:textId="7EEBB921" w:rsidR="00BE70B4" w:rsidRDefault="00BE70B4" w:rsidP="00BE70B4">
      <w:pPr>
        <w:pStyle w:val="NormalWeb"/>
        <w:spacing w:before="0" w:beforeAutospacing="0" w:after="360" w:afterAutospacing="0"/>
        <w:jc w:val="both"/>
        <w:rPr>
          <w:rFonts w:ascii="RedditSans" w:hAnsi="RedditSans"/>
          <w:color w:val="1F2024"/>
          <w:sz w:val="22"/>
          <w:szCs w:val="22"/>
        </w:rPr>
      </w:pPr>
      <w:r>
        <w:rPr>
          <w:rFonts w:ascii="RedditSans" w:hAnsi="RedditSans"/>
          <w:color w:val="1F2024"/>
          <w:sz w:val="22"/>
          <w:szCs w:val="22"/>
        </w:rPr>
        <w:t>Tan theta = v2\</w:t>
      </w:r>
      <w:r w:rsidR="00225E74">
        <w:rPr>
          <w:rFonts w:ascii="RedditSans" w:hAnsi="RedditSans"/>
          <w:color w:val="1F2024"/>
          <w:sz w:val="22"/>
          <w:szCs w:val="22"/>
        </w:rPr>
        <w:t>gr</w:t>
      </w:r>
    </w:p>
    <w:p w14:paraId="4E3D0AFF" w14:textId="667135D9" w:rsidR="00225E74" w:rsidRDefault="00225E74" w:rsidP="00BE70B4">
      <w:pPr>
        <w:pStyle w:val="NormalWeb"/>
        <w:spacing w:before="0" w:beforeAutospacing="0" w:after="360" w:afterAutospacing="0"/>
        <w:jc w:val="both"/>
        <w:rPr>
          <w:rFonts w:ascii="RedditSans" w:hAnsi="RedditSans"/>
          <w:color w:val="1F2024"/>
          <w:sz w:val="22"/>
          <w:szCs w:val="22"/>
        </w:rPr>
      </w:pPr>
      <w:r>
        <w:rPr>
          <w:rFonts w:ascii="RedditSans" w:hAnsi="RedditSans"/>
          <w:color w:val="1F2024"/>
          <w:sz w:val="22"/>
          <w:szCs w:val="22"/>
        </w:rPr>
        <w:t>V square by g r</w:t>
      </w:r>
    </w:p>
    <w:p w14:paraId="07C7D7B9" w14:textId="77777777" w:rsidR="00225E74" w:rsidRPr="005C196A" w:rsidRDefault="00225E74" w:rsidP="005C196A">
      <w:pPr>
        <w:pStyle w:val="Heading1"/>
        <w:rPr>
          <w:sz w:val="72"/>
          <w:szCs w:val="72"/>
        </w:rPr>
      </w:pPr>
      <w:r w:rsidRPr="005C196A">
        <w:rPr>
          <w:sz w:val="72"/>
          <w:szCs w:val="72"/>
        </w:rPr>
        <w:t>Workdone By Constant Force Formula – Definitions,Examples</w:t>
      </w:r>
    </w:p>
    <w:p w14:paraId="18AB7D1F" w14:textId="77777777" w:rsidR="00225E74" w:rsidRDefault="00225E74" w:rsidP="00225E74">
      <w:pPr>
        <w:pStyle w:val="wp-block-post-excerptexcerpt"/>
        <w:spacing w:before="0" w:beforeAutospacing="0" w:after="0" w:afterAutospacing="0"/>
        <w:jc w:val="both"/>
        <w:rPr>
          <w:rFonts w:ascii="RedditSans" w:hAnsi="RedditSans"/>
          <w:i/>
          <w:iCs/>
          <w:color w:val="1F2024"/>
        </w:rPr>
      </w:pPr>
      <w:r>
        <w:rPr>
          <w:rFonts w:ascii="RedditSans" w:hAnsi="RedditSans"/>
          <w:i/>
          <w:iCs/>
          <w:color w:val="1F2024"/>
        </w:rPr>
        <w:t>The work done by a constant force depends on the magnitude of the force, the distance over which the force is applied, and the angle between the force and the direction of displacement.</w:t>
      </w:r>
    </w:p>
    <w:p w14:paraId="05EBC87C" w14:textId="402C30E7" w:rsidR="00225E74" w:rsidRDefault="00225E74" w:rsidP="00225E74">
      <w:pPr>
        <w:rPr>
          <w:rFonts w:ascii="RedditSans" w:hAnsi="RedditSans"/>
          <w:color w:val="1F2024"/>
        </w:rPr>
      </w:pPr>
      <w:r>
        <w:rPr>
          <w:rFonts w:ascii="RedditSans" w:hAnsi="RedditSans"/>
          <w:noProof/>
          <w:color w:val="1F2024"/>
        </w:rPr>
        <w:drawing>
          <wp:inline distT="0" distB="0" distL="0" distR="0" wp14:anchorId="22AC0597" wp14:editId="71A0C82C">
            <wp:extent cx="285750" cy="285750"/>
            <wp:effectExtent l="0" t="0" r="0" b="0"/>
            <wp:docPr id="49" name="Picture 49" descr="Photo of auth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hoto of autho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750" cy="285750"/>
                    </a:xfrm>
                    <a:prstGeom prst="rect">
                      <a:avLst/>
                    </a:prstGeom>
                    <a:noFill/>
                    <a:ln>
                      <a:noFill/>
                    </a:ln>
                  </pic:spPr>
                </pic:pic>
              </a:graphicData>
            </a:graphic>
          </wp:inline>
        </w:drawing>
      </w:r>
    </w:p>
    <w:p w14:paraId="4176F5B1" w14:textId="77777777" w:rsidR="00225E74" w:rsidRDefault="008921C8" w:rsidP="00225E74">
      <w:pPr>
        <w:rPr>
          <w:rFonts w:ascii="RedditSans" w:hAnsi="RedditSans"/>
          <w:color w:val="1F2024"/>
        </w:rPr>
      </w:pPr>
      <w:hyperlink r:id="rId54" w:tgtFrame="_blank" w:history="1">
        <w:r w:rsidR="00225E74">
          <w:rPr>
            <w:rStyle w:val="Hyperlink"/>
            <w:rFonts w:ascii="RedditSans" w:hAnsi="RedditSans"/>
            <w:color w:val="5A4BDA"/>
          </w:rPr>
          <w:t>Murtaza Mushtaq</w:t>
        </w:r>
      </w:hyperlink>
    </w:p>
    <w:p w14:paraId="0BBC6D6E" w14:textId="77777777" w:rsidR="00225E74" w:rsidRDefault="00225E74" w:rsidP="00225E74">
      <w:pPr>
        <w:pStyle w:val="gb-headline"/>
        <w:spacing w:before="0" w:beforeAutospacing="0" w:after="0" w:afterAutospacing="0"/>
        <w:jc w:val="both"/>
        <w:rPr>
          <w:rFonts w:ascii="RedditSans" w:hAnsi="RedditSans"/>
          <w:color w:val="1F2024"/>
          <w:sz w:val="20"/>
          <w:szCs w:val="20"/>
        </w:rPr>
      </w:pPr>
      <w:r>
        <w:rPr>
          <w:rFonts w:ascii="RedditSans" w:hAnsi="RedditSans"/>
          <w:color w:val="1F2024"/>
          <w:sz w:val="20"/>
          <w:szCs w:val="20"/>
        </w:rPr>
        <w:t>September 9, 2023</w:t>
      </w:r>
    </w:p>
    <w:p w14:paraId="56BEDE8A" w14:textId="77777777" w:rsidR="00225E74" w:rsidRDefault="00225E74" w:rsidP="00225E74">
      <w:pPr>
        <w:pStyle w:val="ez-toc-title"/>
        <w:shd w:val="clear" w:color="auto" w:fill="F9F9F9"/>
        <w:spacing w:before="0" w:beforeAutospacing="0" w:after="0" w:afterAutospacing="0"/>
        <w:textAlignment w:val="center"/>
        <w:rPr>
          <w:rFonts w:ascii="RedditSans" w:hAnsi="RedditSans"/>
          <w:color w:val="1F2024"/>
        </w:rPr>
      </w:pPr>
      <w:r>
        <w:rPr>
          <w:rFonts w:ascii="RedditSans" w:hAnsi="RedditSans"/>
          <w:color w:val="1F2024"/>
        </w:rPr>
        <w:t>Table of Contents</w:t>
      </w:r>
    </w:p>
    <w:p w14:paraId="736C3C35" w14:textId="77777777" w:rsidR="00225E74" w:rsidRDefault="00225E74" w:rsidP="00225E74">
      <w:pPr>
        <w:pStyle w:val="Heading2"/>
        <w:spacing w:before="0" w:after="300" w:line="312" w:lineRule="atLeast"/>
        <w:jc w:val="both"/>
        <w:rPr>
          <w:rFonts w:ascii="RedditSans" w:hAnsi="RedditSans"/>
          <w:color w:val="1F2024"/>
          <w:sz w:val="45"/>
          <w:szCs w:val="45"/>
        </w:rPr>
      </w:pPr>
      <w:r>
        <w:rPr>
          <w:rFonts w:ascii="RedditSans" w:hAnsi="RedditSans"/>
          <w:color w:val="1F2024"/>
          <w:sz w:val="45"/>
          <w:szCs w:val="45"/>
        </w:rPr>
        <w:t>Definition And Formula Of Workdone By Constant Force</w:t>
      </w:r>
    </w:p>
    <w:p w14:paraId="1A4EA28F"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Work done by a constant force is a fundamental concept in physics that describes the energy transferred when a force acts on an object and causes it to move a certain distance. To calculate the work done by a constant force, you can use the following formula:</w:t>
      </w:r>
    </w:p>
    <w:p w14:paraId="55BF119A" w14:textId="1AF73AD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noProof/>
          <w:color w:val="1F2024"/>
        </w:rPr>
        <w:lastRenderedPageBreak/>
        <w:drawing>
          <wp:inline distT="0" distB="0" distL="0" distR="0" wp14:anchorId="3C5F3C8F" wp14:editId="771C7D13">
            <wp:extent cx="4686300" cy="2914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86300" cy="2914650"/>
                    </a:xfrm>
                    <a:prstGeom prst="rect">
                      <a:avLst/>
                    </a:prstGeom>
                    <a:noFill/>
                    <a:ln>
                      <a:noFill/>
                    </a:ln>
                  </pic:spPr>
                </pic:pic>
              </a:graphicData>
            </a:graphic>
          </wp:inline>
        </w:drawing>
      </w:r>
    </w:p>
    <w:p w14:paraId="1E132FFE"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Where:</w:t>
      </w:r>
    </w:p>
    <w:p w14:paraId="6124DE17"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W is the work done (measured in joules, J).</w:t>
      </w:r>
    </w:p>
    <w:p w14:paraId="5E6908BF"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F is the magnitude of the force (measured in newtons, N).</w:t>
      </w:r>
    </w:p>
    <w:p w14:paraId="7E8172E8"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d is the displacement of the object in the direction of the force (measured in meters, m).</w:t>
      </w:r>
    </w:p>
    <w:p w14:paraId="47222139"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θ is the angle between the force vector and the direction of displacement (measured in radians).</w:t>
      </w:r>
    </w:p>
    <w:p w14:paraId="036153C3" w14:textId="77777777" w:rsidR="00225E74" w:rsidRDefault="00225E74" w:rsidP="00225E74">
      <w:pPr>
        <w:pStyle w:val="NormalWeb"/>
        <w:spacing w:before="0" w:beforeAutospacing="0" w:after="360" w:afterAutospacing="0"/>
        <w:jc w:val="both"/>
        <w:rPr>
          <w:rFonts w:ascii="RedditSans" w:hAnsi="RedditSans"/>
          <w:color w:val="1F2024"/>
        </w:rPr>
      </w:pPr>
      <w:r>
        <w:rPr>
          <w:rStyle w:val="Strong"/>
          <w:rFonts w:ascii="RedditSans" w:hAnsi="RedditSans"/>
          <w:color w:val="1F2024"/>
        </w:rPr>
        <w:t>Also Check – </w:t>
      </w:r>
      <w:hyperlink r:id="rId56" w:tgtFrame="_blank" w:history="1">
        <w:r>
          <w:rPr>
            <w:rStyle w:val="Hyperlink"/>
            <w:rFonts w:ascii="RedditSans" w:hAnsi="RedditSans"/>
            <w:b/>
            <w:bCs/>
            <w:color w:val="5A4BDA"/>
          </w:rPr>
          <w:t>Time of Descent Formula</w:t>
        </w:r>
      </w:hyperlink>
    </w:p>
    <w:p w14:paraId="47D72154"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Here are the key details and steps for calculating the work done by a constant force:</w:t>
      </w:r>
    </w:p>
    <w:p w14:paraId="232663EA"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Identify the Force: Determine the magnitude and direction of the constant force acting on the object. This force can be applied in various ways, such as pushing, pulling, or lifting.</w:t>
      </w:r>
    </w:p>
    <w:p w14:paraId="12D3DE07"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Determine the Displacement: Find the distance and direction over which the object is displaced by the force. The displacement should be measured in the direction of the force.</w:t>
      </w:r>
    </w:p>
    <w:p w14:paraId="64F97A19"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Calculate the Angle \theta: If the force and displacement are not in the same direction, you need to calculate the angle \theta\) between them. This angle is measured in radians and can be found using trigonometry.</w:t>
      </w:r>
    </w:p>
    <w:p w14:paraId="51CDFCD4"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Plug Values into the Formula: Use the formula W = F dcosθ and substitute the values you have gathered for.</w:t>
      </w:r>
    </w:p>
    <w:p w14:paraId="6669327F"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Calculate the Work: Perform the calculations to find the work done by the constant force. Ensure that you use consistent units for force (N), displacement (m), and angle \theta.</w:t>
      </w:r>
    </w:p>
    <w:p w14:paraId="6CC31809"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 xml:space="preserve">Consider Sign and Interpretation: The sign of the work done can provide information about the nature of the work. Positive work is done when the force </w:t>
      </w:r>
      <w:r>
        <w:rPr>
          <w:rFonts w:ascii="RedditSans" w:hAnsi="RedditSans"/>
          <w:color w:val="1F2024"/>
        </w:rPr>
        <w:lastRenderedPageBreak/>
        <w:t>and displacement are in the same direction (e.g., lifting an object), while negative work is done when they are in opposite directions (e.g., lowering an object against gravity).</w:t>
      </w:r>
    </w:p>
    <w:p w14:paraId="137E12AC" w14:textId="77777777" w:rsidR="00225E74" w:rsidRDefault="00225E74" w:rsidP="00A93E12">
      <w:pPr>
        <w:numPr>
          <w:ilvl w:val="0"/>
          <w:numId w:val="11"/>
        </w:numPr>
        <w:spacing w:after="0" w:line="240" w:lineRule="auto"/>
        <w:ind w:left="1440"/>
        <w:jc w:val="both"/>
        <w:rPr>
          <w:rFonts w:ascii="RedditSans" w:hAnsi="RedditSans"/>
          <w:color w:val="1F2024"/>
        </w:rPr>
      </w:pPr>
      <w:r>
        <w:rPr>
          <w:rFonts w:ascii="RedditSans" w:hAnsi="RedditSans"/>
          <w:color w:val="1F2024"/>
        </w:rPr>
        <w:t>Units and Final Answer: Make sure your final answer has the appropriate units (joules, J) and includes the sign to indicate whether the work is done on the object (positive) or by the object (negative).</w:t>
      </w:r>
    </w:p>
    <w:p w14:paraId="669F1EA2" w14:textId="77777777" w:rsidR="00225E74" w:rsidRDefault="00225E74" w:rsidP="00225E74">
      <w:pPr>
        <w:pStyle w:val="NormalWeb"/>
        <w:spacing w:before="0" w:beforeAutospacing="0" w:after="360" w:afterAutospacing="0"/>
        <w:jc w:val="both"/>
        <w:rPr>
          <w:rFonts w:ascii="RedditSans" w:hAnsi="RedditSans"/>
          <w:color w:val="1F2024"/>
        </w:rPr>
      </w:pPr>
      <w:r>
        <w:rPr>
          <w:rStyle w:val="Strong"/>
          <w:rFonts w:ascii="RedditSans" w:hAnsi="RedditSans"/>
          <w:color w:val="1F2024"/>
        </w:rPr>
        <w:t>Also Check – </w:t>
      </w:r>
      <w:hyperlink r:id="rId57" w:tgtFrame="_blank" w:history="1">
        <w:r>
          <w:rPr>
            <w:rStyle w:val="Hyperlink"/>
            <w:rFonts w:ascii="RedditSans" w:hAnsi="RedditSans"/>
            <w:b/>
            <w:bCs/>
            <w:color w:val="5A4BDA"/>
          </w:rPr>
          <w:t>Units, Dimensions &amp; Vector</w:t>
        </w:r>
      </w:hyperlink>
    </w:p>
    <w:p w14:paraId="01671801"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The work done by a constant force depends on the magnitude of the force, the distance over which the force is applied, and the angle between the force and the direction of displacement. Calculating work is essential in understanding the energy transfer associated with various physical processes and is a fundamental concept in mechanics and physics.</w:t>
      </w:r>
    </w:p>
    <w:p w14:paraId="6B108819" w14:textId="2B4D2386"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noProof/>
          <w:color w:val="1F2024"/>
        </w:rPr>
        <w:drawing>
          <wp:inline distT="0" distB="0" distL="0" distR="0" wp14:anchorId="2CA31776" wp14:editId="64730329">
            <wp:extent cx="2622550" cy="19621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22550" cy="1962150"/>
                    </a:xfrm>
                    <a:prstGeom prst="rect">
                      <a:avLst/>
                    </a:prstGeom>
                    <a:noFill/>
                    <a:ln>
                      <a:noFill/>
                    </a:ln>
                  </pic:spPr>
                </pic:pic>
              </a:graphicData>
            </a:graphic>
          </wp:inline>
        </w:drawing>
      </w:r>
    </w:p>
    <w:p w14:paraId="74420797" w14:textId="77777777" w:rsidR="00225E74" w:rsidRDefault="00225E74" w:rsidP="00225E74">
      <w:pPr>
        <w:pStyle w:val="Heading2"/>
        <w:spacing w:before="0" w:after="300" w:line="312" w:lineRule="atLeast"/>
        <w:jc w:val="both"/>
        <w:rPr>
          <w:rFonts w:ascii="RedditSans" w:hAnsi="RedditSans"/>
          <w:color w:val="1F2024"/>
          <w:sz w:val="45"/>
          <w:szCs w:val="45"/>
        </w:rPr>
      </w:pPr>
      <w:r>
        <w:rPr>
          <w:rFonts w:ascii="RedditSans" w:hAnsi="RedditSans"/>
          <w:color w:val="1F2024"/>
          <w:sz w:val="45"/>
          <w:szCs w:val="45"/>
        </w:rPr>
        <w:t>Some Examples Workdone By Constant Force</w:t>
      </w:r>
    </w:p>
    <w:p w14:paraId="242A0F70"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Here are some examples of calculating the work done by a constant force in different scenarios:</w:t>
      </w:r>
    </w:p>
    <w:p w14:paraId="7C9EFE98" w14:textId="77777777" w:rsidR="00225E74" w:rsidRDefault="00225E74" w:rsidP="00A93E12">
      <w:pPr>
        <w:numPr>
          <w:ilvl w:val="0"/>
          <w:numId w:val="12"/>
        </w:numPr>
        <w:spacing w:after="0" w:line="240" w:lineRule="auto"/>
        <w:ind w:left="1440"/>
        <w:jc w:val="both"/>
        <w:rPr>
          <w:rFonts w:ascii="RedditSans" w:hAnsi="RedditSans"/>
          <w:color w:val="1F2024"/>
        </w:rPr>
      </w:pPr>
      <w:r>
        <w:rPr>
          <w:rFonts w:ascii="RedditSans" w:hAnsi="RedditSans"/>
          <w:b/>
          <w:bCs/>
          <w:color w:val="1F2024"/>
        </w:rPr>
        <w:t>Lifting a Weight:</w:t>
      </w:r>
    </w:p>
    <w:p w14:paraId="7A9A1549"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Scenario: You lift a 10 kg weight vertically upward by applying a constant force of 50 N over a height of 2 meters.</w:t>
      </w:r>
    </w:p>
    <w:p w14:paraId="042F8C55"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Work Done W = Force F × Displacement d × cos(θ)</w:t>
      </w:r>
    </w:p>
    <w:p w14:paraId="2F274144"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θ = 0 degrees (since the force is applied vertically upward)</w:t>
      </w:r>
    </w:p>
    <w:p w14:paraId="0FFFA3E0"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Work Done W = 50 N × 2 m × cos(0°) = 100 J (joules)</w:t>
      </w:r>
    </w:p>
    <w:p w14:paraId="5D3E7781"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Interpretation: You did 100 joules of positive work to lift the weight against gravity.</w:t>
      </w:r>
    </w:p>
    <w:p w14:paraId="407B735E" w14:textId="77777777" w:rsidR="00225E74" w:rsidRDefault="00225E74" w:rsidP="00A93E12">
      <w:pPr>
        <w:numPr>
          <w:ilvl w:val="0"/>
          <w:numId w:val="13"/>
        </w:numPr>
        <w:spacing w:after="0" w:line="240" w:lineRule="auto"/>
        <w:ind w:left="1440"/>
        <w:jc w:val="both"/>
        <w:rPr>
          <w:rFonts w:ascii="RedditSans" w:hAnsi="RedditSans"/>
          <w:color w:val="1F2024"/>
        </w:rPr>
      </w:pPr>
      <w:r>
        <w:rPr>
          <w:rStyle w:val="Strong"/>
          <w:rFonts w:ascii="RedditSans" w:hAnsi="RedditSans"/>
          <w:color w:val="1F2024"/>
        </w:rPr>
        <w:t>Pushing a Car:</w:t>
      </w:r>
    </w:p>
    <w:p w14:paraId="5B05BF61"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Scenario: You push a car with a constant horizontal force of 500 N for a distance of 10 meters.</w:t>
      </w:r>
    </w:p>
    <w:p w14:paraId="068BCB1A"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lastRenderedPageBreak/>
        <w:t>   – Work Done W = Force F × Displacement d × cos(θ)</w:t>
      </w:r>
    </w:p>
    <w:p w14:paraId="3BFB5646"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θ = 180 degrees (since the force is applied in the opposite direction of displacement)</w:t>
      </w:r>
    </w:p>
    <w:p w14:paraId="34298D41"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Work Done W = 500 N × 10 m × cos(180°) = -5000 J (joules)</w:t>
      </w:r>
    </w:p>
    <w:p w14:paraId="391CB794"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Interpretation: You did -5000 joules of work, which means you applied a force in the opposite direction of motion, slowing down the car.</w:t>
      </w:r>
    </w:p>
    <w:p w14:paraId="1DBB6EC0" w14:textId="77777777" w:rsidR="00225E74" w:rsidRDefault="00225E74" w:rsidP="00A93E12">
      <w:pPr>
        <w:numPr>
          <w:ilvl w:val="0"/>
          <w:numId w:val="14"/>
        </w:numPr>
        <w:spacing w:after="0" w:line="240" w:lineRule="auto"/>
        <w:ind w:left="1440"/>
        <w:jc w:val="both"/>
        <w:rPr>
          <w:rFonts w:ascii="RedditSans" w:hAnsi="RedditSans"/>
          <w:color w:val="1F2024"/>
        </w:rPr>
      </w:pPr>
      <w:r>
        <w:rPr>
          <w:rStyle w:val="Strong"/>
          <w:rFonts w:ascii="RedditSans" w:hAnsi="RedditSans"/>
          <w:color w:val="1F2024"/>
        </w:rPr>
        <w:t>Pulling an Object Up a Ramp:</w:t>
      </w:r>
    </w:p>
    <w:p w14:paraId="3A948841"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Scenario: You apply a constant force of 200 N to pull a crate up a ramp at an angle of 30 degrees to the horizontal. The displacement along the ramp is 5 meters.</w:t>
      </w:r>
    </w:p>
    <w:p w14:paraId="6F3BEA8B"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Work Done W = Force F × Displacement d × cos(θ)</w:t>
      </w:r>
    </w:p>
    <w:p w14:paraId="68A1DAE4"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θ = 30 degrees</w:t>
      </w:r>
    </w:p>
    <w:p w14:paraId="24575B89"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Work Done W = 200 N × 5 m × cos(30°) ≈ 866.03 J</w:t>
      </w:r>
    </w:p>
    <w:p w14:paraId="465F502A" w14:textId="77777777" w:rsidR="00225E74" w:rsidRDefault="00225E74" w:rsidP="00225E74">
      <w:pPr>
        <w:pStyle w:val="NormalWeb"/>
        <w:spacing w:before="0" w:beforeAutospacing="0" w:after="360" w:afterAutospacing="0"/>
        <w:jc w:val="both"/>
        <w:rPr>
          <w:rFonts w:ascii="RedditSans" w:hAnsi="RedditSans"/>
          <w:color w:val="1F2024"/>
        </w:rPr>
      </w:pPr>
      <w:r>
        <w:rPr>
          <w:rFonts w:ascii="RedditSans" w:hAnsi="RedditSans"/>
          <w:color w:val="1F2024"/>
        </w:rPr>
        <w:t>   – Interpretation: You did approximately 866.03 joules of work to move the crate up the ramp against gravity.</w:t>
      </w:r>
    </w:p>
    <w:p w14:paraId="71C87C24" w14:textId="77777777" w:rsidR="00451906" w:rsidRDefault="00451906" w:rsidP="00225E74">
      <w:pPr>
        <w:pStyle w:val="NormalWeb"/>
        <w:spacing w:before="0" w:beforeAutospacing="0" w:after="360" w:afterAutospacing="0"/>
        <w:jc w:val="both"/>
        <w:rPr>
          <w:rFonts w:ascii="RedditSans" w:hAnsi="RedditSans"/>
          <w:color w:val="1F2024"/>
        </w:rPr>
      </w:pPr>
    </w:p>
    <w:p w14:paraId="7843F6D5" w14:textId="637D5DE5" w:rsidR="002513CC" w:rsidRDefault="00236668" w:rsidP="002513CC">
      <w:pPr>
        <w:pStyle w:val="Heading1"/>
        <w:rPr>
          <w:sz w:val="56"/>
          <w:szCs w:val="56"/>
        </w:rPr>
      </w:pPr>
      <w:r>
        <w:rPr>
          <w:sz w:val="56"/>
          <w:szCs w:val="56"/>
        </w:rPr>
        <w:t>POWER</w:t>
      </w:r>
    </w:p>
    <w:p w14:paraId="0E49F34D" w14:textId="77777777" w:rsidR="00236668" w:rsidRPr="00236668" w:rsidRDefault="00236668" w:rsidP="00236668"/>
    <w:p w14:paraId="62614216" w14:textId="77777777" w:rsidR="002513CC" w:rsidRDefault="002513CC" w:rsidP="002513CC">
      <w:pPr>
        <w:pStyle w:val="NormalWeb"/>
        <w:spacing w:before="0" w:beforeAutospacing="0" w:after="240" w:afterAutospacing="0" w:line="360" w:lineRule="atLeast"/>
      </w:pPr>
      <w:r>
        <w:t>Power is always dependent on work done, so if a person does work at different rates his power also differs at different times. This is where the concept of average-power comes into the picture. In this session, let us learn about power, average power, unit and formula of power.</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2513CC" w14:paraId="382BF61C" w14:textId="77777777" w:rsidTr="002513CC">
        <w:trPr>
          <w:tblCellSpacing w:w="15" w:type="dxa"/>
        </w:trPr>
        <w:tc>
          <w:tcPr>
            <w:tcW w:w="0" w:type="auto"/>
            <w:tcBorders>
              <w:bottom w:val="single" w:sz="6" w:space="0" w:color="444444"/>
            </w:tcBorders>
            <w:shd w:val="clear" w:color="auto" w:fill="F1EDFF"/>
            <w:vAlign w:val="center"/>
            <w:hideMark/>
          </w:tcPr>
          <w:p w14:paraId="4218456B" w14:textId="0B81E658" w:rsidR="002513CC" w:rsidRDefault="002513CC">
            <w:pPr>
              <w:spacing w:line="300" w:lineRule="atLeast"/>
              <w:rPr>
                <w:sz w:val="21"/>
                <w:szCs w:val="21"/>
              </w:rPr>
            </w:pPr>
          </w:p>
        </w:tc>
      </w:tr>
    </w:tbl>
    <w:p w14:paraId="098D5AA7" w14:textId="77777777" w:rsidR="002513CC" w:rsidRDefault="002513CC" w:rsidP="002513CC">
      <w:pPr>
        <w:pStyle w:val="Heading2"/>
        <w:spacing w:before="300" w:after="150" w:line="480" w:lineRule="atLeast"/>
        <w:rPr>
          <w:rFonts w:ascii="inherit" w:hAnsi="inherit"/>
          <w:color w:val="444444"/>
          <w:sz w:val="36"/>
          <w:szCs w:val="36"/>
        </w:rPr>
      </w:pPr>
      <w:r>
        <w:rPr>
          <w:rFonts w:ascii="inherit" w:hAnsi="inherit"/>
          <w:color w:val="444444"/>
        </w:rPr>
        <w:t>What is Power?</w:t>
      </w:r>
    </w:p>
    <w:p w14:paraId="0EDB8147" w14:textId="77777777" w:rsidR="002513CC" w:rsidRDefault="002513CC" w:rsidP="002513CC">
      <w:pPr>
        <w:pStyle w:val="NormalWeb"/>
        <w:spacing w:before="0" w:beforeAutospacing="0" w:after="150" w:afterAutospacing="0" w:line="360" w:lineRule="atLeast"/>
      </w:pPr>
      <w:r>
        <w:t xml:space="preserve">We can define </w:t>
      </w:r>
      <w:r w:rsidRPr="00236668">
        <w:rPr>
          <w:highlight w:val="yellow"/>
        </w:rPr>
        <w:t>power as the rate of doing work</w:t>
      </w:r>
      <w:r>
        <w:t xml:space="preserve">, it is the work done in unit time. The </w:t>
      </w:r>
      <w:r w:rsidRPr="00236668">
        <w:rPr>
          <w:highlight w:val="yellow"/>
        </w:rPr>
        <w:t>SI unit of power is Watt (W)</w:t>
      </w:r>
      <w:r>
        <w:t xml:space="preserve"> which is joules per second (</w:t>
      </w:r>
      <w:r w:rsidRPr="00236668">
        <w:rPr>
          <w:highlight w:val="yellow"/>
        </w:rPr>
        <w:t>J/s).</w:t>
      </w:r>
      <w:r>
        <w:t xml:space="preserve"> Sometimes the power of motor vehicles and other machines is given in terms of </w:t>
      </w:r>
      <w:r w:rsidRPr="00236668">
        <w:rPr>
          <w:highlight w:val="yellow"/>
        </w:rPr>
        <w:t>Horsepower (hp), which is approximately equal to 745.7 watts</w:t>
      </w:r>
      <w:r>
        <w:t>.</w:t>
      </w:r>
    </w:p>
    <w:p w14:paraId="15FB34A5" w14:textId="77777777" w:rsidR="002513CC" w:rsidRDefault="002513CC" w:rsidP="002513CC">
      <w:pPr>
        <w:pStyle w:val="Heading3"/>
        <w:spacing w:before="300" w:after="150" w:line="420" w:lineRule="atLeast"/>
        <w:rPr>
          <w:rFonts w:ascii="inherit" w:hAnsi="inherit"/>
          <w:color w:val="444444"/>
          <w:sz w:val="30"/>
          <w:szCs w:val="30"/>
        </w:rPr>
      </w:pPr>
      <w:r>
        <w:rPr>
          <w:rFonts w:ascii="inherit" w:hAnsi="inherit"/>
          <w:color w:val="444444"/>
          <w:sz w:val="30"/>
          <w:szCs w:val="30"/>
        </w:rPr>
        <w:lastRenderedPageBreak/>
        <w:t>What is Average Power?</w:t>
      </w:r>
    </w:p>
    <w:p w14:paraId="611F6C17" w14:textId="77777777" w:rsidR="002513CC" w:rsidRDefault="002513CC" w:rsidP="002513CC">
      <w:pPr>
        <w:pStyle w:val="NormalWeb"/>
        <w:spacing w:before="0" w:beforeAutospacing="0" w:after="150" w:afterAutospacing="0" w:line="360" w:lineRule="atLeast"/>
      </w:pPr>
      <w:r>
        <w:t xml:space="preserve">We can define </w:t>
      </w:r>
      <w:r w:rsidRPr="00236668">
        <w:rPr>
          <w:highlight w:val="yellow"/>
        </w:rPr>
        <w:t>average power as the total energy consumed divided by the total time taken.</w:t>
      </w:r>
      <w:r>
        <w:t xml:space="preserve"> In simple language, we can say that average power is the average amount of </w:t>
      </w:r>
      <w:hyperlink r:id="rId59" w:history="1">
        <w:r>
          <w:rPr>
            <w:rStyle w:val="Hyperlink"/>
            <w:color w:val="8C69FF"/>
          </w:rPr>
          <w:t>work done</w:t>
        </w:r>
      </w:hyperlink>
      <w:r>
        <w:t> or energy converted per unit of time.</w:t>
      </w:r>
    </w:p>
    <w:p w14:paraId="0D829982" w14:textId="77777777" w:rsidR="002513CC" w:rsidRDefault="002513CC" w:rsidP="002513CC">
      <w:pPr>
        <w:pStyle w:val="Heading3"/>
        <w:spacing w:before="300" w:after="150" w:line="420" w:lineRule="atLeast"/>
        <w:rPr>
          <w:rFonts w:ascii="inherit" w:hAnsi="inherit"/>
          <w:color w:val="444444"/>
          <w:sz w:val="30"/>
          <w:szCs w:val="30"/>
        </w:rPr>
      </w:pPr>
      <w:r>
        <w:rPr>
          <w:rFonts w:ascii="inherit" w:hAnsi="inherit"/>
          <w:color w:val="444444"/>
          <w:sz w:val="30"/>
          <w:szCs w:val="30"/>
        </w:rPr>
        <w:t>Power Formula</w:t>
      </w:r>
    </w:p>
    <w:p w14:paraId="6647B9F6" w14:textId="77777777" w:rsidR="002513CC" w:rsidRDefault="002513CC" w:rsidP="002513CC">
      <w:pPr>
        <w:pStyle w:val="NormalWeb"/>
        <w:spacing w:before="0" w:beforeAutospacing="0" w:after="150" w:afterAutospacing="0" w:line="360" w:lineRule="atLeast"/>
      </w:pPr>
      <w:r>
        <w:t>Power is defined as the rate at which work is done upon an object. Power is a time-based quantity. Which is related to how fast a job is done. The formula for power is mentioned below.</w:t>
      </w:r>
    </w:p>
    <w:p w14:paraId="68B5F2DF" w14:textId="77777777" w:rsidR="002513CC" w:rsidRDefault="002513CC" w:rsidP="002513CC">
      <w:pPr>
        <w:pStyle w:val="NormalWeb"/>
        <w:spacing w:before="0" w:beforeAutospacing="0" w:after="150" w:afterAutospacing="0" w:line="360" w:lineRule="atLeast"/>
      </w:pPr>
      <w:r w:rsidRPr="00236668">
        <w:rPr>
          <w:rStyle w:val="Strong"/>
          <w:highlight w:val="yellow"/>
        </w:rPr>
        <w:t>Power = Work / time</w:t>
      </w:r>
    </w:p>
    <w:p w14:paraId="2733536B" w14:textId="77777777" w:rsidR="002513CC" w:rsidRDefault="002513CC" w:rsidP="002513CC">
      <w:pPr>
        <w:pStyle w:val="NormalWeb"/>
        <w:spacing w:before="0" w:beforeAutospacing="0" w:after="150" w:afterAutospacing="0" w:line="360" w:lineRule="atLeast"/>
      </w:pPr>
      <w:r>
        <w:rPr>
          <w:rStyle w:val="Strong"/>
        </w:rPr>
        <w:t>P = W / t</w:t>
      </w:r>
    </w:p>
    <w:p w14:paraId="7713F3C1" w14:textId="77777777" w:rsidR="002513CC" w:rsidRDefault="002513CC" w:rsidP="002513CC">
      <w:pPr>
        <w:pStyle w:val="Heading3"/>
        <w:spacing w:before="300" w:after="150" w:line="420" w:lineRule="atLeast"/>
        <w:rPr>
          <w:rFonts w:ascii="inherit" w:hAnsi="inherit"/>
          <w:color w:val="444444"/>
          <w:sz w:val="30"/>
          <w:szCs w:val="30"/>
        </w:rPr>
      </w:pPr>
      <w:r>
        <w:rPr>
          <w:rFonts w:ascii="inherit" w:hAnsi="inherit"/>
          <w:color w:val="444444"/>
          <w:sz w:val="30"/>
          <w:szCs w:val="30"/>
        </w:rPr>
        <w:t>Unit of Power</w:t>
      </w:r>
    </w:p>
    <w:p w14:paraId="537B22AE" w14:textId="77777777" w:rsidR="002513CC" w:rsidRDefault="002513CC" w:rsidP="002513CC">
      <w:pPr>
        <w:pStyle w:val="NormalWeb"/>
        <w:spacing w:before="0" w:beforeAutospacing="0" w:after="150" w:afterAutospacing="0" w:line="360" w:lineRule="atLeast"/>
      </w:pPr>
      <w:r>
        <w:t>The unit for standard metric work is the Joule and the standard metric unit for time is the second, so the standard metric unit for power is a Joule / second, defined as a Watt and abbreviated W.</w:t>
      </w:r>
      <w:r>
        <w:br/>
      </w:r>
      <w:r>
        <w:rPr>
          <w:b/>
          <w:bCs/>
        </w:rPr>
        <w:t>See the video below to understand electric power and energy</w:t>
      </w:r>
    </w:p>
    <w:p w14:paraId="35EE58E2" w14:textId="6E6D218E" w:rsidR="002513CC" w:rsidRDefault="002513CC" w:rsidP="002513CC"/>
    <w:p w14:paraId="13D4B09E" w14:textId="77777777" w:rsidR="002513CC" w:rsidRDefault="002513CC" w:rsidP="002513CC">
      <w:r>
        <w:t>598</w:t>
      </w:r>
    </w:p>
    <w:p w14:paraId="6188610F" w14:textId="77777777" w:rsidR="002513CC" w:rsidRDefault="002513CC" w:rsidP="002513CC">
      <w:pPr>
        <w:pStyle w:val="Heading3"/>
        <w:spacing w:before="300" w:after="150" w:line="420" w:lineRule="atLeast"/>
        <w:rPr>
          <w:rFonts w:ascii="inherit" w:hAnsi="inherit"/>
          <w:color w:val="444444"/>
          <w:sz w:val="30"/>
          <w:szCs w:val="30"/>
        </w:rPr>
      </w:pPr>
      <w:r>
        <w:rPr>
          <w:rFonts w:ascii="inherit" w:hAnsi="inherit"/>
          <w:color w:val="444444"/>
          <w:sz w:val="30"/>
          <w:szCs w:val="30"/>
        </w:rPr>
        <w:t>Solved Example</w:t>
      </w:r>
    </w:p>
    <w:p w14:paraId="4800571D" w14:textId="77777777" w:rsidR="002513CC" w:rsidRPr="00236668" w:rsidRDefault="002513CC" w:rsidP="002513CC">
      <w:pPr>
        <w:pStyle w:val="NormalWeb"/>
        <w:spacing w:before="0" w:beforeAutospacing="0" w:after="150" w:afterAutospacing="0" w:line="360" w:lineRule="atLeast"/>
        <w:rPr>
          <w:highlight w:val="yellow"/>
        </w:rPr>
      </w:pPr>
      <w:r>
        <w:rPr>
          <w:rStyle w:val="Strong"/>
        </w:rPr>
        <w:t xml:space="preserve">Q1. </w:t>
      </w:r>
      <w:r w:rsidRPr="00236668">
        <w:rPr>
          <w:rStyle w:val="Strong"/>
          <w:highlight w:val="yellow"/>
        </w:rPr>
        <w:t>A 60</w:t>
      </w:r>
      <w:r>
        <w:rPr>
          <w:rStyle w:val="Strong"/>
        </w:rPr>
        <w:t>-</w:t>
      </w:r>
      <w:r w:rsidRPr="00236668">
        <w:rPr>
          <w:rStyle w:val="Strong"/>
          <w:highlight w:val="yellow"/>
        </w:rPr>
        <w:t>watt bulb is switched on 24 hours a day and there is another 60-watt bulb that is turned on for only 12 hours. Find the energy consumed by both the bulbs in one day.</w:t>
      </w:r>
    </w:p>
    <w:p w14:paraId="501AC522" w14:textId="77777777" w:rsidR="002513CC" w:rsidRDefault="002513CC" w:rsidP="002513CC">
      <w:pPr>
        <w:pStyle w:val="NormalWeb"/>
        <w:spacing w:before="0" w:beforeAutospacing="0" w:after="150" w:afterAutospacing="0" w:line="360" w:lineRule="atLeast"/>
      </w:pPr>
      <w:r w:rsidRPr="00236668">
        <w:rPr>
          <w:rStyle w:val="Strong"/>
          <w:highlight w:val="yellow"/>
        </w:rPr>
        <w:t>Solution:</w:t>
      </w:r>
    </w:p>
    <w:p w14:paraId="2E097BC6" w14:textId="77777777" w:rsidR="002513CC" w:rsidRDefault="002513CC" w:rsidP="002513CC">
      <w:pPr>
        <w:pStyle w:val="NormalWeb"/>
        <w:spacing w:before="0" w:beforeAutospacing="0" w:after="150" w:afterAutospacing="0" w:line="360" w:lineRule="atLeast"/>
      </w:pPr>
      <w:r>
        <w:t>For the first 12 hours, both bulb A and B are turned ON, therefore,</w:t>
      </w:r>
    </w:p>
    <w:p w14:paraId="3CDE2D47" w14:textId="77777777" w:rsidR="002513CC" w:rsidRDefault="002513CC" w:rsidP="002513CC">
      <w:pPr>
        <w:pStyle w:val="NormalWeb"/>
        <w:spacing w:before="0" w:beforeAutospacing="0" w:after="150" w:afterAutospacing="0" w:line="360" w:lineRule="atLeast"/>
      </w:pPr>
      <w:r>
        <w:t>Power = 60 + 60 = 120 watts</w:t>
      </w:r>
    </w:p>
    <w:p w14:paraId="327BC82C" w14:textId="77777777" w:rsidR="002513CC" w:rsidRDefault="002513CC" w:rsidP="002513CC">
      <w:pPr>
        <w:pStyle w:val="NormalWeb"/>
        <w:spacing w:before="0" w:beforeAutospacing="0" w:after="150" w:afterAutospacing="0" w:line="360" w:lineRule="atLeast"/>
      </w:pPr>
      <w:r>
        <w:rPr>
          <w:rStyle w:val="Strong"/>
        </w:rPr>
        <w:t>Energy = Power x Time</w:t>
      </w:r>
    </w:p>
    <w:p w14:paraId="51BB0F7C" w14:textId="77777777" w:rsidR="002513CC" w:rsidRDefault="002513CC" w:rsidP="002513CC">
      <w:pPr>
        <w:pStyle w:val="NormalWeb"/>
        <w:spacing w:before="0" w:beforeAutospacing="0" w:after="150" w:afterAutospacing="0" w:line="360" w:lineRule="atLeast"/>
      </w:pPr>
      <w:r>
        <w:t>= 120 x 12</w:t>
      </w:r>
    </w:p>
    <w:p w14:paraId="104DD72D" w14:textId="77777777" w:rsidR="002513CC" w:rsidRDefault="002513CC" w:rsidP="002513CC">
      <w:pPr>
        <w:pStyle w:val="NormalWeb"/>
        <w:spacing w:before="0" w:beforeAutospacing="0" w:after="150" w:afterAutospacing="0" w:line="360" w:lineRule="atLeast"/>
      </w:pPr>
      <w:r>
        <w:t>= 1.44 kWh (kilowatt-hour)</w:t>
      </w:r>
    </w:p>
    <w:p w14:paraId="154485A2" w14:textId="77777777" w:rsidR="002513CC" w:rsidRDefault="002513CC" w:rsidP="002513CC">
      <w:pPr>
        <w:pStyle w:val="NormalWeb"/>
        <w:spacing w:before="0" w:beforeAutospacing="0" w:after="150" w:afterAutospacing="0" w:line="360" w:lineRule="atLeast"/>
      </w:pPr>
      <w:r>
        <w:t>Now for the next 12 hours only bulb A would remain ON hence,</w:t>
      </w:r>
    </w:p>
    <w:p w14:paraId="00C758BE" w14:textId="77777777" w:rsidR="002513CC" w:rsidRDefault="002513CC" w:rsidP="002513CC">
      <w:pPr>
        <w:pStyle w:val="NormalWeb"/>
        <w:spacing w:before="0" w:beforeAutospacing="0" w:after="150" w:afterAutospacing="0" w:line="360" w:lineRule="atLeast"/>
      </w:pPr>
      <w:r>
        <w:t>Power = 60 watts</w:t>
      </w:r>
    </w:p>
    <w:p w14:paraId="7AA43009" w14:textId="77777777" w:rsidR="002513CC" w:rsidRDefault="002513CC" w:rsidP="002513CC">
      <w:pPr>
        <w:pStyle w:val="NormalWeb"/>
        <w:spacing w:before="0" w:beforeAutospacing="0" w:after="150" w:afterAutospacing="0" w:line="360" w:lineRule="atLeast"/>
      </w:pPr>
      <w:r>
        <w:lastRenderedPageBreak/>
        <w:t>Energy = 60 x 12 = 0.72 kW h</w:t>
      </w:r>
    </w:p>
    <w:p w14:paraId="07D3C043" w14:textId="77777777" w:rsidR="002513CC" w:rsidRDefault="002513CC" w:rsidP="002513CC">
      <w:pPr>
        <w:pStyle w:val="NormalWeb"/>
        <w:spacing w:before="0" w:beforeAutospacing="0" w:after="150" w:afterAutospacing="0" w:line="360" w:lineRule="atLeast"/>
      </w:pPr>
      <w:r>
        <w:t>In this scenario, the power consumed during the whole day varies as one bulb is turned ON for only 12 hours, so we have to calculate average power,</w:t>
      </w:r>
    </w:p>
    <w:p w14:paraId="61837413" w14:textId="77777777" w:rsidR="002513CC" w:rsidRDefault="002513CC" w:rsidP="002513CC">
      <w:pPr>
        <w:pStyle w:val="NormalWeb"/>
        <w:spacing w:before="0" w:beforeAutospacing="0" w:after="150" w:afterAutospacing="0" w:line="360" w:lineRule="atLeast"/>
      </w:pPr>
      <w:r>
        <w:rPr>
          <w:rStyle w:val="Strong"/>
        </w:rPr>
        <w:t>Average Power = Total energy consumed / Total time taken</w:t>
      </w:r>
    </w:p>
    <w:p w14:paraId="0B08DD6A" w14:textId="77777777" w:rsidR="002513CC" w:rsidRDefault="002513CC" w:rsidP="002513CC">
      <w:pPr>
        <w:pStyle w:val="NormalWeb"/>
        <w:spacing w:before="0" w:beforeAutospacing="0" w:after="150" w:afterAutospacing="0" w:line="360" w:lineRule="atLeast"/>
      </w:pPr>
      <w:r>
        <w:t>Therefore, the average power for our light bulbs will be,</w:t>
      </w:r>
    </w:p>
    <w:p w14:paraId="6E22DD2F" w14:textId="77777777" w:rsidR="002513CC" w:rsidRDefault="002513CC" w:rsidP="002513CC">
      <w:pPr>
        <w:pStyle w:val="NormalWeb"/>
        <w:spacing w:before="0" w:beforeAutospacing="0" w:after="150" w:afterAutospacing="0" w:line="360" w:lineRule="atLeast"/>
      </w:pPr>
      <w:r>
        <w:t>= (1.44 + 0.72) / 24</w:t>
      </w:r>
    </w:p>
    <w:p w14:paraId="4A8C3E52" w14:textId="77777777" w:rsidR="002513CC" w:rsidRDefault="002513CC" w:rsidP="002513CC">
      <w:pPr>
        <w:pStyle w:val="NormalWeb"/>
        <w:spacing w:before="0" w:beforeAutospacing="0" w:after="150" w:afterAutospacing="0" w:line="360" w:lineRule="atLeast"/>
      </w:pPr>
      <w:r>
        <w:t>= 0.092 kW</w:t>
      </w:r>
    </w:p>
    <w:p w14:paraId="013FBF83" w14:textId="77777777" w:rsidR="002513CC" w:rsidRDefault="002513CC" w:rsidP="002513CC">
      <w:pPr>
        <w:pStyle w:val="NormalWeb"/>
        <w:spacing w:before="0" w:beforeAutospacing="0" w:after="150" w:afterAutospacing="0" w:line="360" w:lineRule="atLeast"/>
      </w:pPr>
      <w:r>
        <w:t xml:space="preserve">You must have noticed that </w:t>
      </w:r>
      <w:r w:rsidRPr="00236668">
        <w:rPr>
          <w:highlight w:val="yellow"/>
        </w:rPr>
        <w:t>electrical components and energy meters in homes use a unit called kWh (kilowatt-hour), which stands for 1 kilowatt of power consumed every 1 hour, where kWh is the unit of energy.</w:t>
      </w:r>
    </w:p>
    <w:p w14:paraId="05A2B167" w14:textId="77777777" w:rsidR="002513CC" w:rsidRDefault="002513CC" w:rsidP="002513CC">
      <w:pPr>
        <w:pStyle w:val="NormalWeb"/>
        <w:spacing w:before="0" w:beforeAutospacing="0" w:after="150" w:afterAutospacing="0" w:line="360" w:lineRule="atLeast"/>
      </w:pPr>
      <w:r>
        <w:rPr>
          <w:rStyle w:val="Emphasis"/>
        </w:rPr>
        <w:t>Learn about work, energy, and power from the video given below:</w:t>
      </w:r>
    </w:p>
    <w:p w14:paraId="4D7C615C" w14:textId="29243E0C" w:rsidR="002513CC" w:rsidRDefault="002513CC" w:rsidP="002513CC"/>
    <w:p w14:paraId="37AFDA73" w14:textId="77777777" w:rsidR="002513CC" w:rsidRDefault="002513CC" w:rsidP="002513CC">
      <w:r>
        <w:t>3,14,509</w:t>
      </w:r>
    </w:p>
    <w:p w14:paraId="705C4810" w14:textId="77777777" w:rsidR="002513CC" w:rsidRDefault="002513CC" w:rsidP="002513CC">
      <w:pPr>
        <w:pStyle w:val="Heading3"/>
        <w:spacing w:before="300" w:after="150" w:line="420" w:lineRule="atLeast"/>
        <w:rPr>
          <w:rFonts w:ascii="inherit" w:hAnsi="inherit"/>
          <w:color w:val="444444"/>
          <w:sz w:val="30"/>
          <w:szCs w:val="30"/>
        </w:rPr>
      </w:pPr>
      <w:r>
        <w:rPr>
          <w:rFonts w:ascii="inherit" w:hAnsi="inherit"/>
          <w:color w:val="444444"/>
          <w:sz w:val="30"/>
          <w:szCs w:val="30"/>
        </w:rPr>
        <w:t>Important Points About Power</w:t>
      </w:r>
    </w:p>
    <w:p w14:paraId="1F45894C" w14:textId="77777777" w:rsidR="002513CC" w:rsidRDefault="002513CC" w:rsidP="002513CC">
      <w:pPr>
        <w:pStyle w:val="NormalWeb"/>
        <w:spacing w:before="0" w:beforeAutospacing="0" w:after="150" w:afterAutospacing="0" w:line="360" w:lineRule="atLeast"/>
      </w:pPr>
      <w:r>
        <w:t>Refer to our </w:t>
      </w:r>
      <w:hyperlink r:id="rId60" w:history="1">
        <w:r>
          <w:rPr>
            <w:rStyle w:val="Hyperlink"/>
            <w:color w:val="8C69FF"/>
          </w:rPr>
          <w:t>work and energy</w:t>
        </w:r>
      </w:hyperlink>
      <w:r>
        <w:t> articles to understand them in details, the following points about power will summarise this topic:</w:t>
      </w:r>
    </w:p>
    <w:p w14:paraId="49B0E946" w14:textId="77777777" w:rsidR="002513CC" w:rsidRDefault="002513CC" w:rsidP="002513CC">
      <w:pPr>
        <w:pStyle w:val="NormalWeb"/>
        <w:spacing w:before="0" w:beforeAutospacing="0" w:after="150" w:afterAutospacing="0" w:line="360" w:lineRule="atLeast"/>
      </w:pPr>
      <w:r>
        <w:t>(a) It is the rate at which energy is being used.</w:t>
      </w:r>
    </w:p>
    <w:p w14:paraId="22F1F2E8" w14:textId="77777777" w:rsidR="002513CC" w:rsidRDefault="002513CC" w:rsidP="002513CC">
      <w:pPr>
        <w:pStyle w:val="NormalWeb"/>
        <w:spacing w:before="0" w:beforeAutospacing="0" w:after="150" w:afterAutospacing="0" w:line="360" w:lineRule="atLeast"/>
      </w:pPr>
      <w:r>
        <w:t>(b) It decides how quickly work could be done.</w:t>
      </w:r>
    </w:p>
    <w:p w14:paraId="370064E8" w14:textId="77777777" w:rsidR="002513CC" w:rsidRDefault="002513CC" w:rsidP="002513CC">
      <w:pPr>
        <w:pStyle w:val="NormalWeb"/>
        <w:spacing w:before="0" w:beforeAutospacing="0" w:after="150" w:afterAutospacing="0" w:line="360" w:lineRule="atLeast"/>
      </w:pPr>
      <w:r>
        <w:t>(c) It could change so there are two ways to measure power.</w:t>
      </w:r>
    </w:p>
    <w:p w14:paraId="252BDBB8" w14:textId="77777777" w:rsidR="002513CC" w:rsidRDefault="002513CC" w:rsidP="00A93E12">
      <w:pPr>
        <w:numPr>
          <w:ilvl w:val="0"/>
          <w:numId w:val="15"/>
        </w:numPr>
        <w:spacing w:before="100" w:beforeAutospacing="1" w:after="75" w:line="240" w:lineRule="auto"/>
      </w:pPr>
      <w:r>
        <w:rPr>
          <w:rStyle w:val="Emphasis"/>
        </w:rPr>
        <w:t>Instantaneous:</w:t>
      </w:r>
      <w:r>
        <w:t> The power at any given moment of time.</w:t>
      </w:r>
    </w:p>
    <w:p w14:paraId="77AEB55A" w14:textId="77777777" w:rsidR="00D47BEB" w:rsidRDefault="002513CC" w:rsidP="00A93E12">
      <w:pPr>
        <w:numPr>
          <w:ilvl w:val="0"/>
          <w:numId w:val="15"/>
        </w:numPr>
        <w:spacing w:before="100" w:beforeAutospacing="1" w:after="75" w:line="240" w:lineRule="auto"/>
      </w:pPr>
      <w:r>
        <w:rPr>
          <w:rStyle w:val="Emphasis"/>
        </w:rPr>
        <w:t>Average:</w:t>
      </w:r>
      <w:r>
        <w:t> The total energy used divided by total time is the average of all the instantaneous powers.</w:t>
      </w:r>
    </w:p>
    <w:p w14:paraId="00190F2A" w14:textId="77777777" w:rsidR="00D4365D" w:rsidRDefault="00D4365D" w:rsidP="00D4365D"/>
    <w:p w14:paraId="612C784C" w14:textId="77777777" w:rsidR="00D4365D" w:rsidRDefault="00D4365D" w:rsidP="00D4365D"/>
    <w:p w14:paraId="372E4F69" w14:textId="3AEE5BD1" w:rsidR="00D4365D" w:rsidRPr="00D4365D" w:rsidRDefault="00D4365D" w:rsidP="00D4365D">
      <w:pPr>
        <w:pStyle w:val="Heading1"/>
        <w:rPr>
          <w:sz w:val="72"/>
          <w:szCs w:val="72"/>
        </w:rPr>
      </w:pPr>
      <w:r>
        <w:rPr>
          <w:sz w:val="72"/>
          <w:szCs w:val="72"/>
        </w:rPr>
        <w:t>POTENTIAL ENERY OF A SPRING</w:t>
      </w:r>
    </w:p>
    <w:p w14:paraId="541B31DE" w14:textId="77777777" w:rsidR="00ED74A5" w:rsidRDefault="00ED74A5" w:rsidP="00ED74A5">
      <w:pPr>
        <w:pStyle w:val="NormalWeb"/>
        <w:spacing w:before="0" w:beforeAutospacing="0" w:after="240" w:afterAutospacing="0" w:line="360" w:lineRule="atLeast"/>
      </w:pPr>
      <w:r>
        <w:t xml:space="preserve">In the usual position(i.e., when not stretched), there is no energy in the spring. But, </w:t>
      </w:r>
      <w:r w:rsidRPr="009F0808">
        <w:rPr>
          <w:highlight w:val="yellow"/>
        </w:rPr>
        <w:t xml:space="preserve">when the position is altered from its usual position, the spring is able to store energy by the virtue of its </w:t>
      </w:r>
      <w:r w:rsidRPr="009F0808">
        <w:rPr>
          <w:highlight w:val="yellow"/>
        </w:rPr>
        <w:lastRenderedPageBreak/>
        <w:t>position.</w:t>
      </w:r>
      <w:r>
        <w:t xml:space="preserve"> This stored energy is known as potential energy. The potential energy of the spring is the potential energy stored as a result of the deformation of a particular elastic object, or a spring. It describes the work done to stretch the spring and depends on the spring constant k and the distance stretched.</w:t>
      </w:r>
    </w:p>
    <w:p w14:paraId="3254F6F4" w14:textId="77777777" w:rsidR="00ED74A5" w:rsidRDefault="00ED74A5" w:rsidP="00ED74A5">
      <w:pPr>
        <w:pStyle w:val="Heading2"/>
        <w:spacing w:before="300" w:after="150" w:line="480" w:lineRule="atLeast"/>
        <w:rPr>
          <w:rFonts w:ascii="inherit" w:hAnsi="inherit"/>
          <w:color w:val="444444"/>
        </w:rPr>
      </w:pPr>
      <w:r>
        <w:rPr>
          <w:rFonts w:ascii="inherit" w:hAnsi="inherit"/>
          <w:color w:val="444444"/>
        </w:rPr>
        <w:t>Formula of Potential Energy of A Spring</w:t>
      </w:r>
    </w:p>
    <w:p w14:paraId="0092B84D" w14:textId="77777777" w:rsidR="00ED74A5" w:rsidRDefault="00ED74A5" w:rsidP="00ED74A5">
      <w:pPr>
        <w:pStyle w:val="NormalWeb"/>
        <w:spacing w:before="0" w:beforeAutospacing="0" w:after="240" w:afterAutospacing="0" w:line="360" w:lineRule="atLeast"/>
      </w:pPr>
      <w:r>
        <w:t>The potential energy of a spring is given by,</w:t>
      </w:r>
    </w:p>
    <w:p w14:paraId="17B5044B" w14:textId="77777777" w:rsidR="00ED74A5" w:rsidRDefault="00ED74A5" w:rsidP="00ED74A5">
      <w:pPr>
        <w:pStyle w:val="NormalWeb"/>
        <w:spacing w:before="0" w:beforeAutospacing="0" w:after="240" w:afterAutospacing="0" w:line="360" w:lineRule="atLeast"/>
      </w:pPr>
      <w:r>
        <w:rPr>
          <w:rStyle w:val="Strong"/>
        </w:rPr>
        <w:t>P.</w:t>
      </w:r>
      <w:r w:rsidRPr="009F0808">
        <w:rPr>
          <w:rStyle w:val="Strong"/>
          <w:highlight w:val="yellow"/>
        </w:rPr>
        <w:t>E = ½ k x</w:t>
      </w:r>
      <w:r w:rsidRPr="009F0808">
        <w:rPr>
          <w:rStyle w:val="Strong"/>
          <w:sz w:val="18"/>
          <w:szCs w:val="18"/>
          <w:highlight w:val="yellow"/>
          <w:vertAlign w:val="superscript"/>
        </w:rPr>
        <w:t>2</w:t>
      </w:r>
    </w:p>
    <w:p w14:paraId="16726C12" w14:textId="77777777" w:rsidR="00ED74A5" w:rsidRDefault="00ED74A5" w:rsidP="00ED74A5">
      <w:pPr>
        <w:pStyle w:val="NormalWeb"/>
        <w:spacing w:before="0" w:beforeAutospacing="0" w:after="240" w:afterAutospacing="0" w:line="360" w:lineRule="atLeast"/>
      </w:pPr>
      <w:r>
        <w:t>Where,</w:t>
      </w:r>
    </w:p>
    <w:p w14:paraId="3EA89DB5" w14:textId="77777777" w:rsidR="00ED74A5" w:rsidRPr="009F0808" w:rsidRDefault="00ED74A5" w:rsidP="00A93E12">
      <w:pPr>
        <w:numPr>
          <w:ilvl w:val="0"/>
          <w:numId w:val="16"/>
        </w:numPr>
        <w:spacing w:before="100" w:beforeAutospacing="1" w:after="75" w:line="240" w:lineRule="auto"/>
        <w:rPr>
          <w:highlight w:val="yellow"/>
        </w:rPr>
      </w:pPr>
      <w:r>
        <w:t xml:space="preserve">k </w:t>
      </w:r>
      <w:r w:rsidRPr="009F0808">
        <w:rPr>
          <w:highlight w:val="yellow"/>
        </w:rPr>
        <w:t>is the spring constant</w:t>
      </w:r>
    </w:p>
    <w:p w14:paraId="65B6FC8F" w14:textId="77777777" w:rsidR="00ED74A5" w:rsidRPr="009F0808" w:rsidRDefault="00ED74A5" w:rsidP="00A93E12">
      <w:pPr>
        <w:numPr>
          <w:ilvl w:val="0"/>
          <w:numId w:val="16"/>
        </w:numPr>
        <w:spacing w:before="100" w:beforeAutospacing="1" w:after="75" w:line="240" w:lineRule="auto"/>
        <w:rPr>
          <w:highlight w:val="yellow"/>
        </w:rPr>
      </w:pPr>
      <w:r w:rsidRPr="009F0808">
        <w:rPr>
          <w:highlight w:val="yellow"/>
        </w:rPr>
        <w:t>x is the spring displacement</w:t>
      </w:r>
    </w:p>
    <w:p w14:paraId="3803ED57" w14:textId="77777777" w:rsidR="00ED74A5" w:rsidRDefault="00ED74A5" w:rsidP="00ED74A5">
      <w:pPr>
        <w:pStyle w:val="Heading3"/>
        <w:spacing w:before="300" w:after="150" w:line="420" w:lineRule="atLeast"/>
        <w:rPr>
          <w:rFonts w:ascii="inherit" w:hAnsi="inherit"/>
          <w:color w:val="444444"/>
          <w:sz w:val="30"/>
          <w:szCs w:val="30"/>
        </w:rPr>
      </w:pPr>
      <w:r>
        <w:rPr>
          <w:rFonts w:ascii="inherit" w:hAnsi="inherit"/>
          <w:color w:val="444444"/>
          <w:sz w:val="30"/>
          <w:szCs w:val="30"/>
        </w:rPr>
        <w:t>Solved Examples</w:t>
      </w:r>
    </w:p>
    <w:p w14:paraId="09B4F1F5" w14:textId="77777777" w:rsidR="00ED74A5" w:rsidRDefault="00ED74A5" w:rsidP="00ED74A5">
      <w:pPr>
        <w:pStyle w:val="NormalWeb"/>
        <w:spacing w:before="0" w:beforeAutospacing="0" w:after="240" w:afterAutospacing="0" w:line="360" w:lineRule="atLeast"/>
      </w:pPr>
      <w:r>
        <w:rPr>
          <w:rStyle w:val="Strong"/>
        </w:rPr>
        <w:t>Example 1: Determine the potential energy of a spring whose spring constant is 200 N/m and the displacement is 0.8 m.</w:t>
      </w:r>
    </w:p>
    <w:p w14:paraId="7DB30530" w14:textId="77777777" w:rsidR="00ED74A5" w:rsidRDefault="00ED74A5" w:rsidP="00ED74A5">
      <w:pPr>
        <w:pStyle w:val="NormalWeb"/>
        <w:spacing w:before="0" w:beforeAutospacing="0" w:after="240" w:afterAutospacing="0" w:line="360" w:lineRule="atLeast"/>
      </w:pPr>
      <w:r>
        <w:rPr>
          <w:rStyle w:val="Strong"/>
        </w:rPr>
        <w:t>Solution:</w:t>
      </w:r>
    </w:p>
    <w:p w14:paraId="57DB03B0" w14:textId="77777777" w:rsidR="00ED74A5" w:rsidRDefault="00ED74A5" w:rsidP="00ED74A5">
      <w:pPr>
        <w:pStyle w:val="NormalWeb"/>
        <w:spacing w:before="0" w:beforeAutospacing="0" w:after="240" w:afterAutospacing="0" w:line="360" w:lineRule="atLeast"/>
      </w:pPr>
      <w:r>
        <w:t>Given parameters are</w:t>
      </w:r>
    </w:p>
    <w:p w14:paraId="08295D85" w14:textId="77777777" w:rsidR="00ED74A5" w:rsidRDefault="00ED74A5" w:rsidP="00ED74A5">
      <w:pPr>
        <w:pStyle w:val="NormalWeb"/>
        <w:spacing w:before="0" w:beforeAutospacing="0" w:after="240" w:afterAutospacing="0" w:line="360" w:lineRule="atLeast"/>
      </w:pPr>
      <w:r>
        <w:t>k = 200 N/m</w:t>
      </w:r>
    </w:p>
    <w:p w14:paraId="35F55DFB" w14:textId="77777777" w:rsidR="00ED74A5" w:rsidRDefault="00ED74A5" w:rsidP="00ED74A5">
      <w:pPr>
        <w:pStyle w:val="NormalWeb"/>
        <w:spacing w:before="0" w:beforeAutospacing="0" w:after="240" w:afterAutospacing="0" w:line="360" w:lineRule="atLeast"/>
      </w:pPr>
      <w:r>
        <w:t>x = 0.8 m</w:t>
      </w:r>
    </w:p>
    <w:p w14:paraId="21233589" w14:textId="77777777" w:rsidR="00ED74A5" w:rsidRDefault="00ED74A5" w:rsidP="00ED74A5">
      <w:pPr>
        <w:pStyle w:val="NormalWeb"/>
        <w:spacing w:before="0" w:beforeAutospacing="0" w:after="240" w:afterAutospacing="0" w:line="360" w:lineRule="atLeast"/>
      </w:pPr>
      <w:r>
        <w:t>The potential energy of a string formula is given by</w:t>
      </w:r>
    </w:p>
    <w:p w14:paraId="5EC989F5" w14:textId="77777777" w:rsidR="00ED74A5" w:rsidRDefault="00ED74A5" w:rsidP="00ED74A5">
      <w:pPr>
        <w:pStyle w:val="NormalWeb"/>
        <w:spacing w:before="0" w:beforeAutospacing="0" w:after="240" w:afterAutospacing="0" w:line="360" w:lineRule="atLeast"/>
      </w:pPr>
      <w:r>
        <w:t>P.E = 1/2 kx</w:t>
      </w:r>
      <w:r>
        <w:rPr>
          <w:sz w:val="18"/>
          <w:szCs w:val="18"/>
          <w:vertAlign w:val="superscript"/>
        </w:rPr>
        <w:t>2</w:t>
      </w:r>
    </w:p>
    <w:p w14:paraId="74BE56E4" w14:textId="77777777" w:rsidR="00ED74A5" w:rsidRDefault="00ED74A5" w:rsidP="00ED74A5">
      <w:pPr>
        <w:pStyle w:val="NormalWeb"/>
        <w:spacing w:before="0" w:beforeAutospacing="0" w:after="240" w:afterAutospacing="0" w:line="360" w:lineRule="atLeast"/>
      </w:pPr>
      <w:r>
        <w:t>P.E = ½ (200 x (0.8)</w:t>
      </w:r>
      <w:r>
        <w:rPr>
          <w:sz w:val="18"/>
          <w:szCs w:val="18"/>
          <w:vertAlign w:val="superscript"/>
        </w:rPr>
        <w:t>2</w:t>
      </w:r>
      <w:r>
        <w:t>)</w:t>
      </w:r>
    </w:p>
    <w:p w14:paraId="45184F54" w14:textId="77777777" w:rsidR="00ED74A5" w:rsidRDefault="00ED74A5" w:rsidP="00ED74A5">
      <w:pPr>
        <w:pStyle w:val="NormalWeb"/>
        <w:spacing w:before="0" w:beforeAutospacing="0" w:after="240" w:afterAutospacing="0" w:line="360" w:lineRule="atLeast"/>
      </w:pPr>
      <w:r>
        <w:rPr>
          <w:rStyle w:val="Strong"/>
        </w:rPr>
        <w:t>P.E = 64 J</w:t>
      </w:r>
    </w:p>
    <w:p w14:paraId="50A835F0" w14:textId="77777777" w:rsidR="00ED74A5" w:rsidRDefault="00ED74A5" w:rsidP="00ED74A5">
      <w:pPr>
        <w:pStyle w:val="NormalWeb"/>
        <w:spacing w:before="0" w:beforeAutospacing="0" w:after="240" w:afterAutospacing="0" w:line="360" w:lineRule="atLeast"/>
      </w:pPr>
      <w:r>
        <w:rPr>
          <w:rStyle w:val="Strong"/>
        </w:rPr>
        <w:t>Example 2: The spring constant and displacement of a stretched string is 100 N/m and 0.5 m respectively. Determine the potential energy stored in the stretched string.</w:t>
      </w:r>
    </w:p>
    <w:p w14:paraId="602A0BA8" w14:textId="77777777" w:rsidR="00ED74A5" w:rsidRDefault="00ED74A5" w:rsidP="00ED74A5">
      <w:pPr>
        <w:pStyle w:val="NormalWeb"/>
        <w:spacing w:before="0" w:beforeAutospacing="0" w:after="240" w:afterAutospacing="0" w:line="360" w:lineRule="atLeast"/>
      </w:pPr>
      <w:r>
        <w:rPr>
          <w:rStyle w:val="Strong"/>
        </w:rPr>
        <w:t>Solution:</w:t>
      </w:r>
    </w:p>
    <w:p w14:paraId="480E1335" w14:textId="77777777" w:rsidR="00ED74A5" w:rsidRDefault="00ED74A5" w:rsidP="00ED74A5">
      <w:pPr>
        <w:pStyle w:val="NormalWeb"/>
        <w:spacing w:before="0" w:beforeAutospacing="0" w:after="240" w:afterAutospacing="0" w:line="360" w:lineRule="atLeast"/>
      </w:pPr>
      <w:r>
        <w:t>Given parameters are</w:t>
      </w:r>
    </w:p>
    <w:p w14:paraId="5F03B6A9" w14:textId="77777777" w:rsidR="00ED74A5" w:rsidRDefault="00ED74A5" w:rsidP="00ED74A5">
      <w:pPr>
        <w:pStyle w:val="NormalWeb"/>
        <w:spacing w:before="0" w:beforeAutospacing="0" w:after="240" w:afterAutospacing="0" w:line="360" w:lineRule="atLeast"/>
      </w:pPr>
      <w:r>
        <w:lastRenderedPageBreak/>
        <w:t>k = 100 N/m</w:t>
      </w:r>
    </w:p>
    <w:p w14:paraId="2C836C81" w14:textId="77777777" w:rsidR="00ED74A5" w:rsidRDefault="00ED74A5" w:rsidP="00ED74A5">
      <w:pPr>
        <w:pStyle w:val="NormalWeb"/>
        <w:spacing w:before="0" w:beforeAutospacing="0" w:after="240" w:afterAutospacing="0" w:line="360" w:lineRule="atLeast"/>
      </w:pPr>
      <w:r>
        <w:t>x = 0.5 m</w:t>
      </w:r>
    </w:p>
    <w:p w14:paraId="48E6550C" w14:textId="77777777" w:rsidR="00ED74A5" w:rsidRDefault="00ED74A5" w:rsidP="00ED74A5">
      <w:pPr>
        <w:pStyle w:val="NormalWeb"/>
        <w:spacing w:before="0" w:beforeAutospacing="0" w:after="240" w:afterAutospacing="0" w:line="360" w:lineRule="atLeast"/>
      </w:pPr>
      <w:r>
        <w:t>Potential energy of a string formula is given by,</w:t>
      </w:r>
    </w:p>
    <w:p w14:paraId="47599270" w14:textId="77777777" w:rsidR="00ED74A5" w:rsidRDefault="00ED74A5" w:rsidP="00ED74A5">
      <w:pPr>
        <w:pStyle w:val="NormalWeb"/>
        <w:spacing w:before="0" w:beforeAutospacing="0" w:after="240" w:afterAutospacing="0" w:line="360" w:lineRule="atLeast"/>
      </w:pPr>
      <w:r>
        <w:t>P.E = 1/2 kx</w:t>
      </w:r>
      <w:r>
        <w:rPr>
          <w:sz w:val="18"/>
          <w:szCs w:val="18"/>
          <w:vertAlign w:val="superscript"/>
        </w:rPr>
        <w:t>2</w:t>
      </w:r>
    </w:p>
    <w:p w14:paraId="5253ADCD" w14:textId="77777777" w:rsidR="00ED74A5" w:rsidRDefault="00ED74A5" w:rsidP="00ED74A5">
      <w:pPr>
        <w:pStyle w:val="NormalWeb"/>
        <w:spacing w:before="0" w:beforeAutospacing="0" w:after="240" w:afterAutospacing="0" w:line="360" w:lineRule="atLeast"/>
      </w:pPr>
      <w:r>
        <w:t>P.E = 1/2 x (100 x (0.5)</w:t>
      </w:r>
      <w:r>
        <w:rPr>
          <w:sz w:val="18"/>
          <w:szCs w:val="18"/>
          <w:vertAlign w:val="superscript"/>
        </w:rPr>
        <w:t>2</w:t>
      </w:r>
      <w:r>
        <w:t>)</w:t>
      </w:r>
    </w:p>
    <w:p w14:paraId="1EBAF816" w14:textId="77777777" w:rsidR="006E196D" w:rsidRDefault="00ED74A5" w:rsidP="006E196D">
      <w:pPr>
        <w:pStyle w:val="NormalWeb"/>
        <w:spacing w:before="0" w:beforeAutospacing="0" w:after="240" w:afterAutospacing="0" w:line="360" w:lineRule="atLeast"/>
        <w:rPr>
          <w:rStyle w:val="Strong"/>
        </w:rPr>
      </w:pPr>
      <w:r>
        <w:rPr>
          <w:rStyle w:val="Strong"/>
        </w:rPr>
        <w:t>P.E = 12.5 J</w:t>
      </w:r>
    </w:p>
    <w:p w14:paraId="06BAAE13" w14:textId="77777777" w:rsidR="006E196D" w:rsidRDefault="006E196D" w:rsidP="006E196D">
      <w:pPr>
        <w:pStyle w:val="NormalWeb"/>
        <w:spacing w:before="0" w:beforeAutospacing="0" w:after="240" w:afterAutospacing="0" w:line="360" w:lineRule="atLeast"/>
        <w:rPr>
          <w:rStyle w:val="Strong"/>
        </w:rPr>
      </w:pPr>
    </w:p>
    <w:p w14:paraId="4920D2FD" w14:textId="1CE6469A" w:rsidR="00303B55" w:rsidRPr="006E196D" w:rsidRDefault="006E196D" w:rsidP="006E196D">
      <w:pPr>
        <w:pStyle w:val="Heading1"/>
        <w:rPr>
          <w:rFonts w:ascii="Times New Roman" w:hAnsi="Times New Roman" w:cs="Times New Roman"/>
          <w:color w:val="auto"/>
          <w:sz w:val="72"/>
          <w:szCs w:val="72"/>
        </w:rPr>
      </w:pPr>
      <w:r>
        <w:rPr>
          <w:sz w:val="72"/>
          <w:szCs w:val="72"/>
        </w:rPr>
        <w:t>CONSERVATION OF MECHANICAL ENERGY</w:t>
      </w:r>
    </w:p>
    <w:p w14:paraId="0B4AFE78" w14:textId="77777777" w:rsidR="00303B55" w:rsidRDefault="00303B55" w:rsidP="00303B55">
      <w:pPr>
        <w:pStyle w:val="NormalWeb"/>
        <w:spacing w:before="0" w:beforeAutospacing="0" w:after="240" w:afterAutospacing="0" w:line="360" w:lineRule="atLeast"/>
      </w:pPr>
      <w:r>
        <w:t>The capacity to do work is known as energy. We have heard of many types of energy like mechanical energy, potential energy, chemical energy, kinetic energy, thermal energy, solar energy, and many more. In this article, let us discuss in detail the conservation of mechanical energy.</w:t>
      </w:r>
    </w:p>
    <w:p w14:paraId="3FD8C1D8" w14:textId="77777777" w:rsidR="00303B55" w:rsidRDefault="00303B55" w:rsidP="00303B55">
      <w:pPr>
        <w:pStyle w:val="Heading2"/>
        <w:spacing w:before="300" w:after="150" w:line="480" w:lineRule="atLeast"/>
        <w:rPr>
          <w:rFonts w:ascii="inherit" w:hAnsi="inherit"/>
          <w:color w:val="444444"/>
          <w:sz w:val="36"/>
          <w:szCs w:val="36"/>
        </w:rPr>
      </w:pPr>
      <w:r w:rsidRPr="00DF08E9">
        <w:rPr>
          <w:rFonts w:ascii="inherit" w:hAnsi="inherit"/>
          <w:color w:val="444444"/>
          <w:highlight w:val="yellow"/>
        </w:rPr>
        <w:t>What is Mechanical Energy?</w:t>
      </w:r>
    </w:p>
    <w:p w14:paraId="79914B6A" w14:textId="77777777" w:rsidR="00303B55" w:rsidRDefault="00303B55" w:rsidP="00303B55">
      <w:pPr>
        <w:pStyle w:val="NormalWeb"/>
        <w:spacing w:before="0" w:beforeAutospacing="0" w:after="0" w:afterAutospacing="0" w:line="360" w:lineRule="atLeast"/>
      </w:pPr>
      <w:r>
        <w:t>Mechanical energy is the sum of kinetic energy and potential energy in an object that is used to do a particular work. In other words, it describes the energy of an object because of its motion or position, or both.</w:t>
      </w:r>
    </w:p>
    <w:p w14:paraId="56071A71" w14:textId="77777777" w:rsidR="00303B55" w:rsidRDefault="00303B55" w:rsidP="00303B55">
      <w:pPr>
        <w:pStyle w:val="NormalWeb"/>
        <w:spacing w:before="0" w:beforeAutospacing="0" w:after="150" w:afterAutospacing="0" w:line="360" w:lineRule="atLeast"/>
      </w:pPr>
      <w:r>
        <w:t>Let us consider the example of an ideal simple pendulum (friction-less). We can see that the mechanical energy of this system is a combination of its kinetic energy and </w:t>
      </w:r>
      <w:hyperlink r:id="rId61" w:history="1">
        <w:r>
          <w:rPr>
            <w:rStyle w:val="Hyperlink"/>
            <w:color w:val="8C69FF"/>
          </w:rPr>
          <w:t>gravitational potential energy</w:t>
        </w:r>
      </w:hyperlink>
      <w:r>
        <w:t>. As the pendulum swings back and forth, a constant exchange between the kinetic energy and potential energy takes place. When the bob attains its maximum height, the potential energy of the system is the highest, whereas the kinetic energy is zero. At the mean position, the kinetic energy is the highest, and the potential energy is zero. Between these two extreme points, we see that the system possesses both kinetic and potential energy, the sum of which is constant. These observations tell us a lot about the conservation of mechanical energy. But how can we prove it for every other system? In the next section, we shall learn more about the conservation of mechanical energy using a suitable example.</w:t>
      </w:r>
    </w:p>
    <w:p w14:paraId="698E417B" w14:textId="5C8A92B0" w:rsidR="00303B55" w:rsidRDefault="00303B55" w:rsidP="00303B55">
      <w:pPr>
        <w:pStyle w:val="NormalWeb"/>
        <w:spacing w:before="0" w:beforeAutospacing="0" w:after="150" w:afterAutospacing="0" w:line="360" w:lineRule="atLeast"/>
      </w:pPr>
      <w:r>
        <w:rPr>
          <w:noProof/>
        </w:rPr>
        <w:lastRenderedPageBreak/>
        <w:drawing>
          <wp:inline distT="0" distB="0" distL="0" distR="0" wp14:anchorId="1F05C206" wp14:editId="6DC292E7">
            <wp:extent cx="7143750" cy="3028950"/>
            <wp:effectExtent l="0" t="0" r="0" b="0"/>
            <wp:docPr id="46" name="Picture 46" descr="Conservation Of Mechanic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servation Of Mechanical Energ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143750" cy="3028950"/>
                    </a:xfrm>
                    <a:prstGeom prst="rect">
                      <a:avLst/>
                    </a:prstGeom>
                    <a:noFill/>
                    <a:ln>
                      <a:noFill/>
                    </a:ln>
                  </pic:spPr>
                </pic:pic>
              </a:graphicData>
            </a:graphic>
          </wp:inline>
        </w:drawing>
      </w:r>
    </w:p>
    <w:p w14:paraId="1173031F" w14:textId="77777777" w:rsidR="00303B55" w:rsidRDefault="00303B55" w:rsidP="00303B55">
      <w:pPr>
        <w:pStyle w:val="Heading2"/>
        <w:spacing w:before="300" w:after="150" w:line="480" w:lineRule="atLeast"/>
        <w:rPr>
          <w:rFonts w:ascii="inherit" w:hAnsi="inherit"/>
          <w:color w:val="444444"/>
        </w:rPr>
      </w:pPr>
      <w:r>
        <w:rPr>
          <w:rStyle w:val="Strong"/>
          <w:rFonts w:ascii="inherit" w:hAnsi="inherit"/>
          <w:b w:val="0"/>
          <w:bCs w:val="0"/>
          <w:color w:val="444444"/>
        </w:rPr>
        <w:t>Conservation of Mechanical Energy</w:t>
      </w:r>
    </w:p>
    <w:p w14:paraId="044B8446" w14:textId="77777777" w:rsidR="00303B55" w:rsidRDefault="00303B55" w:rsidP="00303B55">
      <w:pPr>
        <w:pStyle w:val="NormalWeb"/>
        <w:spacing w:before="0" w:beforeAutospacing="0" w:after="150" w:afterAutospacing="0" w:line="360" w:lineRule="atLeast"/>
      </w:pPr>
      <w:r>
        <w:t>According to the principle of conservation of mechanical energy,</w:t>
      </w:r>
    </w:p>
    <w:p w14:paraId="601E13E5" w14:textId="77777777" w:rsidR="00303B55" w:rsidRDefault="00303B55" w:rsidP="00303B55">
      <w:pPr>
        <w:pStyle w:val="NormalWeb"/>
        <w:spacing w:before="0" w:beforeAutospacing="0" w:after="0" w:afterAutospacing="0" w:line="360" w:lineRule="atLeast"/>
      </w:pPr>
      <w:r>
        <w:t>The total mechanical energy of a system is conserved i.e., the energy can neither be created nor be destroyed; it can only be internally converted from one form to another if the forces doing work on the system are conservative in nature.</w:t>
      </w:r>
    </w:p>
    <w:p w14:paraId="7CEE274F" w14:textId="77777777" w:rsidR="00303B55" w:rsidRDefault="00303B55" w:rsidP="00303B55">
      <w:pPr>
        <w:pStyle w:val="NormalWeb"/>
        <w:spacing w:before="0" w:beforeAutospacing="0" w:after="150" w:afterAutospacing="0" w:line="360" w:lineRule="atLeast"/>
      </w:pPr>
      <w:r>
        <w:t>In order to understand this statement more clearly, let us consider an example of one-dimensional motion of a system. Here a body, under the action of a conservative force F, gets displaced by Δx, then from the work-energy theorem, we can say that the network done by all the forces acting on a system is equal to the change in the kinetic energy of the system.</w:t>
      </w:r>
    </w:p>
    <w:p w14:paraId="5766E9D9" w14:textId="77777777" w:rsidR="00303B55" w:rsidRDefault="00303B55" w:rsidP="00303B55">
      <w:pPr>
        <w:pStyle w:val="NormalWeb"/>
        <w:spacing w:before="0" w:beforeAutospacing="0" w:after="150" w:afterAutospacing="0" w:line="360" w:lineRule="atLeast"/>
      </w:pPr>
      <w:r>
        <w:t xml:space="preserve">Mathematically, </w:t>
      </w:r>
      <w:r w:rsidRPr="00DF08E9">
        <w:rPr>
          <w:highlight w:val="yellow"/>
        </w:rPr>
        <w:t>ΔKE = F(x) Δx</w:t>
      </w:r>
    </w:p>
    <w:p w14:paraId="22261641" w14:textId="77777777" w:rsidR="00303B55" w:rsidRDefault="00303B55" w:rsidP="00303B55">
      <w:pPr>
        <w:pStyle w:val="NormalWeb"/>
        <w:spacing w:before="0" w:beforeAutospacing="0" w:after="150" w:afterAutospacing="0" w:line="360" w:lineRule="atLeast"/>
      </w:pPr>
      <w:r>
        <w:t>Where, ΔK is the change in </w:t>
      </w:r>
      <w:hyperlink r:id="rId63" w:history="1">
        <w:r>
          <w:rPr>
            <w:rStyle w:val="Hyperlink"/>
            <w:color w:val="8C69FF"/>
          </w:rPr>
          <w:t>kinetic energy</w:t>
        </w:r>
      </w:hyperlink>
      <w:r>
        <w:t> of the system. Considering only conservative forces are acting on the system W</w:t>
      </w:r>
      <w:r>
        <w:rPr>
          <w:sz w:val="18"/>
          <w:szCs w:val="18"/>
          <w:vertAlign w:val="subscript"/>
        </w:rPr>
        <w:t>net</w:t>
      </w:r>
      <w:r>
        <w:t> = W</w:t>
      </w:r>
      <w:r>
        <w:rPr>
          <w:sz w:val="18"/>
          <w:szCs w:val="18"/>
          <w:vertAlign w:val="subscript"/>
        </w:rPr>
        <w:t>c</w:t>
      </w:r>
      <w:r>
        <w:t>.</w:t>
      </w:r>
    </w:p>
    <w:p w14:paraId="2A308F16" w14:textId="77777777" w:rsidR="00303B55" w:rsidRDefault="00303B55" w:rsidP="00303B55">
      <w:pPr>
        <w:pStyle w:val="NormalWeb"/>
        <w:spacing w:before="0" w:beforeAutospacing="0" w:after="150" w:afterAutospacing="0" w:line="360" w:lineRule="atLeast"/>
      </w:pPr>
      <w:r>
        <w:t xml:space="preserve">Thus </w:t>
      </w:r>
      <w:r w:rsidRPr="00DF08E9">
        <w:rPr>
          <w:highlight w:val="yellow"/>
        </w:rPr>
        <w:t>W</w:t>
      </w:r>
      <w:r w:rsidRPr="00DF08E9">
        <w:rPr>
          <w:sz w:val="18"/>
          <w:szCs w:val="18"/>
          <w:highlight w:val="yellow"/>
          <w:vertAlign w:val="subscript"/>
        </w:rPr>
        <w:t>c</w:t>
      </w:r>
      <w:r w:rsidRPr="00DF08E9">
        <w:rPr>
          <w:highlight w:val="yellow"/>
        </w:rPr>
        <w:t> = ΔKE</w:t>
      </w:r>
    </w:p>
    <w:p w14:paraId="23EDFFCF" w14:textId="77777777" w:rsidR="00303B55" w:rsidRDefault="00303B55" w:rsidP="00303B55">
      <w:pPr>
        <w:pStyle w:val="NormalWeb"/>
        <w:spacing w:before="0" w:beforeAutospacing="0" w:after="150" w:afterAutospacing="0" w:line="360" w:lineRule="atLeast"/>
      </w:pPr>
      <w:r>
        <w:t>Also, If conservative forces do the work in a system, the system loses potential energy equal to the work done. Hence, W</w:t>
      </w:r>
      <w:r>
        <w:rPr>
          <w:sz w:val="18"/>
          <w:szCs w:val="18"/>
          <w:vertAlign w:val="subscript"/>
        </w:rPr>
        <w:t>c</w:t>
      </w:r>
      <w:r>
        <w:t> = -PE.</w:t>
      </w:r>
    </w:p>
    <w:p w14:paraId="7C7B603E" w14:textId="77777777" w:rsidR="00303B55" w:rsidRDefault="00303B55" w:rsidP="00303B55">
      <w:pPr>
        <w:pStyle w:val="NormalWeb"/>
        <w:spacing w:before="0" w:beforeAutospacing="0" w:after="150" w:afterAutospacing="0" w:line="360" w:lineRule="atLeast"/>
      </w:pPr>
      <w:r>
        <w:t>Which implies that the total kinetic energy and potential energy of a system remains constant if the process involves only conservative forces.</w:t>
      </w:r>
    </w:p>
    <w:p w14:paraId="242825A2" w14:textId="77777777" w:rsidR="00303B55" w:rsidRDefault="00303B55" w:rsidP="00303B55">
      <w:pPr>
        <w:pStyle w:val="NormalWeb"/>
        <w:spacing w:before="0" w:beforeAutospacing="0" w:after="150" w:afterAutospacing="0" w:line="360" w:lineRule="atLeast"/>
      </w:pPr>
      <w:r w:rsidRPr="00DF08E9">
        <w:rPr>
          <w:highlight w:val="yellow"/>
        </w:rPr>
        <w:t>KE + PE = constant</w:t>
      </w:r>
    </w:p>
    <w:p w14:paraId="33387C1D" w14:textId="77777777" w:rsidR="00303B55" w:rsidRDefault="00303B55" w:rsidP="00303B55">
      <w:pPr>
        <w:pStyle w:val="NormalWeb"/>
        <w:spacing w:before="0" w:beforeAutospacing="0" w:after="150" w:afterAutospacing="0" w:line="360" w:lineRule="atLeast"/>
      </w:pPr>
      <w:r>
        <w:t>K</w:t>
      </w:r>
      <w:r w:rsidRPr="00DF08E9">
        <w:rPr>
          <w:highlight w:val="yellow"/>
        </w:rPr>
        <w:t>E</w:t>
      </w:r>
      <w:r w:rsidRPr="00DF08E9">
        <w:rPr>
          <w:sz w:val="18"/>
          <w:szCs w:val="18"/>
          <w:highlight w:val="yellow"/>
          <w:vertAlign w:val="subscript"/>
        </w:rPr>
        <w:t>i</w:t>
      </w:r>
      <w:r w:rsidRPr="00DF08E9">
        <w:rPr>
          <w:highlight w:val="yellow"/>
        </w:rPr>
        <w:t>+ PE</w:t>
      </w:r>
      <w:r w:rsidRPr="00DF08E9">
        <w:rPr>
          <w:sz w:val="18"/>
          <w:szCs w:val="18"/>
          <w:highlight w:val="yellow"/>
          <w:vertAlign w:val="subscript"/>
        </w:rPr>
        <w:t>i</w:t>
      </w:r>
      <w:r w:rsidRPr="00DF08E9">
        <w:rPr>
          <w:highlight w:val="yellow"/>
        </w:rPr>
        <w:t> = KE</w:t>
      </w:r>
      <w:r w:rsidRPr="00DF08E9">
        <w:rPr>
          <w:sz w:val="18"/>
          <w:szCs w:val="18"/>
          <w:highlight w:val="yellow"/>
          <w:vertAlign w:val="subscript"/>
        </w:rPr>
        <w:t>f</w:t>
      </w:r>
      <w:r w:rsidRPr="00DF08E9">
        <w:rPr>
          <w:highlight w:val="yellow"/>
        </w:rPr>
        <w:t>+ PE</w:t>
      </w:r>
      <w:r w:rsidRPr="00DF08E9">
        <w:rPr>
          <w:sz w:val="18"/>
          <w:szCs w:val="18"/>
          <w:highlight w:val="yellow"/>
          <w:vertAlign w:val="subscript"/>
        </w:rPr>
        <w:t>f</w:t>
      </w:r>
    </w:p>
    <w:p w14:paraId="18FE2A39" w14:textId="77777777" w:rsidR="00303B55" w:rsidRDefault="00303B55" w:rsidP="00303B55">
      <w:pPr>
        <w:pStyle w:val="NormalWeb"/>
        <w:spacing w:before="0" w:beforeAutospacing="0" w:after="150" w:afterAutospacing="0" w:line="360" w:lineRule="atLeast"/>
      </w:pPr>
      <w:r>
        <w:t>Where denotes the initial values and f denotes the final values of KE and PE.</w:t>
      </w:r>
    </w:p>
    <w:p w14:paraId="69A67D55" w14:textId="77777777" w:rsidR="00303B55" w:rsidRDefault="00303B55" w:rsidP="00303B55">
      <w:pPr>
        <w:pStyle w:val="NormalWeb"/>
        <w:spacing w:before="0" w:beforeAutospacing="0" w:after="150" w:afterAutospacing="0" w:line="360" w:lineRule="atLeast"/>
      </w:pPr>
      <w:r w:rsidRPr="00DF08E9">
        <w:rPr>
          <w:highlight w:val="yellow"/>
        </w:rPr>
        <w:lastRenderedPageBreak/>
        <w:t>This law applies only to the extent that the forces are conservative in nature.</w:t>
      </w:r>
      <w:r>
        <w:t xml:space="preserve"> The mechanical energy of the system is defined as the total kinetic energy plus the total potential energy. In a system that comprises only conservative forces, each force is associated with a form of potential energy and the energy only changes between the kinetic energy and different types of potential energy, such that the total energy remains constant.</w:t>
      </w:r>
    </w:p>
    <w:p w14:paraId="332321A9" w14:textId="77777777" w:rsidR="00303B55" w:rsidRDefault="00303B55" w:rsidP="00303B55">
      <w:pPr>
        <w:pStyle w:val="NormalWeb"/>
        <w:spacing w:before="0" w:beforeAutospacing="0" w:after="150" w:afterAutospacing="0" w:line="360" w:lineRule="atLeast"/>
      </w:pPr>
      <w:r>
        <w:t>Following is the table explaining </w:t>
      </w:r>
      <w:r>
        <w:rPr>
          <w:rStyle w:val="Strong"/>
        </w:rPr>
        <w:t>other related concepts: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303B55" w14:paraId="57FB8CD0" w14:textId="77777777" w:rsidTr="00303B55">
        <w:trPr>
          <w:tblCellSpacing w:w="15" w:type="dxa"/>
        </w:trPr>
        <w:tc>
          <w:tcPr>
            <w:tcW w:w="0" w:type="auto"/>
            <w:tcBorders>
              <w:bottom w:val="single" w:sz="6" w:space="0" w:color="444444"/>
            </w:tcBorders>
            <w:shd w:val="clear" w:color="auto" w:fill="F1EDFF"/>
            <w:vAlign w:val="center"/>
            <w:hideMark/>
          </w:tcPr>
          <w:p w14:paraId="65CF2CEE" w14:textId="77777777" w:rsidR="00303B55" w:rsidRDefault="008921C8">
            <w:pPr>
              <w:spacing w:after="330" w:line="300" w:lineRule="atLeast"/>
              <w:rPr>
                <w:sz w:val="21"/>
                <w:szCs w:val="21"/>
              </w:rPr>
            </w:pPr>
            <w:hyperlink r:id="rId64" w:history="1">
              <w:r w:rsidR="00303B55">
                <w:rPr>
                  <w:rStyle w:val="Hyperlink"/>
                  <w:color w:val="8C69FF"/>
                  <w:sz w:val="21"/>
                  <w:szCs w:val="21"/>
                </w:rPr>
                <w:t>Law of Conservation of Energy</w:t>
              </w:r>
            </w:hyperlink>
          </w:p>
        </w:tc>
      </w:tr>
      <w:tr w:rsidR="00303B55" w14:paraId="42673612" w14:textId="77777777" w:rsidTr="00303B55">
        <w:trPr>
          <w:tblCellSpacing w:w="15" w:type="dxa"/>
        </w:trPr>
        <w:tc>
          <w:tcPr>
            <w:tcW w:w="0" w:type="auto"/>
            <w:tcBorders>
              <w:bottom w:val="single" w:sz="6" w:space="0" w:color="444444"/>
            </w:tcBorders>
            <w:shd w:val="clear" w:color="auto" w:fill="F1EDFF"/>
            <w:vAlign w:val="center"/>
            <w:hideMark/>
          </w:tcPr>
          <w:p w14:paraId="6855E60C" w14:textId="77777777" w:rsidR="00303B55" w:rsidRDefault="008921C8">
            <w:pPr>
              <w:spacing w:after="330" w:line="300" w:lineRule="atLeast"/>
              <w:rPr>
                <w:sz w:val="21"/>
                <w:szCs w:val="21"/>
              </w:rPr>
            </w:pPr>
            <w:hyperlink r:id="rId65" w:history="1">
              <w:r w:rsidR="00303B55">
                <w:rPr>
                  <w:rStyle w:val="Hyperlink"/>
                  <w:color w:val="8C69FF"/>
                  <w:sz w:val="21"/>
                  <w:szCs w:val="21"/>
                </w:rPr>
                <w:t>Kinetic and Potential Energy Difference</w:t>
              </w:r>
            </w:hyperlink>
          </w:p>
        </w:tc>
      </w:tr>
    </w:tbl>
    <w:p w14:paraId="0C9236F8" w14:textId="77777777" w:rsidR="00303B55" w:rsidRDefault="00303B55" w:rsidP="00303B55">
      <w:pPr>
        <w:pStyle w:val="Heading2"/>
        <w:spacing w:before="300" w:after="150" w:line="480" w:lineRule="atLeast"/>
        <w:rPr>
          <w:rFonts w:ascii="inherit" w:hAnsi="inherit"/>
          <w:color w:val="444444"/>
          <w:sz w:val="36"/>
          <w:szCs w:val="36"/>
        </w:rPr>
      </w:pPr>
      <w:r>
        <w:rPr>
          <w:rFonts w:ascii="inherit" w:hAnsi="inherit"/>
          <w:b/>
          <w:bCs/>
          <w:color w:val="444444"/>
        </w:rPr>
        <w:t>Example To Explain Total Mechanical Energy Of The System</w:t>
      </w:r>
    </w:p>
    <w:p w14:paraId="6053872F" w14:textId="77777777" w:rsidR="00303B55" w:rsidRDefault="00303B55" w:rsidP="00303B55">
      <w:pPr>
        <w:pStyle w:val="NormalWeb"/>
        <w:spacing w:before="0" w:beforeAutospacing="0" w:after="150" w:afterAutospacing="0" w:line="360" w:lineRule="atLeast"/>
      </w:pPr>
      <w:r>
        <w:rPr>
          <w:rStyle w:val="Strong"/>
        </w:rPr>
        <w:t>Example 1</w:t>
      </w:r>
    </w:p>
    <w:p w14:paraId="7F75EDA9" w14:textId="37D490B4" w:rsidR="00303B55" w:rsidRDefault="00303B55" w:rsidP="00303B55">
      <w:pPr>
        <w:pStyle w:val="NormalWeb"/>
        <w:spacing w:before="0" w:beforeAutospacing="0" w:after="150" w:afterAutospacing="0" w:line="360" w:lineRule="atLeast"/>
      </w:pPr>
      <w:r>
        <w:rPr>
          <w:noProof/>
        </w:rPr>
        <w:drawing>
          <wp:inline distT="0" distB="0" distL="0" distR="0" wp14:anchorId="3AF118E7" wp14:editId="76370555">
            <wp:extent cx="7143750" cy="3028950"/>
            <wp:effectExtent l="0" t="0" r="0" b="0"/>
            <wp:docPr id="45" name="Picture 45" descr="Conservation Of Mechanic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servation Of Mechanical Energ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143750" cy="3028950"/>
                    </a:xfrm>
                    <a:prstGeom prst="rect">
                      <a:avLst/>
                    </a:prstGeom>
                    <a:noFill/>
                    <a:ln>
                      <a:noFill/>
                    </a:ln>
                  </pic:spPr>
                </pic:pic>
              </a:graphicData>
            </a:graphic>
          </wp:inline>
        </w:drawing>
      </w:r>
    </w:p>
    <w:p w14:paraId="6A2B798F" w14:textId="77777777" w:rsidR="00303B55" w:rsidRDefault="00303B55" w:rsidP="00303B55">
      <w:pPr>
        <w:pStyle w:val="NormalWeb"/>
        <w:spacing w:before="0" w:beforeAutospacing="0" w:after="150" w:afterAutospacing="0" w:line="360" w:lineRule="atLeast"/>
      </w:pPr>
      <w:r>
        <w:t>Let us understand this principle more clearly with the following example. Let us say, a ball of mass m is dropped from a cliff of height H, as shown above.</w:t>
      </w:r>
    </w:p>
    <w:p w14:paraId="20E344E2" w14:textId="77777777" w:rsidR="00303B55" w:rsidRDefault="00303B55" w:rsidP="00303B55">
      <w:pPr>
        <w:pStyle w:val="NormalWeb"/>
        <w:spacing w:before="0" w:beforeAutospacing="0" w:after="150" w:afterAutospacing="0" w:line="360" w:lineRule="atLeast"/>
      </w:pPr>
      <w:r>
        <w:t>At height H:</w:t>
      </w:r>
    </w:p>
    <w:p w14:paraId="49D65516" w14:textId="77777777" w:rsidR="00303B55" w:rsidRDefault="00303B55" w:rsidP="00303B55">
      <w:pPr>
        <w:pStyle w:val="NormalWeb"/>
        <w:spacing w:before="0" w:beforeAutospacing="0" w:after="150" w:afterAutospacing="0" w:line="360" w:lineRule="atLeast"/>
      </w:pPr>
      <w:r>
        <w:t>Potential energy (PE) = m×g×H</w:t>
      </w:r>
    </w:p>
    <w:p w14:paraId="3E8B15AB" w14:textId="77777777" w:rsidR="00303B55" w:rsidRDefault="00303B55" w:rsidP="00303B55">
      <w:pPr>
        <w:pStyle w:val="NormalWeb"/>
        <w:spacing w:before="0" w:beforeAutospacing="0" w:after="150" w:afterAutospacing="0" w:line="360" w:lineRule="atLeast"/>
      </w:pPr>
      <w:r>
        <w:t>Kinetic energy (K.E.) = 0</w:t>
      </w:r>
    </w:p>
    <w:p w14:paraId="78CB1171" w14:textId="77777777" w:rsidR="00303B55" w:rsidRDefault="00303B55" w:rsidP="00303B55">
      <w:pPr>
        <w:pStyle w:val="NormalWeb"/>
        <w:spacing w:before="0" w:beforeAutospacing="0" w:after="150" w:afterAutospacing="0" w:line="360" w:lineRule="atLeast"/>
      </w:pPr>
      <w:r>
        <w:t>Total mechanical energy = mgH</w:t>
      </w:r>
    </w:p>
    <w:p w14:paraId="21691177" w14:textId="77777777" w:rsidR="00303B55" w:rsidRDefault="00303B55" w:rsidP="00303B55">
      <w:pPr>
        <w:pStyle w:val="NormalWeb"/>
        <w:spacing w:before="0" w:beforeAutospacing="0" w:after="150" w:afterAutospacing="0" w:line="360" w:lineRule="atLeast"/>
      </w:pPr>
      <w:r>
        <w:rPr>
          <w:rStyle w:val="Strong"/>
        </w:rPr>
        <w:t>At height h:</w:t>
      </w:r>
    </w:p>
    <w:p w14:paraId="56CFCDFB" w14:textId="77777777" w:rsidR="00303B55" w:rsidRDefault="00303B55" w:rsidP="00303B55">
      <w:pPr>
        <w:pStyle w:val="NormalWeb"/>
        <w:spacing w:before="0" w:beforeAutospacing="0" w:after="150" w:afterAutospacing="0" w:line="360" w:lineRule="atLeast"/>
      </w:pPr>
      <w:r>
        <w:lastRenderedPageBreak/>
        <w:t>Potential energy(PE) = m×g×h</w:t>
      </w:r>
    </w:p>
    <w:p w14:paraId="7D1E0885" w14:textId="77777777" w:rsidR="00303B55" w:rsidRDefault="00303B55" w:rsidP="00303B55">
      <w:pPr>
        <w:pStyle w:val="NormalWeb"/>
        <w:spacing w:before="0" w:beforeAutospacing="0" w:after="150" w:afterAutospacing="0" w:line="360" w:lineRule="atLeast"/>
      </w:pPr>
      <w:r>
        <w:t>Kinetic energy (K.E.) =1/2(mv^2)</w:t>
      </w:r>
    </w:p>
    <w:p w14:paraId="0439DD91" w14:textId="3186F516" w:rsidR="00303B55" w:rsidRDefault="00303B55" w:rsidP="00303B55">
      <w:pPr>
        <w:pStyle w:val="NormalWeb"/>
        <w:spacing w:before="0" w:beforeAutospacing="0" w:after="150" w:afterAutospacing="0" w:line="360" w:lineRule="atLeast"/>
      </w:pPr>
      <w:r>
        <w:t>Using the equations of motion, the velocity v</w:t>
      </w:r>
      <w:r>
        <w:rPr>
          <w:sz w:val="18"/>
          <w:szCs w:val="18"/>
          <w:vertAlign w:val="subscript"/>
        </w:rPr>
        <w:t>1</w:t>
      </w:r>
      <w:r>
        <w:t> at a height h for an object of mass m falling from a height H can be written as </w:t>
      </w:r>
      <w:r>
        <w:rPr>
          <w:noProof/>
        </w:rPr>
        <w:drawing>
          <wp:inline distT="0" distB="0" distL="0" distR="0" wp14:anchorId="4E551CA6" wp14:editId="2456D06F">
            <wp:extent cx="1149350" cy="222250"/>
            <wp:effectExtent l="0" t="0" r="0" b="6350"/>
            <wp:docPr id="44" name="Picture 44" descr="Conservation Of Mechanic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servation Of Mechanical Energy"/>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9350" cy="222250"/>
                    </a:xfrm>
                    <a:prstGeom prst="rect">
                      <a:avLst/>
                    </a:prstGeom>
                    <a:noFill/>
                    <a:ln>
                      <a:noFill/>
                    </a:ln>
                  </pic:spPr>
                </pic:pic>
              </a:graphicData>
            </a:graphic>
          </wp:inline>
        </w:drawing>
      </w:r>
    </w:p>
    <w:p w14:paraId="3AF5B1E8" w14:textId="77777777" w:rsidR="00303B55" w:rsidRDefault="00303B55" w:rsidP="00303B55">
      <w:pPr>
        <w:pStyle w:val="NormalWeb"/>
        <w:spacing w:before="0" w:beforeAutospacing="0" w:after="150" w:afterAutospacing="0" w:line="360" w:lineRule="atLeast"/>
      </w:pPr>
      <w:r>
        <w:t>Hence, the kinetic energy can be given as,</w:t>
      </w:r>
    </w:p>
    <w:p w14:paraId="7EB6EDE4" w14:textId="2EFD04FB" w:rsidR="00303B55" w:rsidRDefault="00303B55" w:rsidP="00303B55">
      <w:pPr>
        <w:pStyle w:val="NormalWeb"/>
        <w:spacing w:before="0" w:beforeAutospacing="0" w:after="150" w:afterAutospacing="0" w:line="360" w:lineRule="atLeast"/>
      </w:pPr>
      <w:r>
        <w:rPr>
          <w:noProof/>
        </w:rPr>
        <w:drawing>
          <wp:inline distT="0" distB="0" distL="0" distR="0" wp14:anchorId="3238F821" wp14:editId="68F58BB1">
            <wp:extent cx="2051050" cy="387350"/>
            <wp:effectExtent l="0" t="0" r="6350" b="0"/>
            <wp:docPr id="43" name="Picture 43" descr="Conservation Of Mechanic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ervation Of Mechanical Energy"/>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51050" cy="387350"/>
                    </a:xfrm>
                    <a:prstGeom prst="rect">
                      <a:avLst/>
                    </a:prstGeom>
                    <a:noFill/>
                    <a:ln>
                      <a:noFill/>
                    </a:ln>
                  </pic:spPr>
                </pic:pic>
              </a:graphicData>
            </a:graphic>
          </wp:inline>
        </w:drawing>
      </w:r>
    </w:p>
    <w:p w14:paraId="4AD13126" w14:textId="77777777" w:rsidR="00303B55" w:rsidRDefault="00303B55" w:rsidP="00303B55">
      <w:pPr>
        <w:pStyle w:val="NormalWeb"/>
        <w:spacing w:before="0" w:beforeAutospacing="0" w:after="150" w:afterAutospacing="0" w:line="360" w:lineRule="atLeast"/>
      </w:pPr>
      <w:r>
        <w:t>Total mechanical energy = (mgH – mgh) – mgh = mgH</w:t>
      </w:r>
    </w:p>
    <w:p w14:paraId="5657593E" w14:textId="77777777" w:rsidR="00303B55" w:rsidRDefault="00303B55" w:rsidP="00303B55">
      <w:pPr>
        <w:pStyle w:val="NormalWeb"/>
        <w:spacing w:before="0" w:beforeAutospacing="0" w:after="150" w:afterAutospacing="0" w:line="360" w:lineRule="atLeast"/>
      </w:pPr>
      <w:r>
        <w:rPr>
          <w:rStyle w:val="Strong"/>
        </w:rPr>
        <w:t>At height zero:</w:t>
      </w:r>
    </w:p>
    <w:p w14:paraId="70078293" w14:textId="77777777" w:rsidR="00303B55" w:rsidRDefault="00303B55" w:rsidP="00303B55">
      <w:pPr>
        <w:pStyle w:val="NormalWeb"/>
        <w:spacing w:before="0" w:beforeAutospacing="0" w:after="150" w:afterAutospacing="0" w:line="360" w:lineRule="atLeast"/>
      </w:pPr>
      <w:r>
        <w:t>Potential energy: 0</w:t>
      </w:r>
    </w:p>
    <w:p w14:paraId="6B29468C" w14:textId="77777777" w:rsidR="00303B55" w:rsidRDefault="00303B55" w:rsidP="00303B55">
      <w:pPr>
        <w:pStyle w:val="NormalWeb"/>
        <w:spacing w:before="0" w:beforeAutospacing="0" w:after="150" w:afterAutospacing="0" w:line="360" w:lineRule="atLeast"/>
      </w:pPr>
      <w:r>
        <w:t>Kinetic energy: 1/2(mv^2)</w:t>
      </w:r>
    </w:p>
    <w:p w14:paraId="29846086" w14:textId="1280830A" w:rsidR="00303B55" w:rsidRDefault="00303B55" w:rsidP="00303B55">
      <w:pPr>
        <w:pStyle w:val="NormalWeb"/>
        <w:spacing w:before="0" w:beforeAutospacing="0" w:after="150" w:afterAutospacing="0" w:line="360" w:lineRule="atLeast"/>
      </w:pPr>
      <w:r>
        <w:t>Using the equations of motion we can see that velocity v at the bottom of the cliff, just before touching the ground is </w:t>
      </w:r>
      <w:r>
        <w:rPr>
          <w:noProof/>
        </w:rPr>
        <w:drawing>
          <wp:inline distT="0" distB="0" distL="0" distR="0" wp14:anchorId="4E93CC13" wp14:editId="0EA607A8">
            <wp:extent cx="603250" cy="279400"/>
            <wp:effectExtent l="0" t="0" r="6350" b="6350"/>
            <wp:docPr id="42" name="Picture 42" descr="Conservation Of Mechanic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ervation Of Mechanical Energ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3250" cy="279400"/>
                    </a:xfrm>
                    <a:prstGeom prst="rect">
                      <a:avLst/>
                    </a:prstGeom>
                    <a:noFill/>
                    <a:ln>
                      <a:noFill/>
                    </a:ln>
                  </pic:spPr>
                </pic:pic>
              </a:graphicData>
            </a:graphic>
          </wp:inline>
        </w:drawing>
      </w:r>
    </w:p>
    <w:p w14:paraId="5677AB4D" w14:textId="77777777" w:rsidR="00303B55" w:rsidRDefault="00303B55" w:rsidP="00303B55">
      <w:pPr>
        <w:pStyle w:val="NormalWeb"/>
        <w:spacing w:before="0" w:beforeAutospacing="0" w:after="150" w:afterAutospacing="0" w:line="360" w:lineRule="atLeast"/>
      </w:pPr>
      <w:r>
        <w:t>Hence, the kinetic energy can be given as,</w:t>
      </w:r>
    </w:p>
    <w:p w14:paraId="47F392C5" w14:textId="7E1EC8DE" w:rsidR="00303B55" w:rsidRDefault="00303B55" w:rsidP="00303B55">
      <w:pPr>
        <w:pStyle w:val="NormalWeb"/>
        <w:spacing w:before="0" w:beforeAutospacing="0" w:after="150" w:afterAutospacing="0" w:line="360" w:lineRule="atLeast"/>
      </w:pPr>
      <w:r>
        <w:rPr>
          <w:noProof/>
        </w:rPr>
        <w:drawing>
          <wp:inline distT="0" distB="0" distL="0" distR="0" wp14:anchorId="1708D6B0" wp14:editId="592F13FD">
            <wp:extent cx="2336800" cy="323850"/>
            <wp:effectExtent l="0" t="0" r="6350" b="0"/>
            <wp:docPr id="41" name="Picture 41" descr="Conservation Of Mechanical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servation Of Mechanical Energ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336800" cy="323850"/>
                    </a:xfrm>
                    <a:prstGeom prst="rect">
                      <a:avLst/>
                    </a:prstGeom>
                    <a:noFill/>
                    <a:ln>
                      <a:noFill/>
                    </a:ln>
                  </pic:spPr>
                </pic:pic>
              </a:graphicData>
            </a:graphic>
          </wp:inline>
        </w:drawing>
      </w:r>
    </w:p>
    <w:p w14:paraId="7B8E7886" w14:textId="18638FD2" w:rsidR="009163CF" w:rsidRDefault="00303B55" w:rsidP="00813F71">
      <w:pPr>
        <w:pStyle w:val="NormalWeb"/>
        <w:spacing w:before="0" w:beforeAutospacing="0" w:after="150" w:afterAutospacing="0" w:line="360" w:lineRule="atLeast"/>
      </w:pPr>
      <w:r>
        <w:t>Total mechanical energy: mgH</w:t>
      </w:r>
    </w:p>
    <w:p w14:paraId="64020C95" w14:textId="77777777" w:rsidR="00813F71" w:rsidRDefault="00813F71" w:rsidP="00813F71">
      <w:pPr>
        <w:pStyle w:val="NormalWeb"/>
        <w:spacing w:before="0" w:beforeAutospacing="0" w:after="150" w:afterAutospacing="0" w:line="360" w:lineRule="atLeast"/>
      </w:pPr>
    </w:p>
    <w:p w14:paraId="311267BC" w14:textId="77777777" w:rsidR="00813F71" w:rsidRDefault="00813F71" w:rsidP="00813F71">
      <w:pPr>
        <w:pStyle w:val="NormalWeb"/>
        <w:spacing w:before="0" w:beforeAutospacing="0" w:after="150" w:afterAutospacing="0" w:line="360" w:lineRule="atLeast"/>
      </w:pPr>
    </w:p>
    <w:p w14:paraId="793FCF9C" w14:textId="03130B44" w:rsidR="00813F71" w:rsidRPr="00813F71" w:rsidRDefault="00813F71" w:rsidP="00813F71">
      <w:pPr>
        <w:pStyle w:val="Heading1"/>
        <w:rPr>
          <w:sz w:val="72"/>
          <w:szCs w:val="72"/>
        </w:rPr>
      </w:pPr>
      <w:r>
        <w:rPr>
          <w:sz w:val="72"/>
          <w:szCs w:val="72"/>
        </w:rPr>
        <w:t>CONSERVATIVE AND NON CONSERVATIVE FORCES</w:t>
      </w:r>
    </w:p>
    <w:p w14:paraId="496DBD54" w14:textId="0AAFA9CE" w:rsidR="009163CF" w:rsidRDefault="009163CF" w:rsidP="00EE66CD">
      <w:pPr>
        <w:pStyle w:val="NormalWeb"/>
        <w:spacing w:before="0" w:beforeAutospacing="0" w:after="240" w:afterAutospacing="0" w:line="360" w:lineRule="atLeast"/>
      </w:pPr>
      <w:r>
        <w:t>We know that according to the law of conservation of energy in a closed system, i.e., a system that is isolated from its surroundings, the total energy of the system is conserved”. Conservative force abides by the law of conservation of energy. In this article, let us understand and learn about conservative and non-conservative forces.</w:t>
      </w:r>
    </w:p>
    <w:p w14:paraId="12052A24" w14:textId="77777777" w:rsidR="009163CF" w:rsidRDefault="009163CF" w:rsidP="009163CF">
      <w:pPr>
        <w:pStyle w:val="Heading2"/>
        <w:spacing w:before="300" w:after="150" w:line="480" w:lineRule="atLeast"/>
        <w:rPr>
          <w:rFonts w:ascii="inherit" w:hAnsi="inherit"/>
          <w:color w:val="444444"/>
        </w:rPr>
      </w:pPr>
      <w:bookmarkStart w:id="0" w:name="A_Comparative_Study_Between_Non-Conserva"/>
      <w:bookmarkEnd w:id="0"/>
      <w:r>
        <w:rPr>
          <w:rFonts w:ascii="inherit" w:hAnsi="inherit"/>
          <w:color w:val="444444"/>
        </w:rPr>
        <w:lastRenderedPageBreak/>
        <w:t>A comparative study between Non-Conservative and Conservative force</w:t>
      </w:r>
    </w:p>
    <w:p w14:paraId="6B2E6CC2" w14:textId="77777777" w:rsidR="009163CF" w:rsidRDefault="009163CF" w:rsidP="009163CF">
      <w:pPr>
        <w:pStyle w:val="NormalWeb"/>
        <w:spacing w:before="0" w:beforeAutospacing="0" w:after="240" w:afterAutospacing="0" w:line="360" w:lineRule="atLeast"/>
      </w:pPr>
      <w:r>
        <w:t>In this article let us study in brief about two types of forces namely conservative forces and non-conservative forces. Let us also know the comparison between </w:t>
      </w:r>
      <w:hyperlink r:id="rId71" w:history="1">
        <w:r>
          <w:rPr>
            <w:rStyle w:val="Hyperlink"/>
            <w:color w:val="8C69FF"/>
          </w:rPr>
          <w:t>conservative force</w:t>
        </w:r>
      </w:hyperlink>
      <w:r>
        <w:t> and non-conservative force.</w:t>
      </w:r>
    </w:p>
    <w:p w14:paraId="6F0F4BD4" w14:textId="77777777" w:rsidR="009163CF" w:rsidRDefault="009163CF" w:rsidP="009163CF">
      <w:pPr>
        <w:pStyle w:val="NormalWeb"/>
        <w:spacing w:before="0" w:beforeAutospacing="0" w:after="240" w:afterAutospacing="0" w:line="360" w:lineRule="atLeast"/>
      </w:pPr>
      <w:r>
        <w:t>Consider the following two situations as shown in the figure.</w:t>
      </w:r>
    </w:p>
    <w:p w14:paraId="38DCFFDF" w14:textId="1011EE2C" w:rsidR="009163CF" w:rsidRDefault="009163CF" w:rsidP="009163CF">
      <w:pPr>
        <w:pStyle w:val="NormalWeb"/>
        <w:spacing w:before="0" w:beforeAutospacing="0" w:after="240" w:afterAutospacing="0" w:line="360" w:lineRule="atLeast"/>
      </w:pPr>
    </w:p>
    <w:p w14:paraId="1150F198" w14:textId="77777777" w:rsidR="009163CF" w:rsidRDefault="009163CF" w:rsidP="009163CF">
      <w:pPr>
        <w:pStyle w:val="NormalWeb"/>
        <w:spacing w:before="0" w:beforeAutospacing="0" w:after="240" w:afterAutospacing="0" w:line="360" w:lineRule="atLeast"/>
      </w:pPr>
      <w:r>
        <w:t>In figure 1, when the mass comes to rest, the spring gets compressed by a distance of ‘x’. The spring then comes to its normal length and mass attains a velocity ‘v’. This compression and elongation continue each time with a maximum value of ‘x’. So we can infer that the total mechanical energy of the system (Block + Spring) remains constant. While in the second case also there will be compression and elongation but the minimum value will keep on decreasing. So we can say that the total mechanical energy of the system is not conserved in this case.</w:t>
      </w:r>
    </w:p>
    <w:p w14:paraId="6951170D" w14:textId="77777777" w:rsidR="009163CF" w:rsidRDefault="009163CF" w:rsidP="009163CF">
      <w:pPr>
        <w:pStyle w:val="NormalWeb"/>
        <w:spacing w:before="0" w:beforeAutospacing="0" w:after="240" w:afterAutospacing="0" w:line="360" w:lineRule="atLeast"/>
      </w:pPr>
      <w:r>
        <w:t xml:space="preserve">From our observations in the above case, we can now define conservative and non-conservative forces. A </w:t>
      </w:r>
      <w:r w:rsidRPr="001807F8">
        <w:rPr>
          <w:highlight w:val="yellow"/>
        </w:rPr>
        <w:t>conservative force is a force that does zero </w:t>
      </w:r>
      <w:hyperlink r:id="rId72" w:history="1">
        <w:r w:rsidRPr="001807F8">
          <w:rPr>
            <w:rStyle w:val="Hyperlink"/>
            <w:color w:val="8C69FF"/>
            <w:highlight w:val="yellow"/>
          </w:rPr>
          <w:t>work done</w:t>
        </w:r>
      </w:hyperlink>
      <w:r w:rsidRPr="001807F8">
        <w:rPr>
          <w:highlight w:val="yellow"/>
        </w:rPr>
        <w:t> in a closed path</w:t>
      </w:r>
      <w:r>
        <w:t>. If only these forces act then the mechanical energy of the system remains conserved. Conservative force abides by the law of conservation of energy. </w:t>
      </w:r>
    </w:p>
    <w:p w14:paraId="66EE4ED2" w14:textId="77777777" w:rsidR="009163CF" w:rsidRDefault="009163CF" w:rsidP="009163CF">
      <w:pPr>
        <w:pStyle w:val="NormalWeb"/>
        <w:spacing w:before="0" w:beforeAutospacing="0" w:after="240" w:afterAutospacing="0" w:line="360" w:lineRule="atLeast"/>
      </w:pPr>
      <w:r w:rsidRPr="001807F8">
        <w:rPr>
          <w:rStyle w:val="Strong"/>
          <w:highlight w:val="yellow"/>
        </w:rPr>
        <w:t>Examples of conservative force:</w:t>
      </w:r>
      <w:r w:rsidRPr="001807F8">
        <w:rPr>
          <w:highlight w:val="yellow"/>
        </w:rPr>
        <w:t> Gravitational force, spring force etc.</w:t>
      </w:r>
    </w:p>
    <w:p w14:paraId="5F52CD37" w14:textId="77777777" w:rsidR="009163CF" w:rsidRDefault="009163CF" w:rsidP="009163CF">
      <w:pPr>
        <w:pStyle w:val="NormalWeb"/>
        <w:spacing w:before="0" w:beforeAutospacing="0" w:after="240" w:afterAutospacing="0" w:line="360" w:lineRule="atLeast"/>
      </w:pPr>
      <w:r>
        <w:t>On the other hand, non-conservative forces are those forces which cause a loss of mechanical energy from the system. In the above case friction is the non-conservative force. But as we know energy can neither be created nor destroyed hence these forces convert mechanical energy into heat, sound, light etc.</w:t>
      </w:r>
    </w:p>
    <w:p w14:paraId="0697ABA6" w14:textId="77777777" w:rsidR="009163CF" w:rsidRDefault="009163CF" w:rsidP="009163CF">
      <w:pPr>
        <w:pStyle w:val="NormalWeb"/>
        <w:spacing w:before="0" w:beforeAutospacing="0" w:after="240" w:afterAutospacing="0" w:line="360" w:lineRule="atLeast"/>
      </w:pPr>
      <w:r>
        <w:t>Examples of non-conservative forces are Friction, Air Resistance, and Tension in the cord.</w:t>
      </w:r>
    </w:p>
    <w:p w14:paraId="03A0ABAB" w14:textId="77777777" w:rsidR="009163CF" w:rsidRDefault="009163CF" w:rsidP="009163CF">
      <w:pPr>
        <w:pStyle w:val="NormalWeb"/>
        <w:spacing w:before="0" w:beforeAutospacing="0" w:after="240" w:afterAutospacing="0" w:line="360" w:lineRule="atLeast"/>
      </w:pPr>
      <w:r>
        <w:t>Now, Conservative force has one more property that work done by it is independent of the path taken.</w:t>
      </w:r>
      <w:r>
        <w:br/>
      </w:r>
      <w:bookmarkStart w:id="1" w:name="Work_Done_By_A_Conservative_Force"/>
      <w:bookmarkEnd w:id="1"/>
    </w:p>
    <w:p w14:paraId="45E6609D" w14:textId="77777777" w:rsidR="009163CF" w:rsidRDefault="009163CF" w:rsidP="009163CF">
      <w:pPr>
        <w:pStyle w:val="Heading2"/>
        <w:spacing w:before="300" w:after="150" w:line="480" w:lineRule="atLeast"/>
        <w:rPr>
          <w:rFonts w:ascii="inherit" w:hAnsi="inherit"/>
          <w:color w:val="444444"/>
        </w:rPr>
      </w:pPr>
      <w:r>
        <w:rPr>
          <w:rFonts w:ascii="inherit" w:hAnsi="inherit"/>
          <w:color w:val="444444"/>
        </w:rPr>
        <w:t>Work Done By a Conservative Force</w:t>
      </w:r>
    </w:p>
    <w:p w14:paraId="3215484B" w14:textId="77777777" w:rsidR="009163CF" w:rsidRDefault="009163CF" w:rsidP="009163CF">
      <w:pPr>
        <w:pStyle w:val="NormalWeb"/>
        <w:spacing w:before="0" w:beforeAutospacing="0" w:after="240" w:afterAutospacing="0" w:line="360" w:lineRule="atLeast"/>
      </w:pPr>
      <w:r>
        <w:t>Consider the following scenario</w:t>
      </w:r>
    </w:p>
    <w:p w14:paraId="7583363E" w14:textId="1996E7DE" w:rsidR="009163CF" w:rsidRDefault="009163CF" w:rsidP="009163CF">
      <w:pPr>
        <w:pStyle w:val="NormalWeb"/>
        <w:spacing w:before="0" w:beforeAutospacing="0" w:after="240" w:afterAutospacing="0" w:line="360" w:lineRule="atLeast"/>
      </w:pPr>
      <w:r>
        <w:rPr>
          <w:noProof/>
          <w:color w:val="8C69FF"/>
        </w:rPr>
        <w:lastRenderedPageBreak/>
        <w:drawing>
          <wp:inline distT="0" distB="0" distL="0" distR="0" wp14:anchorId="0CE976CE" wp14:editId="08FAD3AA">
            <wp:extent cx="7143750" cy="2298700"/>
            <wp:effectExtent l="0" t="0" r="0" b="6350"/>
            <wp:docPr id="51" name="Picture 51" descr="Conservative Forc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servative Forc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43750" cy="2298700"/>
                    </a:xfrm>
                    <a:prstGeom prst="rect">
                      <a:avLst/>
                    </a:prstGeom>
                    <a:noFill/>
                    <a:ln>
                      <a:noFill/>
                    </a:ln>
                  </pic:spPr>
                </pic:pic>
              </a:graphicData>
            </a:graphic>
          </wp:inline>
        </w:drawing>
      </w:r>
      <w:r>
        <w:br/>
        <w:t>Work done by the conservative force in a closed path is zero.</w:t>
      </w:r>
    </w:p>
    <w:p w14:paraId="45C4CFED" w14:textId="77777777" w:rsidR="009163CF" w:rsidRDefault="009163CF" w:rsidP="009163CF">
      <w:pPr>
        <w:pStyle w:val="NormalWeb"/>
        <w:spacing w:before="0" w:beforeAutospacing="0" w:after="240" w:afterAutospacing="0" w:line="360" w:lineRule="atLeast"/>
      </w:pPr>
      <w:r>
        <w:t>In figure (1) we know work done by the conservative force in a closed path is zero.</w:t>
      </w:r>
      <w:r>
        <w:br/>
        <w:t>W</w:t>
      </w:r>
      <w:r>
        <w:rPr>
          <w:sz w:val="18"/>
          <w:szCs w:val="18"/>
          <w:vertAlign w:val="subscript"/>
        </w:rPr>
        <w:t>1, A, B</w:t>
      </w:r>
      <w:r>
        <w:t> + W</w:t>
      </w:r>
      <w:r>
        <w:rPr>
          <w:sz w:val="18"/>
          <w:szCs w:val="18"/>
          <w:vertAlign w:val="subscript"/>
        </w:rPr>
        <w:t>2, B, A</w:t>
      </w:r>
      <w:r>
        <w:t> = 0</w:t>
      </w:r>
    </w:p>
    <w:p w14:paraId="2A69840D" w14:textId="77777777" w:rsidR="009163CF" w:rsidRDefault="009163CF" w:rsidP="009163CF">
      <w:pPr>
        <w:pStyle w:val="NormalWeb"/>
        <w:spacing w:before="0" w:beforeAutospacing="0" w:after="240" w:afterAutospacing="0" w:line="360" w:lineRule="atLeast"/>
      </w:pPr>
      <w:r>
        <w:t>W</w:t>
      </w:r>
      <w:r>
        <w:rPr>
          <w:sz w:val="18"/>
          <w:szCs w:val="18"/>
          <w:vertAlign w:val="subscript"/>
        </w:rPr>
        <w:t>1, A, B</w:t>
      </w:r>
      <w:r>
        <w:t> = – W</w:t>
      </w:r>
      <w:r>
        <w:rPr>
          <w:sz w:val="18"/>
          <w:szCs w:val="18"/>
          <w:vertAlign w:val="subscript"/>
        </w:rPr>
        <w:t>2, B, A</w:t>
      </w:r>
    </w:p>
    <w:p w14:paraId="2CFBAF1B" w14:textId="77777777" w:rsidR="009163CF" w:rsidRDefault="009163CF" w:rsidP="009163CF">
      <w:pPr>
        <w:pStyle w:val="NormalWeb"/>
        <w:spacing w:before="0" w:beforeAutospacing="0" w:after="240" w:afterAutospacing="0" w:line="360" w:lineRule="atLeast"/>
      </w:pPr>
      <w:r>
        <w:t>We also have,</w:t>
      </w:r>
    </w:p>
    <w:p w14:paraId="4E79641E" w14:textId="77777777" w:rsidR="009163CF" w:rsidRDefault="009163CF" w:rsidP="009163CF">
      <w:pPr>
        <w:pStyle w:val="NormalWeb"/>
        <w:spacing w:before="0" w:beforeAutospacing="0" w:after="240" w:afterAutospacing="0" w:line="360" w:lineRule="atLeast"/>
      </w:pPr>
      <w:r>
        <w:t>W</w:t>
      </w:r>
      <w:r>
        <w:rPr>
          <w:sz w:val="18"/>
          <w:szCs w:val="18"/>
          <w:vertAlign w:val="subscript"/>
        </w:rPr>
        <w:t>2, B, A</w:t>
      </w:r>
      <w:r>
        <w:t> = – W</w:t>
      </w:r>
      <w:r>
        <w:rPr>
          <w:sz w:val="18"/>
          <w:szCs w:val="18"/>
          <w:vertAlign w:val="subscript"/>
        </w:rPr>
        <w:t>2, A, B</w:t>
      </w:r>
    </w:p>
    <w:p w14:paraId="2202AD6A" w14:textId="77777777" w:rsidR="009163CF" w:rsidRDefault="009163CF" w:rsidP="009163CF">
      <w:pPr>
        <w:pStyle w:val="NormalWeb"/>
        <w:spacing w:before="0" w:beforeAutospacing="0" w:after="240" w:afterAutospacing="0" w:line="360" w:lineRule="atLeast"/>
      </w:pPr>
      <w:r>
        <w:t>Using the above two equations we get,</w:t>
      </w:r>
    </w:p>
    <w:p w14:paraId="5BC37F2B" w14:textId="77777777" w:rsidR="009163CF" w:rsidRDefault="009163CF" w:rsidP="009163CF">
      <w:pPr>
        <w:pStyle w:val="NormalWeb"/>
        <w:spacing w:before="0" w:beforeAutospacing="0" w:after="240" w:afterAutospacing="0" w:line="360" w:lineRule="atLeast"/>
      </w:pPr>
      <w:r w:rsidRPr="001807F8">
        <w:rPr>
          <w:highlight w:val="yellow"/>
        </w:rPr>
        <w:t>W</w:t>
      </w:r>
      <w:r w:rsidRPr="001807F8">
        <w:rPr>
          <w:sz w:val="18"/>
          <w:szCs w:val="18"/>
          <w:highlight w:val="yellow"/>
          <w:vertAlign w:val="subscript"/>
        </w:rPr>
        <w:t>1, A, B</w:t>
      </w:r>
      <w:r w:rsidRPr="001807F8">
        <w:rPr>
          <w:highlight w:val="yellow"/>
        </w:rPr>
        <w:t> = W</w:t>
      </w:r>
      <w:r w:rsidRPr="001807F8">
        <w:rPr>
          <w:sz w:val="18"/>
          <w:szCs w:val="18"/>
          <w:highlight w:val="yellow"/>
          <w:vertAlign w:val="subscript"/>
        </w:rPr>
        <w:t>2, A, B</w:t>
      </w:r>
    </w:p>
    <w:p w14:paraId="75F26F48" w14:textId="77777777" w:rsidR="009163CF" w:rsidRDefault="009163CF" w:rsidP="009163CF">
      <w:pPr>
        <w:pStyle w:val="NormalWeb"/>
        <w:spacing w:before="0" w:beforeAutospacing="0" w:after="240" w:afterAutospacing="0" w:line="360" w:lineRule="atLeast"/>
      </w:pPr>
      <w:r>
        <w:t>The above equation shows that work done to move a particle from point A to B through path 1 and 2 as shown in figure 2 will take the same amount of work done. But this statement is not valid for non-conservative forces.</w:t>
      </w:r>
      <w:r>
        <w:br/>
      </w:r>
      <w:bookmarkStart w:id="2" w:name="Difference_Between_Conservative_Force_an"/>
      <w:bookmarkEnd w:id="2"/>
    </w:p>
    <w:p w14:paraId="70A4151D" w14:textId="77777777" w:rsidR="009163CF" w:rsidRDefault="009163CF" w:rsidP="009163CF">
      <w:pPr>
        <w:pStyle w:val="Heading2"/>
        <w:spacing w:before="300" w:after="150" w:line="480" w:lineRule="atLeast"/>
        <w:rPr>
          <w:rFonts w:ascii="inherit" w:hAnsi="inherit"/>
          <w:color w:val="444444"/>
        </w:rPr>
      </w:pPr>
      <w:r>
        <w:rPr>
          <w:rFonts w:ascii="inherit" w:hAnsi="inherit"/>
          <w:b/>
          <w:bCs/>
          <w:color w:val="444444"/>
        </w:rPr>
        <w:t>Difference Between Conservative Force and Non-conservative Force</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806"/>
        <w:gridCol w:w="4244"/>
      </w:tblGrid>
      <w:tr w:rsidR="009163CF" w14:paraId="46A481DB" w14:textId="77777777" w:rsidTr="009163CF">
        <w:trPr>
          <w:tblCellSpacing w:w="15" w:type="dxa"/>
        </w:trPr>
        <w:tc>
          <w:tcPr>
            <w:tcW w:w="0" w:type="auto"/>
            <w:tcBorders>
              <w:bottom w:val="single" w:sz="6" w:space="0" w:color="444444"/>
            </w:tcBorders>
            <w:shd w:val="clear" w:color="auto" w:fill="F1EDFF"/>
            <w:vAlign w:val="center"/>
            <w:hideMark/>
          </w:tcPr>
          <w:p w14:paraId="61CAF265" w14:textId="77777777" w:rsidR="009163CF" w:rsidRDefault="009163CF">
            <w:pPr>
              <w:spacing w:after="330" w:line="300" w:lineRule="atLeast"/>
              <w:rPr>
                <w:rFonts w:ascii="Times New Roman" w:hAnsi="Times New Roman"/>
                <w:sz w:val="21"/>
                <w:szCs w:val="21"/>
              </w:rPr>
            </w:pPr>
            <w:r>
              <w:rPr>
                <w:rStyle w:val="Strong"/>
                <w:sz w:val="21"/>
                <w:szCs w:val="21"/>
              </w:rPr>
              <w:t>Conservative Force</w:t>
            </w:r>
          </w:p>
        </w:tc>
        <w:tc>
          <w:tcPr>
            <w:tcW w:w="0" w:type="auto"/>
            <w:tcBorders>
              <w:bottom w:val="single" w:sz="6" w:space="0" w:color="444444"/>
            </w:tcBorders>
            <w:shd w:val="clear" w:color="auto" w:fill="F1EDFF"/>
            <w:vAlign w:val="center"/>
            <w:hideMark/>
          </w:tcPr>
          <w:p w14:paraId="41C1E615" w14:textId="77777777" w:rsidR="009163CF" w:rsidRDefault="009163CF">
            <w:pPr>
              <w:spacing w:after="330" w:line="300" w:lineRule="atLeast"/>
              <w:rPr>
                <w:sz w:val="21"/>
                <w:szCs w:val="21"/>
              </w:rPr>
            </w:pPr>
            <w:r>
              <w:rPr>
                <w:rStyle w:val="Strong"/>
                <w:sz w:val="21"/>
                <w:szCs w:val="21"/>
              </w:rPr>
              <w:t>Non-Conservative Force</w:t>
            </w:r>
          </w:p>
        </w:tc>
      </w:tr>
      <w:tr w:rsidR="009163CF" w14:paraId="009D2F85" w14:textId="77777777" w:rsidTr="009163CF">
        <w:trPr>
          <w:tblCellSpacing w:w="15" w:type="dxa"/>
        </w:trPr>
        <w:tc>
          <w:tcPr>
            <w:tcW w:w="0" w:type="auto"/>
            <w:tcBorders>
              <w:bottom w:val="single" w:sz="6" w:space="0" w:color="444444"/>
            </w:tcBorders>
            <w:shd w:val="clear" w:color="auto" w:fill="F1EDFF"/>
            <w:vAlign w:val="center"/>
            <w:hideMark/>
          </w:tcPr>
          <w:p w14:paraId="30167A50" w14:textId="77777777" w:rsidR="009163CF" w:rsidRDefault="009163CF">
            <w:pPr>
              <w:spacing w:after="330" w:line="300" w:lineRule="atLeast"/>
              <w:rPr>
                <w:sz w:val="21"/>
                <w:szCs w:val="21"/>
              </w:rPr>
            </w:pPr>
            <w:r w:rsidRPr="001807F8">
              <w:rPr>
                <w:sz w:val="21"/>
                <w:szCs w:val="21"/>
                <w:highlight w:val="yellow"/>
              </w:rPr>
              <w:t>W</w:t>
            </w:r>
            <w:r w:rsidRPr="001807F8">
              <w:rPr>
                <w:sz w:val="16"/>
                <w:szCs w:val="16"/>
                <w:highlight w:val="yellow"/>
                <w:vertAlign w:val="subscript"/>
              </w:rPr>
              <w:t>1</w:t>
            </w:r>
            <w:r w:rsidRPr="001807F8">
              <w:rPr>
                <w:sz w:val="21"/>
                <w:szCs w:val="21"/>
                <w:highlight w:val="yellow"/>
              </w:rPr>
              <w:t> = W</w:t>
            </w:r>
            <w:r w:rsidRPr="001807F8">
              <w:rPr>
                <w:sz w:val="16"/>
                <w:szCs w:val="16"/>
                <w:highlight w:val="yellow"/>
                <w:vertAlign w:val="subscript"/>
              </w:rPr>
              <w:t>2</w:t>
            </w:r>
          </w:p>
        </w:tc>
        <w:tc>
          <w:tcPr>
            <w:tcW w:w="0" w:type="auto"/>
            <w:tcBorders>
              <w:bottom w:val="single" w:sz="6" w:space="0" w:color="444444"/>
            </w:tcBorders>
            <w:shd w:val="clear" w:color="auto" w:fill="F1EDFF"/>
            <w:vAlign w:val="center"/>
            <w:hideMark/>
          </w:tcPr>
          <w:p w14:paraId="695F1B0A" w14:textId="77777777" w:rsidR="009163CF" w:rsidRDefault="009163CF">
            <w:pPr>
              <w:spacing w:after="330" w:line="300" w:lineRule="atLeast"/>
              <w:rPr>
                <w:sz w:val="21"/>
                <w:szCs w:val="21"/>
              </w:rPr>
            </w:pPr>
            <w:r w:rsidRPr="001807F8">
              <w:rPr>
                <w:sz w:val="21"/>
                <w:szCs w:val="21"/>
                <w:highlight w:val="yellow"/>
              </w:rPr>
              <w:t>W</w:t>
            </w:r>
            <w:r w:rsidRPr="001807F8">
              <w:rPr>
                <w:sz w:val="16"/>
                <w:szCs w:val="16"/>
                <w:highlight w:val="yellow"/>
                <w:vertAlign w:val="subscript"/>
              </w:rPr>
              <w:t>1</w:t>
            </w:r>
            <w:r w:rsidRPr="001807F8">
              <w:rPr>
                <w:sz w:val="21"/>
                <w:szCs w:val="21"/>
                <w:highlight w:val="yellow"/>
              </w:rPr>
              <w:t> ≠ W</w:t>
            </w:r>
            <w:r w:rsidRPr="001807F8">
              <w:rPr>
                <w:sz w:val="16"/>
                <w:szCs w:val="16"/>
                <w:highlight w:val="yellow"/>
                <w:vertAlign w:val="subscript"/>
              </w:rPr>
              <w:t>2</w:t>
            </w:r>
          </w:p>
        </w:tc>
      </w:tr>
      <w:tr w:rsidR="009163CF" w14:paraId="5E9E0C86" w14:textId="77777777" w:rsidTr="009163CF">
        <w:trPr>
          <w:tblCellSpacing w:w="15" w:type="dxa"/>
        </w:trPr>
        <w:tc>
          <w:tcPr>
            <w:tcW w:w="0" w:type="auto"/>
            <w:tcBorders>
              <w:bottom w:val="single" w:sz="6" w:space="0" w:color="444444"/>
            </w:tcBorders>
            <w:shd w:val="clear" w:color="auto" w:fill="F1EDFF"/>
            <w:vAlign w:val="center"/>
            <w:hideMark/>
          </w:tcPr>
          <w:p w14:paraId="2934AF79" w14:textId="77777777" w:rsidR="009163CF" w:rsidRDefault="009163CF">
            <w:pPr>
              <w:spacing w:after="330" w:line="300" w:lineRule="atLeast"/>
              <w:rPr>
                <w:sz w:val="21"/>
                <w:szCs w:val="21"/>
              </w:rPr>
            </w:pPr>
            <w:r w:rsidRPr="001807F8">
              <w:rPr>
                <w:sz w:val="21"/>
                <w:szCs w:val="21"/>
                <w:highlight w:val="yellow"/>
              </w:rPr>
              <w:t>For closed path: W =</w:t>
            </w:r>
            <w:r>
              <w:rPr>
                <w:sz w:val="21"/>
                <w:szCs w:val="21"/>
              </w:rPr>
              <w:t xml:space="preserve"> 0</w:t>
            </w:r>
          </w:p>
        </w:tc>
        <w:tc>
          <w:tcPr>
            <w:tcW w:w="0" w:type="auto"/>
            <w:tcBorders>
              <w:bottom w:val="single" w:sz="6" w:space="0" w:color="444444"/>
            </w:tcBorders>
            <w:shd w:val="clear" w:color="auto" w:fill="F1EDFF"/>
            <w:vAlign w:val="center"/>
            <w:hideMark/>
          </w:tcPr>
          <w:p w14:paraId="653C8A99" w14:textId="77777777" w:rsidR="009163CF" w:rsidRDefault="009163CF">
            <w:pPr>
              <w:spacing w:after="330" w:line="300" w:lineRule="atLeast"/>
              <w:rPr>
                <w:sz w:val="21"/>
                <w:szCs w:val="21"/>
              </w:rPr>
            </w:pPr>
            <w:r w:rsidRPr="001807F8">
              <w:rPr>
                <w:sz w:val="21"/>
                <w:szCs w:val="21"/>
                <w:highlight w:val="yellow"/>
              </w:rPr>
              <w:t>For closed path: W ≠ 0</w:t>
            </w:r>
          </w:p>
        </w:tc>
      </w:tr>
      <w:tr w:rsidR="009163CF" w14:paraId="13A8BCD7" w14:textId="77777777" w:rsidTr="009163CF">
        <w:trPr>
          <w:tblCellSpacing w:w="15" w:type="dxa"/>
        </w:trPr>
        <w:tc>
          <w:tcPr>
            <w:tcW w:w="0" w:type="auto"/>
            <w:tcBorders>
              <w:bottom w:val="single" w:sz="6" w:space="0" w:color="444444"/>
            </w:tcBorders>
            <w:shd w:val="clear" w:color="auto" w:fill="F1EDFF"/>
            <w:vAlign w:val="center"/>
            <w:hideMark/>
          </w:tcPr>
          <w:p w14:paraId="70535947" w14:textId="77777777" w:rsidR="009163CF" w:rsidRDefault="009163CF">
            <w:pPr>
              <w:spacing w:after="330" w:line="300" w:lineRule="atLeast"/>
              <w:rPr>
                <w:sz w:val="21"/>
                <w:szCs w:val="21"/>
              </w:rPr>
            </w:pPr>
            <w:r>
              <w:rPr>
                <w:sz w:val="21"/>
                <w:szCs w:val="21"/>
              </w:rPr>
              <w:t>The force is independent of the path.</w:t>
            </w:r>
          </w:p>
        </w:tc>
        <w:tc>
          <w:tcPr>
            <w:tcW w:w="0" w:type="auto"/>
            <w:tcBorders>
              <w:bottom w:val="single" w:sz="6" w:space="0" w:color="444444"/>
            </w:tcBorders>
            <w:shd w:val="clear" w:color="auto" w:fill="F1EDFF"/>
            <w:vAlign w:val="center"/>
            <w:hideMark/>
          </w:tcPr>
          <w:p w14:paraId="4894E883" w14:textId="77777777" w:rsidR="009163CF" w:rsidRDefault="009163CF">
            <w:pPr>
              <w:spacing w:after="330" w:line="300" w:lineRule="atLeast"/>
              <w:rPr>
                <w:sz w:val="21"/>
                <w:szCs w:val="21"/>
              </w:rPr>
            </w:pPr>
            <w:r>
              <w:rPr>
                <w:sz w:val="21"/>
                <w:szCs w:val="21"/>
              </w:rPr>
              <w:t>The force depends on the path.</w:t>
            </w:r>
          </w:p>
        </w:tc>
      </w:tr>
      <w:tr w:rsidR="009163CF" w14:paraId="2A956AE8" w14:textId="77777777" w:rsidTr="009163CF">
        <w:trPr>
          <w:tblCellSpacing w:w="15" w:type="dxa"/>
        </w:trPr>
        <w:tc>
          <w:tcPr>
            <w:tcW w:w="0" w:type="auto"/>
            <w:tcBorders>
              <w:bottom w:val="single" w:sz="6" w:space="0" w:color="444444"/>
            </w:tcBorders>
            <w:shd w:val="clear" w:color="auto" w:fill="F1EDFF"/>
            <w:vAlign w:val="center"/>
            <w:hideMark/>
          </w:tcPr>
          <w:p w14:paraId="4B613003" w14:textId="77777777" w:rsidR="009163CF" w:rsidRDefault="009163CF">
            <w:pPr>
              <w:spacing w:after="330" w:line="300" w:lineRule="atLeast"/>
              <w:rPr>
                <w:sz w:val="21"/>
                <w:szCs w:val="21"/>
              </w:rPr>
            </w:pPr>
            <w:r>
              <w:rPr>
                <w:sz w:val="21"/>
                <w:szCs w:val="21"/>
              </w:rPr>
              <w:lastRenderedPageBreak/>
              <w:t>Gravitational Force, Spring Force, and Electrostatic force between two electric charges are examples of conservative force.</w:t>
            </w:r>
          </w:p>
        </w:tc>
        <w:tc>
          <w:tcPr>
            <w:tcW w:w="0" w:type="auto"/>
            <w:tcBorders>
              <w:bottom w:val="single" w:sz="6" w:space="0" w:color="444444"/>
            </w:tcBorders>
            <w:shd w:val="clear" w:color="auto" w:fill="F1EDFF"/>
            <w:vAlign w:val="center"/>
            <w:hideMark/>
          </w:tcPr>
          <w:p w14:paraId="6A7BCDDC" w14:textId="77777777" w:rsidR="009163CF" w:rsidRDefault="009163CF">
            <w:pPr>
              <w:spacing w:after="330" w:line="300" w:lineRule="atLeast"/>
              <w:rPr>
                <w:sz w:val="21"/>
                <w:szCs w:val="21"/>
              </w:rPr>
            </w:pPr>
            <w:r>
              <w:rPr>
                <w:sz w:val="21"/>
                <w:szCs w:val="21"/>
              </w:rPr>
              <w:t>Friction, Air resistance, and Tension in the cord are examples of non-conservative force.</w:t>
            </w:r>
          </w:p>
        </w:tc>
      </w:tr>
    </w:tbl>
    <w:p w14:paraId="41331508" w14:textId="77777777" w:rsidR="009163CF" w:rsidRDefault="009163CF" w:rsidP="009163CF">
      <w:pPr>
        <w:pStyle w:val="NormalWeb"/>
        <w:spacing w:before="0" w:beforeAutospacing="0" w:after="240" w:afterAutospacing="0" w:line="360" w:lineRule="atLeast"/>
      </w:pPr>
      <w:r>
        <w:t>Read More: </w:t>
      </w:r>
      <w:hyperlink r:id="rId75" w:history="1">
        <w:r>
          <w:rPr>
            <w:rStyle w:val="Hyperlink"/>
            <w:color w:val="8C69FF"/>
          </w:rPr>
          <w:t>Electric force is conservative in nature</w:t>
        </w:r>
      </w:hyperlink>
      <w:r>
        <w:br/>
      </w:r>
      <w:bookmarkStart w:id="3" w:name="Conservative_Force_Formula"/>
      <w:bookmarkEnd w:id="3"/>
    </w:p>
    <w:p w14:paraId="5FBAAA12" w14:textId="77777777" w:rsidR="009163CF" w:rsidRDefault="009163CF" w:rsidP="009163CF">
      <w:pPr>
        <w:pStyle w:val="Heading3"/>
        <w:spacing w:before="300" w:after="150" w:line="420" w:lineRule="atLeast"/>
        <w:rPr>
          <w:rFonts w:ascii="inherit" w:hAnsi="inherit"/>
          <w:color w:val="444444"/>
          <w:sz w:val="30"/>
          <w:szCs w:val="30"/>
        </w:rPr>
      </w:pPr>
      <w:r>
        <w:rPr>
          <w:rFonts w:ascii="inherit" w:hAnsi="inherit"/>
          <w:color w:val="444444"/>
          <w:sz w:val="30"/>
          <w:szCs w:val="30"/>
        </w:rPr>
        <w:t>Conservative force formula</w:t>
      </w:r>
    </w:p>
    <w:p w14:paraId="171B7066" w14:textId="77777777" w:rsidR="009163CF" w:rsidRDefault="009163CF" w:rsidP="009163CF">
      <w:pPr>
        <w:pStyle w:val="NormalWeb"/>
        <w:spacing w:before="0" w:beforeAutospacing="0" w:after="240" w:afterAutospacing="0" w:line="360" w:lineRule="atLeast"/>
      </w:pPr>
      <w:r>
        <w:t>Conservative force is defined as the force such that the work done is independent of the path taken and is dependent only on the initial and final position. Conservative force is applied to the </w:t>
      </w:r>
      <w:hyperlink r:id="rId76" w:history="1">
        <w:r>
          <w:rPr>
            <w:rStyle w:val="Hyperlink"/>
            <w:color w:val="8C69FF"/>
          </w:rPr>
          <w:t>law of conservation of energy</w:t>
        </w:r>
      </w:hyperlink>
      <w:r>
        <w:t>. The basic understanding of conservation of energy holds good for conservation of kinetic energy and is given as: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9163CF" w14:paraId="13617E66" w14:textId="77777777" w:rsidTr="009163CF">
        <w:trPr>
          <w:tblCellSpacing w:w="15" w:type="dxa"/>
        </w:trPr>
        <w:tc>
          <w:tcPr>
            <w:tcW w:w="0" w:type="auto"/>
            <w:tcBorders>
              <w:bottom w:val="single" w:sz="6" w:space="0" w:color="444444"/>
            </w:tcBorders>
            <w:shd w:val="clear" w:color="auto" w:fill="F1EDFF"/>
            <w:vAlign w:val="center"/>
            <w:hideMark/>
          </w:tcPr>
          <w:p w14:paraId="12B3B633" w14:textId="77777777" w:rsidR="009163CF" w:rsidRDefault="009163CF">
            <w:pPr>
              <w:spacing w:after="330" w:line="300" w:lineRule="atLeast"/>
              <w:divId w:val="2102985483"/>
              <w:rPr>
                <w:sz w:val="21"/>
                <w:szCs w:val="21"/>
              </w:rPr>
            </w:pPr>
            <w:r w:rsidRPr="001807F8">
              <w:rPr>
                <w:sz w:val="21"/>
                <w:szCs w:val="21"/>
                <w:highlight w:val="yellow"/>
              </w:rPr>
              <w:t>ΔKE=∫F.dr</w:t>
            </w:r>
          </w:p>
        </w:tc>
      </w:tr>
    </w:tbl>
    <w:p w14:paraId="5D661454" w14:textId="4F962504" w:rsidR="000A364B" w:rsidRDefault="009163CF" w:rsidP="001C1C68">
      <w:pPr>
        <w:pStyle w:val="NormalWeb"/>
        <w:spacing w:before="0" w:beforeAutospacing="0" w:after="240" w:afterAutospacing="0" w:line="360" w:lineRule="atLeast"/>
      </w:pPr>
      <w:r>
        <w:t>Click on the video below to know about potential energy, kinetic energy and conservative force.</w:t>
      </w:r>
    </w:p>
    <w:p w14:paraId="5F15C4DB" w14:textId="77777777" w:rsidR="001C1C68" w:rsidRDefault="001C1C68" w:rsidP="001C1C68">
      <w:pPr>
        <w:pStyle w:val="NormalWeb"/>
        <w:spacing w:before="0" w:beforeAutospacing="0" w:after="240" w:afterAutospacing="0" w:line="360" w:lineRule="atLeast"/>
      </w:pPr>
    </w:p>
    <w:p w14:paraId="3B529606" w14:textId="15C9167A" w:rsidR="001C1C68" w:rsidRPr="001C1C68" w:rsidRDefault="00701334" w:rsidP="001C1C68">
      <w:pPr>
        <w:pStyle w:val="Heading1"/>
        <w:rPr>
          <w:sz w:val="72"/>
          <w:szCs w:val="72"/>
        </w:rPr>
      </w:pPr>
      <w:r>
        <w:rPr>
          <w:sz w:val="72"/>
          <w:szCs w:val="72"/>
        </w:rPr>
        <w:t>COLLISION ELASTIC INELASTIC 1D AND 2D</w:t>
      </w:r>
    </w:p>
    <w:p w14:paraId="3026D327" w14:textId="77777777" w:rsidR="000A364B" w:rsidRDefault="000A364B" w:rsidP="000A364B">
      <w:pPr>
        <w:pStyle w:val="NormalWeb"/>
        <w:spacing w:before="0" w:beforeAutospacing="0" w:after="240" w:afterAutospacing="0" w:line="360" w:lineRule="atLeast"/>
      </w:pPr>
      <w:r>
        <w:t>We often hear in the news that two vehicles collided causing injuries to people. These collisions prove to be dangerous depending on the force they collide with each other. Let us try to find out how we can define collision? So to get started collision is a situation in which interacting bodies experience large forces for a short interval of time. The line along which the internal forces act during collision is known as the line of collision. Franck Hertz experiment explains about the elastic and inelastic collision.</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0A364B" w14:paraId="3456E890" w14:textId="77777777" w:rsidTr="000A364B">
        <w:trPr>
          <w:tblCellSpacing w:w="15" w:type="dxa"/>
        </w:trPr>
        <w:tc>
          <w:tcPr>
            <w:tcW w:w="0" w:type="auto"/>
            <w:tcBorders>
              <w:bottom w:val="single" w:sz="6" w:space="0" w:color="444444"/>
            </w:tcBorders>
            <w:shd w:val="clear" w:color="auto" w:fill="F1EDFF"/>
            <w:vAlign w:val="center"/>
            <w:hideMark/>
          </w:tcPr>
          <w:p w14:paraId="5C7F4393" w14:textId="77777777" w:rsidR="000A364B" w:rsidRDefault="000A364B">
            <w:pPr>
              <w:spacing w:after="330" w:line="300" w:lineRule="atLeast"/>
              <w:rPr>
                <w:sz w:val="21"/>
                <w:szCs w:val="21"/>
              </w:rPr>
            </w:pPr>
            <w:r>
              <w:rPr>
                <w:b/>
                <w:bCs/>
                <w:sz w:val="21"/>
                <w:szCs w:val="21"/>
                <w:u w:val="single"/>
              </w:rPr>
              <w:t>Table of Contents</w:t>
            </w:r>
          </w:p>
          <w:p w14:paraId="19505863" w14:textId="77777777" w:rsidR="000A364B" w:rsidRDefault="008921C8" w:rsidP="00A93E12">
            <w:pPr>
              <w:numPr>
                <w:ilvl w:val="0"/>
                <w:numId w:val="17"/>
              </w:numPr>
              <w:spacing w:before="100" w:beforeAutospacing="1" w:after="75" w:line="300" w:lineRule="atLeast"/>
              <w:rPr>
                <w:sz w:val="21"/>
                <w:szCs w:val="21"/>
              </w:rPr>
            </w:pPr>
            <w:hyperlink r:id="rId77" w:anchor="types-of-collision" w:history="1">
              <w:r w:rsidR="000A364B">
                <w:rPr>
                  <w:rStyle w:val="Hyperlink"/>
                  <w:color w:val="8C69FF"/>
                  <w:sz w:val="21"/>
                  <w:szCs w:val="21"/>
                </w:rPr>
                <w:t>Types of Collision</w:t>
              </w:r>
            </w:hyperlink>
          </w:p>
          <w:p w14:paraId="3A5B9CB7" w14:textId="77777777" w:rsidR="000A364B" w:rsidRDefault="008921C8" w:rsidP="00A93E12">
            <w:pPr>
              <w:numPr>
                <w:ilvl w:val="0"/>
                <w:numId w:val="17"/>
              </w:numPr>
              <w:spacing w:before="100" w:beforeAutospacing="1" w:after="75" w:line="300" w:lineRule="atLeast"/>
              <w:rPr>
                <w:sz w:val="21"/>
                <w:szCs w:val="21"/>
              </w:rPr>
            </w:pPr>
            <w:hyperlink r:id="rId78" w:anchor="head-on-collision" w:history="1">
              <w:r w:rsidR="000A364B">
                <w:rPr>
                  <w:rStyle w:val="Hyperlink"/>
                  <w:color w:val="8C69FF"/>
                  <w:sz w:val="21"/>
                  <w:szCs w:val="21"/>
                </w:rPr>
                <w:t>Head-on Collision</w:t>
              </w:r>
            </w:hyperlink>
          </w:p>
          <w:p w14:paraId="6797EEA5" w14:textId="77777777" w:rsidR="000A364B" w:rsidRDefault="008921C8" w:rsidP="00A93E12">
            <w:pPr>
              <w:numPr>
                <w:ilvl w:val="0"/>
                <w:numId w:val="17"/>
              </w:numPr>
              <w:spacing w:before="100" w:beforeAutospacing="1" w:after="75" w:line="300" w:lineRule="atLeast"/>
              <w:rPr>
                <w:sz w:val="21"/>
                <w:szCs w:val="21"/>
              </w:rPr>
            </w:pPr>
            <w:hyperlink r:id="rId79" w:anchor="oblique-collision" w:history="1">
              <w:r w:rsidR="000A364B">
                <w:rPr>
                  <w:rStyle w:val="Hyperlink"/>
                  <w:color w:val="8C69FF"/>
                  <w:sz w:val="21"/>
                  <w:szCs w:val="21"/>
                </w:rPr>
                <w:t>Oblique Collision</w:t>
              </w:r>
            </w:hyperlink>
          </w:p>
          <w:p w14:paraId="4AAB2BCC" w14:textId="77777777" w:rsidR="000A364B" w:rsidRDefault="008921C8" w:rsidP="00A93E12">
            <w:pPr>
              <w:numPr>
                <w:ilvl w:val="0"/>
                <w:numId w:val="17"/>
              </w:numPr>
              <w:spacing w:before="100" w:beforeAutospacing="1" w:after="75" w:line="300" w:lineRule="atLeast"/>
              <w:rPr>
                <w:sz w:val="21"/>
                <w:szCs w:val="21"/>
              </w:rPr>
            </w:pPr>
            <w:hyperlink r:id="rId80" w:anchor="elastic-and-inelastic-collision" w:history="1">
              <w:r w:rsidR="000A364B">
                <w:rPr>
                  <w:rStyle w:val="Hyperlink"/>
                  <w:color w:val="8C69FF"/>
                  <w:sz w:val="21"/>
                  <w:szCs w:val="21"/>
                </w:rPr>
                <w:t>Elastic and Inelastic Collision</w:t>
              </w:r>
            </w:hyperlink>
          </w:p>
          <w:p w14:paraId="23BC149E" w14:textId="77777777" w:rsidR="000A364B" w:rsidRDefault="008921C8" w:rsidP="00A93E12">
            <w:pPr>
              <w:numPr>
                <w:ilvl w:val="0"/>
                <w:numId w:val="17"/>
              </w:numPr>
              <w:spacing w:before="100" w:beforeAutospacing="1" w:after="75" w:line="300" w:lineRule="atLeast"/>
              <w:rPr>
                <w:sz w:val="21"/>
                <w:szCs w:val="21"/>
              </w:rPr>
            </w:pPr>
            <w:hyperlink r:id="rId81" w:anchor="coefficient-of-restitution" w:history="1">
              <w:r w:rsidR="000A364B">
                <w:rPr>
                  <w:rStyle w:val="Hyperlink"/>
                  <w:color w:val="8C69FF"/>
                  <w:sz w:val="21"/>
                  <w:szCs w:val="21"/>
                </w:rPr>
                <w:t>Coefficient of Restitution</w:t>
              </w:r>
            </w:hyperlink>
          </w:p>
          <w:p w14:paraId="016FAD45" w14:textId="77777777" w:rsidR="000A364B" w:rsidRDefault="008921C8" w:rsidP="00A93E12">
            <w:pPr>
              <w:numPr>
                <w:ilvl w:val="0"/>
                <w:numId w:val="17"/>
              </w:numPr>
              <w:spacing w:before="100" w:beforeAutospacing="1" w:after="75" w:line="300" w:lineRule="atLeast"/>
              <w:rPr>
                <w:sz w:val="21"/>
                <w:szCs w:val="21"/>
              </w:rPr>
            </w:pPr>
            <w:hyperlink r:id="rId82" w:anchor="faq" w:history="1">
              <w:r w:rsidR="000A364B">
                <w:rPr>
                  <w:rStyle w:val="Hyperlink"/>
                  <w:color w:val="8C69FF"/>
                  <w:sz w:val="21"/>
                  <w:szCs w:val="21"/>
                </w:rPr>
                <w:t>Frequently Asked Questions – FAQs</w:t>
              </w:r>
            </w:hyperlink>
          </w:p>
        </w:tc>
      </w:tr>
    </w:tbl>
    <w:p w14:paraId="0524B482" w14:textId="77777777" w:rsidR="000A364B" w:rsidRDefault="000A364B" w:rsidP="000A364B">
      <w:pPr>
        <w:pStyle w:val="Heading2"/>
        <w:spacing w:before="300" w:after="150" w:line="480" w:lineRule="atLeast"/>
        <w:rPr>
          <w:rFonts w:ascii="inherit" w:hAnsi="inherit"/>
          <w:color w:val="444444"/>
          <w:sz w:val="36"/>
          <w:szCs w:val="36"/>
        </w:rPr>
      </w:pPr>
      <w:r>
        <w:rPr>
          <w:rFonts w:ascii="inherit" w:hAnsi="inherit"/>
          <w:color w:val="444444"/>
        </w:rPr>
        <w:lastRenderedPageBreak/>
        <w:t>Types of Collision</w:t>
      </w:r>
    </w:p>
    <w:p w14:paraId="6C2D962F" w14:textId="77777777" w:rsidR="000A364B" w:rsidRDefault="000A364B" w:rsidP="000A364B">
      <w:pPr>
        <w:pStyle w:val="NormalWeb"/>
        <w:spacing w:before="0" w:beforeAutospacing="0" w:after="150" w:afterAutospacing="0" w:line="360" w:lineRule="atLeast"/>
      </w:pPr>
      <w:r>
        <w:t>Depending upon the velocity of the body with respect to the line of the collision, the collisions are classified into two types: Head-on Collision and Oblique Collision.</w:t>
      </w:r>
    </w:p>
    <w:p w14:paraId="2BE77F0D" w14:textId="77777777" w:rsidR="000A364B" w:rsidRDefault="000A364B" w:rsidP="000A364B">
      <w:pPr>
        <w:pStyle w:val="Heading3"/>
        <w:spacing w:before="300" w:after="150" w:line="420" w:lineRule="atLeast"/>
        <w:rPr>
          <w:rFonts w:ascii="inherit" w:hAnsi="inherit"/>
          <w:color w:val="444444"/>
          <w:sz w:val="30"/>
          <w:szCs w:val="30"/>
        </w:rPr>
      </w:pPr>
      <w:r w:rsidRPr="002E19D0">
        <w:rPr>
          <w:rFonts w:ascii="inherit" w:hAnsi="inherit"/>
          <w:color w:val="444444"/>
          <w:sz w:val="30"/>
          <w:szCs w:val="30"/>
          <w:highlight w:val="yellow"/>
        </w:rPr>
        <w:t>Head-on Collision</w:t>
      </w:r>
    </w:p>
    <w:p w14:paraId="6B01DC3A" w14:textId="77777777" w:rsidR="000A364B" w:rsidRDefault="000A364B" w:rsidP="000A364B">
      <w:pPr>
        <w:pStyle w:val="NormalWeb"/>
        <w:spacing w:before="0" w:beforeAutospacing="0" w:after="150" w:afterAutospacing="0" w:line="360" w:lineRule="atLeast"/>
      </w:pPr>
      <w:r>
        <w:t>This type of collision happens when the vel</w:t>
      </w:r>
      <w:r w:rsidRPr="002E19D0">
        <w:rPr>
          <w:highlight w:val="yellow"/>
        </w:rPr>
        <w:t>ocities of both</w:t>
      </w:r>
      <w:r>
        <w:t xml:space="preserve"> the particles are </w:t>
      </w:r>
      <w:r w:rsidRPr="002E19D0">
        <w:rPr>
          <w:highlight w:val="yellow"/>
        </w:rPr>
        <w:t>along the line of collision. This</w:t>
      </w:r>
      <w:r>
        <w:t xml:space="preserve"> can be regarded as a collision in one dimension. A head-on collision is shown in the figure.</w:t>
      </w:r>
    </w:p>
    <w:p w14:paraId="416A9A5A" w14:textId="77777777" w:rsidR="000A364B" w:rsidRDefault="000A364B" w:rsidP="000A364B">
      <w:pPr>
        <w:pStyle w:val="NormalWeb"/>
        <w:spacing w:before="0" w:beforeAutospacing="0" w:after="150" w:afterAutospacing="0" w:line="360" w:lineRule="atLeast"/>
      </w:pPr>
      <w:r>
        <w:rPr>
          <w:rStyle w:val="Strong"/>
        </w:rPr>
        <w:t>Read More:</w:t>
      </w:r>
      <w:r>
        <w:t> </w:t>
      </w:r>
      <w:hyperlink r:id="rId83" w:history="1">
        <w:r>
          <w:rPr>
            <w:rStyle w:val="Hyperlink"/>
            <w:color w:val="8C69FF"/>
          </w:rPr>
          <w:t>Franck Hertz Experiment</w:t>
        </w:r>
      </w:hyperlink>
    </w:p>
    <w:p w14:paraId="31B03D25" w14:textId="49D9E3C8" w:rsidR="000A364B" w:rsidRDefault="000A364B" w:rsidP="000A364B">
      <w:pPr>
        <w:jc w:val="center"/>
      </w:pPr>
      <w:r>
        <w:rPr>
          <w:noProof/>
        </w:rPr>
        <w:drawing>
          <wp:inline distT="0" distB="0" distL="0" distR="0" wp14:anchorId="6656E2DF" wp14:editId="13C363D7">
            <wp:extent cx="4857750" cy="1943100"/>
            <wp:effectExtent l="0" t="0" r="0" b="0"/>
            <wp:docPr id="57" name="Picture 57" descr="Inelastic Coll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elastic Collisions"/>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57750" cy="1943100"/>
                    </a:xfrm>
                    <a:prstGeom prst="rect">
                      <a:avLst/>
                    </a:prstGeom>
                    <a:noFill/>
                    <a:ln>
                      <a:noFill/>
                    </a:ln>
                  </pic:spPr>
                </pic:pic>
              </a:graphicData>
            </a:graphic>
          </wp:inline>
        </w:drawing>
      </w:r>
    </w:p>
    <w:p w14:paraId="51269519" w14:textId="77777777" w:rsidR="000A364B" w:rsidRDefault="000A364B" w:rsidP="000A364B">
      <w:pPr>
        <w:pStyle w:val="wp-caption-text"/>
        <w:spacing w:before="150" w:beforeAutospacing="0" w:after="0" w:afterAutospacing="0" w:line="255" w:lineRule="atLeast"/>
        <w:jc w:val="center"/>
        <w:rPr>
          <w:sz w:val="21"/>
          <w:szCs w:val="21"/>
        </w:rPr>
      </w:pPr>
      <w:r>
        <w:rPr>
          <w:sz w:val="21"/>
          <w:szCs w:val="21"/>
        </w:rPr>
        <w:t>Head-on Collision</w:t>
      </w:r>
    </w:p>
    <w:p w14:paraId="5032C60F" w14:textId="77777777" w:rsidR="000A364B" w:rsidRDefault="000A364B" w:rsidP="000A364B">
      <w:pPr>
        <w:pStyle w:val="Heading3"/>
        <w:spacing w:before="300" w:after="150" w:line="420" w:lineRule="atLeast"/>
        <w:rPr>
          <w:rFonts w:ascii="inherit" w:hAnsi="inherit"/>
          <w:color w:val="444444"/>
          <w:sz w:val="30"/>
          <w:szCs w:val="30"/>
        </w:rPr>
      </w:pPr>
      <w:r w:rsidRPr="002E19D0">
        <w:rPr>
          <w:rFonts w:ascii="inherit" w:hAnsi="inherit"/>
          <w:color w:val="444444"/>
          <w:sz w:val="30"/>
          <w:szCs w:val="30"/>
          <w:highlight w:val="yellow"/>
        </w:rPr>
        <w:t>Oblique Collision</w:t>
      </w:r>
    </w:p>
    <w:p w14:paraId="46E50F75" w14:textId="77777777" w:rsidR="000A364B" w:rsidRDefault="000A364B" w:rsidP="000A364B">
      <w:pPr>
        <w:pStyle w:val="NormalWeb"/>
        <w:spacing w:before="0" w:beforeAutospacing="0" w:after="150" w:afterAutospacing="0" w:line="360" w:lineRule="atLeast"/>
      </w:pPr>
      <w:r>
        <w:t xml:space="preserve">Oblique collision takes place </w:t>
      </w:r>
      <w:r w:rsidRPr="002E19D0">
        <w:rPr>
          <w:highlight w:val="yellow"/>
        </w:rPr>
        <w:t>when one of the two bodies has a velocity at</w:t>
      </w:r>
      <w:r>
        <w:t xml:space="preserve"> </w:t>
      </w:r>
      <w:r w:rsidRPr="002E19D0">
        <w:rPr>
          <w:highlight w:val="yellow"/>
        </w:rPr>
        <w:t>an angle with the line of collision</w:t>
      </w:r>
      <w:r>
        <w:t>. In the case of an oblique collision, the component of velocity perpendicular to the line of the collision remains unchanged. This can be regarded as a collision in two dimensions.</w:t>
      </w:r>
    </w:p>
    <w:p w14:paraId="5C8EC575" w14:textId="5141EC12" w:rsidR="000A364B" w:rsidRDefault="000A364B" w:rsidP="000A364B">
      <w:pPr>
        <w:jc w:val="center"/>
      </w:pPr>
      <w:r>
        <w:rPr>
          <w:noProof/>
        </w:rPr>
        <w:lastRenderedPageBreak/>
        <w:drawing>
          <wp:inline distT="0" distB="0" distL="0" distR="0" wp14:anchorId="2E4A6585" wp14:editId="7DFC4076">
            <wp:extent cx="6457950" cy="3524250"/>
            <wp:effectExtent l="0" t="0" r="0" b="0"/>
            <wp:docPr id="56" name="Picture 56" descr="Inelastic Coll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elastic Collision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57950" cy="3524250"/>
                    </a:xfrm>
                    <a:prstGeom prst="rect">
                      <a:avLst/>
                    </a:prstGeom>
                    <a:noFill/>
                    <a:ln>
                      <a:noFill/>
                    </a:ln>
                  </pic:spPr>
                </pic:pic>
              </a:graphicData>
            </a:graphic>
          </wp:inline>
        </w:drawing>
      </w:r>
    </w:p>
    <w:p w14:paraId="6C39FE0E" w14:textId="77777777" w:rsidR="000A364B" w:rsidRDefault="000A364B" w:rsidP="000A364B">
      <w:pPr>
        <w:pStyle w:val="wp-caption-text"/>
        <w:spacing w:before="150" w:beforeAutospacing="0" w:after="0" w:afterAutospacing="0" w:line="255" w:lineRule="atLeast"/>
        <w:jc w:val="center"/>
        <w:rPr>
          <w:sz w:val="21"/>
          <w:szCs w:val="21"/>
        </w:rPr>
      </w:pPr>
      <w:r>
        <w:rPr>
          <w:sz w:val="21"/>
          <w:szCs w:val="21"/>
        </w:rPr>
        <w:t>Oblique Collision</w:t>
      </w:r>
    </w:p>
    <w:p w14:paraId="07D45627" w14:textId="77777777" w:rsidR="000A364B" w:rsidRDefault="000A364B" w:rsidP="000A364B">
      <w:pPr>
        <w:pStyle w:val="Heading2"/>
        <w:spacing w:before="300" w:after="150" w:line="480" w:lineRule="atLeast"/>
        <w:rPr>
          <w:rFonts w:ascii="inherit" w:hAnsi="inherit"/>
          <w:color w:val="444444"/>
          <w:sz w:val="36"/>
          <w:szCs w:val="36"/>
        </w:rPr>
      </w:pPr>
      <w:r>
        <w:rPr>
          <w:rFonts w:ascii="inherit" w:hAnsi="inherit"/>
          <w:color w:val="444444"/>
        </w:rPr>
        <w:t>To visualise what collisions actually are, click on the videos below</w:t>
      </w:r>
    </w:p>
    <w:p w14:paraId="77F9BB67" w14:textId="3CAFEC93" w:rsidR="000A364B" w:rsidRDefault="000A364B" w:rsidP="000A364B">
      <w:pPr>
        <w:rPr>
          <w:rFonts w:ascii="Times New Roman" w:hAnsi="Times New Roman"/>
        </w:rPr>
      </w:pPr>
    </w:p>
    <w:p w14:paraId="4297692F" w14:textId="77777777" w:rsidR="000A364B" w:rsidRDefault="000A364B" w:rsidP="000A364B">
      <w:r>
        <w:t>9,932</w:t>
      </w:r>
    </w:p>
    <w:p w14:paraId="45AB1933" w14:textId="4413A9E8" w:rsidR="000A364B" w:rsidRDefault="000A364B" w:rsidP="000A364B"/>
    <w:p w14:paraId="4FF28D4C" w14:textId="77777777" w:rsidR="000A364B" w:rsidRDefault="000A364B" w:rsidP="000A364B">
      <w:r>
        <w:t>1,296</w:t>
      </w:r>
    </w:p>
    <w:p w14:paraId="2723794C" w14:textId="77777777" w:rsidR="000A364B" w:rsidRDefault="000A364B" w:rsidP="000A364B">
      <w:pPr>
        <w:pStyle w:val="Heading2"/>
        <w:spacing w:before="300" w:after="150" w:line="480" w:lineRule="atLeast"/>
        <w:rPr>
          <w:rFonts w:ascii="inherit" w:hAnsi="inherit"/>
          <w:color w:val="444444"/>
        </w:rPr>
      </w:pPr>
      <w:r w:rsidRPr="002E19D0">
        <w:rPr>
          <w:rFonts w:ascii="inherit" w:hAnsi="inherit"/>
          <w:color w:val="444444"/>
          <w:highlight w:val="yellow"/>
        </w:rPr>
        <w:t>Elastic and Inelastic Collision</w:t>
      </w:r>
    </w:p>
    <w:p w14:paraId="16F1268A" w14:textId="77777777" w:rsidR="000A364B" w:rsidRDefault="000A364B" w:rsidP="000A364B">
      <w:pPr>
        <w:pStyle w:val="NormalWeb"/>
        <w:spacing w:before="0" w:beforeAutospacing="0" w:after="150" w:afterAutospacing="0" w:line="360" w:lineRule="atLeast"/>
      </w:pPr>
      <w:r>
        <w:t>Apart from the above two classification collisions can also be classified on the basis of whether kinetic energy remains constant or not. If the kinetic energy of the system remains constant, then it is known as an </w:t>
      </w:r>
      <w:hyperlink r:id="rId86" w:history="1">
        <w:r>
          <w:rPr>
            <w:rStyle w:val="Hyperlink"/>
            <w:color w:val="8C69FF"/>
          </w:rPr>
          <w:t>elastic collision</w:t>
        </w:r>
      </w:hyperlink>
      <w:r>
        <w:t>. While there are situations when some kinetic energy gets converted into heat, deformation of shape etc. These types of collisions are known as inelastic collisions.</w:t>
      </w:r>
    </w:p>
    <w:p w14:paraId="3C602C03" w14:textId="77777777" w:rsidR="000A364B" w:rsidRDefault="000A364B" w:rsidP="000A364B">
      <w:pPr>
        <w:pStyle w:val="Heading2"/>
        <w:spacing w:before="300" w:after="150" w:line="480" w:lineRule="atLeast"/>
        <w:rPr>
          <w:rFonts w:ascii="inherit" w:hAnsi="inherit"/>
          <w:color w:val="444444"/>
        </w:rPr>
      </w:pPr>
      <w:r w:rsidRPr="002E19D0">
        <w:rPr>
          <w:rFonts w:ascii="inherit" w:hAnsi="inherit"/>
          <w:color w:val="444444"/>
          <w:highlight w:val="yellow"/>
        </w:rPr>
        <w:t>Coefficient of Restitution</w:t>
      </w:r>
    </w:p>
    <w:p w14:paraId="50854B8D" w14:textId="77777777" w:rsidR="000A364B" w:rsidRDefault="000A364B" w:rsidP="000A364B">
      <w:pPr>
        <w:pStyle w:val="NormalWeb"/>
        <w:spacing w:before="0" w:beforeAutospacing="0" w:after="150" w:afterAutospacing="0" w:line="360" w:lineRule="atLeast"/>
      </w:pPr>
      <w:r>
        <w:t>We often define another quantity known coefficient of restitution (e). It is defined as the ratio of the velocity of separation by the velocity of approach along the line of collision. So here,</w:t>
      </w:r>
    </w:p>
    <w:p w14:paraId="24B03F9C" w14:textId="496E3BB8" w:rsidR="000A364B" w:rsidRDefault="000A364B" w:rsidP="000A364B">
      <w:r>
        <w:t>e=v2–v1</w:t>
      </w:r>
      <w:r w:rsidR="002E19D0">
        <w:t>/</w:t>
      </w:r>
      <w:r>
        <w:t>u1–u2</w:t>
      </w:r>
    </w:p>
    <w:p w14:paraId="3F6A554D" w14:textId="1640C32F" w:rsidR="002E19D0" w:rsidRDefault="002E19D0" w:rsidP="000A364B"/>
    <w:p w14:paraId="1884FFEB" w14:textId="4AECD9A2" w:rsidR="000A364B" w:rsidRDefault="000A364B" w:rsidP="000A364B">
      <w:r>
        <w:rPr>
          <w:noProof/>
        </w:rPr>
        <w:lastRenderedPageBreak/>
        <w:drawing>
          <wp:inline distT="0" distB="0" distL="0" distR="0" wp14:anchorId="62F1480D" wp14:editId="32E30969">
            <wp:extent cx="5391150" cy="2228850"/>
            <wp:effectExtent l="0" t="0" r="0" b="0"/>
            <wp:docPr id="53" name="Picture 53" descr="Inelastic Colli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elastic Collision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391150" cy="2228850"/>
                    </a:xfrm>
                    <a:prstGeom prst="rect">
                      <a:avLst/>
                    </a:prstGeom>
                    <a:noFill/>
                    <a:ln>
                      <a:noFill/>
                    </a:ln>
                  </pic:spPr>
                </pic:pic>
              </a:graphicData>
            </a:graphic>
          </wp:inline>
        </w:drawing>
      </w:r>
    </w:p>
    <w:p w14:paraId="415A8F58" w14:textId="77777777" w:rsidR="000A364B" w:rsidRDefault="000A364B" w:rsidP="000A364B">
      <w:pPr>
        <w:pStyle w:val="NormalWeb"/>
        <w:spacing w:before="0" w:beforeAutospacing="0" w:after="150" w:afterAutospacing="0" w:line="360" w:lineRule="atLeast"/>
      </w:pPr>
      <w:r>
        <w:t>Depending on the values of e we can infer the type of collision.</w:t>
      </w:r>
    </w:p>
    <w:p w14:paraId="4A3A0CEB" w14:textId="77777777" w:rsidR="000A364B" w:rsidRDefault="000A364B" w:rsidP="000A364B">
      <w:pPr>
        <w:pStyle w:val="NormalWeb"/>
        <w:spacing w:before="0" w:beforeAutospacing="0" w:after="150" w:afterAutospacing="0" w:line="360" w:lineRule="atLeast"/>
      </w:pPr>
      <w:r>
        <w:t> </w:t>
      </w:r>
    </w:p>
    <w:p w14:paraId="300E6711" w14:textId="77777777" w:rsidR="000A364B" w:rsidRDefault="000A364B" w:rsidP="000A364B">
      <w:pPr>
        <w:pStyle w:val="NormalWeb"/>
        <w:spacing w:before="0" w:beforeAutospacing="0" w:after="150" w:afterAutospacing="0" w:line="360" w:lineRule="atLeast"/>
      </w:pPr>
      <w:r>
        <w:t>For e = 1, elastic collision</w:t>
      </w:r>
    </w:p>
    <w:p w14:paraId="3394CCE5" w14:textId="77777777" w:rsidR="000A364B" w:rsidRDefault="000A364B" w:rsidP="000A364B">
      <w:pPr>
        <w:pStyle w:val="NormalWeb"/>
        <w:spacing w:before="0" w:beforeAutospacing="0" w:after="150" w:afterAutospacing="0" w:line="360" w:lineRule="atLeast"/>
      </w:pPr>
      <w:r>
        <w:t>0 &lt; e &lt; 1, inelastic collision</w:t>
      </w:r>
    </w:p>
    <w:p w14:paraId="24E9FF51" w14:textId="77777777" w:rsidR="001C1C68" w:rsidRDefault="001C1C68" w:rsidP="001C1C68">
      <w:pPr>
        <w:shd w:val="clear" w:color="auto" w:fill="FFFFFF"/>
        <w:spacing w:after="150" w:line="360" w:lineRule="atLeast"/>
        <w:rPr>
          <w:rFonts w:ascii="Poppins" w:eastAsia="Times New Roman" w:hAnsi="Poppins" w:cs="Poppins"/>
          <w:color w:val="444444"/>
          <w:sz w:val="24"/>
          <w:szCs w:val="24"/>
          <w:lang w:eastAsia="en-IN"/>
        </w:rPr>
      </w:pPr>
      <w:r w:rsidRPr="001C1C68">
        <w:rPr>
          <w:rFonts w:ascii="Poppins" w:eastAsia="Times New Roman" w:hAnsi="Poppins" w:cs="Poppins"/>
          <w:color w:val="444444"/>
          <w:sz w:val="24"/>
          <w:szCs w:val="24"/>
          <w:lang w:eastAsia="en-IN"/>
        </w:rPr>
        <w:t>e = 0, perfectly inelastic collision</w:t>
      </w:r>
    </w:p>
    <w:p w14:paraId="1CDD9303" w14:textId="77777777" w:rsidR="000D44EB" w:rsidRDefault="000D44EB" w:rsidP="001C1C68">
      <w:pPr>
        <w:shd w:val="clear" w:color="auto" w:fill="FFFFFF"/>
        <w:spacing w:after="150" w:line="360" w:lineRule="atLeast"/>
        <w:rPr>
          <w:rFonts w:ascii="Poppins" w:eastAsia="Times New Roman" w:hAnsi="Poppins" w:cs="Poppins"/>
          <w:color w:val="444444"/>
          <w:sz w:val="24"/>
          <w:szCs w:val="24"/>
          <w:lang w:eastAsia="en-IN"/>
        </w:rPr>
      </w:pPr>
    </w:p>
    <w:p w14:paraId="5200C356" w14:textId="113ACF27" w:rsidR="000D44EB" w:rsidRPr="000D44EB" w:rsidRDefault="000D44EB" w:rsidP="000D44EB">
      <w:pPr>
        <w:pStyle w:val="Heading1"/>
        <w:rPr>
          <w:rFonts w:eastAsia="Times New Roman"/>
          <w:sz w:val="72"/>
          <w:szCs w:val="72"/>
          <w:lang w:eastAsia="en-IN"/>
        </w:rPr>
      </w:pPr>
      <w:r>
        <w:rPr>
          <w:rFonts w:eastAsia="Times New Roman"/>
          <w:sz w:val="72"/>
          <w:szCs w:val="72"/>
          <w:lang w:eastAsia="en-IN"/>
        </w:rPr>
        <w:t>KINETIC ENERGY</w:t>
      </w:r>
    </w:p>
    <w:p w14:paraId="3FF47EFF" w14:textId="77777777" w:rsidR="001C1C68" w:rsidRPr="001C1C68" w:rsidRDefault="001C1C68" w:rsidP="001C1C68">
      <w:pPr>
        <w:shd w:val="clear" w:color="auto" w:fill="FFFFFF"/>
        <w:spacing w:after="150" w:line="360" w:lineRule="atLeast"/>
        <w:rPr>
          <w:rFonts w:ascii="Poppins" w:eastAsia="Times New Roman" w:hAnsi="Poppins" w:cs="Poppins"/>
          <w:color w:val="444444"/>
          <w:sz w:val="24"/>
          <w:szCs w:val="24"/>
          <w:lang w:eastAsia="en-IN"/>
        </w:rPr>
      </w:pPr>
      <w:r w:rsidRPr="001C1C68">
        <w:rPr>
          <w:rFonts w:ascii="Poppins" w:eastAsia="Times New Roman" w:hAnsi="Poppins" w:cs="Poppins"/>
          <w:color w:val="444444"/>
          <w:sz w:val="24"/>
          <w:szCs w:val="24"/>
          <w:lang w:eastAsia="en-IN"/>
        </w:rPr>
        <w:t> </w:t>
      </w:r>
    </w:p>
    <w:p w14:paraId="3CCBD915" w14:textId="77777777" w:rsidR="001C1C68" w:rsidRDefault="001C1C68" w:rsidP="000A364B">
      <w:pPr>
        <w:pStyle w:val="NormalWeb"/>
        <w:spacing w:before="0" w:beforeAutospacing="0" w:after="150" w:afterAutospacing="0" w:line="360" w:lineRule="atLeast"/>
      </w:pPr>
    </w:p>
    <w:p w14:paraId="7EBA0068" w14:textId="75799FB3" w:rsidR="009163CF" w:rsidRDefault="00CB7A02" w:rsidP="00EE66CD">
      <w:pPr>
        <w:rPr>
          <w:rFonts w:ascii="inherit" w:hAnsi="inherit"/>
          <w:color w:val="444444"/>
          <w:sz w:val="30"/>
          <w:szCs w:val="30"/>
        </w:rPr>
      </w:pPr>
      <w:r w:rsidRPr="00CB7A02">
        <w:rPr>
          <w:rFonts w:ascii="inherit" w:hAnsi="inherit"/>
          <w:noProof/>
          <w:color w:val="444444"/>
          <w:sz w:val="30"/>
          <w:szCs w:val="30"/>
        </w:rPr>
        <w:lastRenderedPageBreak/>
        <w:drawing>
          <wp:inline distT="0" distB="0" distL="0" distR="0" wp14:anchorId="594941C5" wp14:editId="438950D4">
            <wp:extent cx="8686800" cy="1076248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692616" cy="10769685"/>
                    </a:xfrm>
                    <a:prstGeom prst="rect">
                      <a:avLst/>
                    </a:prstGeom>
                  </pic:spPr>
                </pic:pic>
              </a:graphicData>
            </a:graphic>
          </wp:inline>
        </w:drawing>
      </w:r>
      <w:r w:rsidR="008443EF" w:rsidRPr="008443EF">
        <w:rPr>
          <w:rFonts w:ascii="inherit" w:hAnsi="inherit"/>
          <w:noProof/>
          <w:color w:val="444444"/>
          <w:sz w:val="30"/>
          <w:szCs w:val="30"/>
        </w:rPr>
        <w:lastRenderedPageBreak/>
        <w:drawing>
          <wp:inline distT="0" distB="0" distL="0" distR="0" wp14:anchorId="55F09807" wp14:editId="280EF2CF">
            <wp:extent cx="13066825" cy="5975350"/>
            <wp:effectExtent l="0" t="0" r="190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072388" cy="5977894"/>
                    </a:xfrm>
                    <a:prstGeom prst="rect">
                      <a:avLst/>
                    </a:prstGeom>
                  </pic:spPr>
                </pic:pic>
              </a:graphicData>
            </a:graphic>
          </wp:inline>
        </w:drawing>
      </w:r>
    </w:p>
    <w:p w14:paraId="42DF953F" w14:textId="77777777" w:rsidR="00303B55" w:rsidRDefault="00303B55" w:rsidP="00ED74A5">
      <w:pPr>
        <w:pStyle w:val="NormalWeb"/>
        <w:spacing w:before="0" w:beforeAutospacing="0" w:after="240" w:afterAutospacing="0" w:line="360" w:lineRule="atLeast"/>
      </w:pPr>
    </w:p>
    <w:p w14:paraId="4E1BF1DE" w14:textId="4367562C" w:rsidR="00ED74A5" w:rsidRDefault="007A47E6" w:rsidP="00ED74A5">
      <w:pPr>
        <w:spacing w:before="100" w:beforeAutospacing="1" w:after="75" w:line="240" w:lineRule="auto"/>
      </w:pPr>
      <w:r w:rsidRPr="007A47E6">
        <w:rPr>
          <w:noProof/>
        </w:rPr>
        <w:lastRenderedPageBreak/>
        <w:drawing>
          <wp:inline distT="0" distB="0" distL="0" distR="0" wp14:anchorId="29772756" wp14:editId="2B2D8614">
            <wp:extent cx="14108282" cy="6451600"/>
            <wp:effectExtent l="0" t="0" r="8255"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110790" cy="6452747"/>
                    </a:xfrm>
                    <a:prstGeom prst="rect">
                      <a:avLst/>
                    </a:prstGeom>
                  </pic:spPr>
                </pic:pic>
              </a:graphicData>
            </a:graphic>
          </wp:inline>
        </w:drawing>
      </w:r>
      <w:r w:rsidRPr="007A47E6">
        <w:rPr>
          <w:noProof/>
        </w:rPr>
        <w:lastRenderedPageBreak/>
        <w:drawing>
          <wp:inline distT="0" distB="0" distL="0" distR="0" wp14:anchorId="2FE87B63" wp14:editId="03BA8A67">
            <wp:extent cx="13233458" cy="60515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3234167" cy="6051874"/>
                    </a:xfrm>
                    <a:prstGeom prst="rect">
                      <a:avLst/>
                    </a:prstGeom>
                  </pic:spPr>
                </pic:pic>
              </a:graphicData>
            </a:graphic>
          </wp:inline>
        </w:drawing>
      </w:r>
      <w:r w:rsidRPr="007A47E6">
        <w:rPr>
          <w:noProof/>
        </w:rPr>
        <w:lastRenderedPageBreak/>
        <w:drawing>
          <wp:inline distT="0" distB="0" distL="0" distR="0" wp14:anchorId="5C62AA07" wp14:editId="211731D5">
            <wp:extent cx="14219371" cy="650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21595" cy="6503417"/>
                    </a:xfrm>
                    <a:prstGeom prst="rect">
                      <a:avLst/>
                    </a:prstGeom>
                  </pic:spPr>
                </pic:pic>
              </a:graphicData>
            </a:graphic>
          </wp:inline>
        </w:drawing>
      </w:r>
      <w:r w:rsidRPr="007A47E6">
        <w:rPr>
          <w:noProof/>
        </w:rPr>
        <w:lastRenderedPageBreak/>
        <w:drawing>
          <wp:inline distT="0" distB="0" distL="0" distR="0" wp14:anchorId="2036E753" wp14:editId="4773456B">
            <wp:extent cx="14524866" cy="66421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530045" cy="6644468"/>
                    </a:xfrm>
                    <a:prstGeom prst="rect">
                      <a:avLst/>
                    </a:prstGeom>
                  </pic:spPr>
                </pic:pic>
              </a:graphicData>
            </a:graphic>
          </wp:inline>
        </w:drawing>
      </w:r>
      <w:r w:rsidRPr="007A47E6">
        <w:rPr>
          <w:noProof/>
        </w:rPr>
        <w:lastRenderedPageBreak/>
        <w:drawing>
          <wp:inline distT="0" distB="0" distL="0" distR="0" wp14:anchorId="6E61B2D1" wp14:editId="2BAF5B6D">
            <wp:extent cx="11358834" cy="5194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360399" cy="5195016"/>
                    </a:xfrm>
                    <a:prstGeom prst="rect">
                      <a:avLst/>
                    </a:prstGeom>
                  </pic:spPr>
                </pic:pic>
              </a:graphicData>
            </a:graphic>
          </wp:inline>
        </w:drawing>
      </w:r>
    </w:p>
    <w:p w14:paraId="410B8230" w14:textId="77777777" w:rsidR="00387E86" w:rsidRDefault="00387E86" w:rsidP="00ED74A5">
      <w:pPr>
        <w:spacing w:before="100" w:beforeAutospacing="1" w:after="75" w:line="240" w:lineRule="auto"/>
      </w:pPr>
    </w:p>
    <w:p w14:paraId="051D4787" w14:textId="77777777" w:rsidR="00FE59B2" w:rsidRDefault="00FE59B2" w:rsidP="00FE59B2">
      <w:pPr>
        <w:pStyle w:val="Heading1"/>
        <w:spacing w:before="720" w:after="300" w:line="1080" w:lineRule="atLeast"/>
        <w:rPr>
          <w:rFonts w:ascii="Arial" w:hAnsi="Arial" w:cs="Arial"/>
          <w:color w:val="4D464F"/>
          <w:sz w:val="72"/>
          <w:szCs w:val="72"/>
        </w:rPr>
      </w:pPr>
      <w:r>
        <w:rPr>
          <w:rFonts w:ascii="Arial" w:hAnsi="Arial" w:cs="Arial"/>
          <w:color w:val="4D464F"/>
          <w:sz w:val="72"/>
          <w:szCs w:val="72"/>
        </w:rPr>
        <w:t>Centre of Mass of the Two-Particle</w:t>
      </w:r>
    </w:p>
    <w:p w14:paraId="4F4DBB8B" w14:textId="77777777" w:rsidR="00FE59B2" w:rsidRDefault="00FE59B2" w:rsidP="00FE59B2">
      <w:pPr>
        <w:pStyle w:val="text"/>
        <w:spacing w:before="0" w:beforeAutospacing="0" w:after="750" w:afterAutospacing="0" w:line="540" w:lineRule="atLeast"/>
        <w:rPr>
          <w:rFonts w:ascii="Arial" w:hAnsi="Arial" w:cs="Arial"/>
          <w:color w:val="3C4852"/>
          <w:sz w:val="36"/>
          <w:szCs w:val="36"/>
        </w:rPr>
      </w:pPr>
      <w:r>
        <w:rPr>
          <w:rFonts w:ascii="Arial" w:hAnsi="Arial" w:cs="Arial"/>
          <w:color w:val="3C4852"/>
          <w:sz w:val="36"/>
          <w:szCs w:val="36"/>
        </w:rPr>
        <w:t>The centre of mass is a point where the total mass of a system is concentrated. This article considers a system of two identical particles to find centre of mass.</w:t>
      </w:r>
    </w:p>
    <w:p w14:paraId="7420A87D" w14:textId="77777777" w:rsidR="00FE59B2" w:rsidRDefault="008921C8" w:rsidP="00FE59B2">
      <w:pPr>
        <w:spacing w:line="450" w:lineRule="atLeast"/>
        <w:rPr>
          <w:rFonts w:ascii="Arial" w:hAnsi="Arial" w:cs="Arial"/>
          <w:color w:val="4D464F"/>
          <w:sz w:val="21"/>
          <w:szCs w:val="21"/>
        </w:rPr>
      </w:pPr>
      <w:hyperlink r:id="rId95" w:history="1">
        <w:r w:rsidR="00FE59B2">
          <w:rPr>
            <w:rStyle w:val="Hyperlink"/>
            <w:rFonts w:ascii="Arial" w:hAnsi="Arial" w:cs="Arial"/>
            <w:b/>
            <w:bCs/>
            <w:color w:val="3C4852"/>
            <w:shd w:val="clear" w:color="auto" w:fill="F0F4F7"/>
          </w:rPr>
          <w:t>Share</w:t>
        </w:r>
      </w:hyperlink>
    </w:p>
    <w:p w14:paraId="23ECAEA2"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In a physical system, the centre of mass is a point where the system’s total mass is believed to be concentrated. When the external force is applied to the system, it moves so that its mass is concentrated at that point. To understand the centre of mass in a two-particle system, we </w:t>
      </w:r>
      <w:r>
        <w:rPr>
          <w:rFonts w:ascii="Arial" w:hAnsi="Arial" w:cs="Arial"/>
          <w:b/>
          <w:bCs/>
          <w:color w:val="4D464F"/>
          <w:sz w:val="21"/>
          <w:szCs w:val="21"/>
        </w:rPr>
        <w:t>consider a system of two identical particles</w:t>
      </w:r>
      <w:r>
        <w:rPr>
          <w:rFonts w:ascii="Arial" w:hAnsi="Arial" w:cs="Arial"/>
          <w:color w:val="4D464F"/>
          <w:sz w:val="21"/>
          <w:szCs w:val="21"/>
        </w:rPr>
        <w:t>. For a system of two identical masses, the centre of mass lies precisely at the midway point from both systems.</w:t>
      </w:r>
    </w:p>
    <w:p w14:paraId="49F453FE" w14:textId="77777777" w:rsidR="00FE59B2" w:rsidRDefault="00FE59B2" w:rsidP="00FE59B2">
      <w:pPr>
        <w:pStyle w:val="Heading2"/>
        <w:shd w:val="clear" w:color="auto" w:fill="FFFFFF"/>
        <w:spacing w:before="0" w:line="576" w:lineRule="atLeast"/>
        <w:rPr>
          <w:rFonts w:ascii="Arial" w:hAnsi="Arial" w:cs="Arial"/>
          <w:color w:val="4D464F"/>
          <w:sz w:val="48"/>
          <w:szCs w:val="48"/>
        </w:rPr>
      </w:pPr>
      <w:r>
        <w:rPr>
          <w:rFonts w:ascii="Arial" w:hAnsi="Arial" w:cs="Arial"/>
          <w:b/>
          <w:bCs/>
          <w:color w:val="4D464F"/>
          <w:sz w:val="48"/>
          <w:szCs w:val="48"/>
        </w:rPr>
        <w:t>Centre of Mass</w:t>
      </w:r>
    </w:p>
    <w:p w14:paraId="3D471AA1"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In a physical system, the centre of mass is that point within the system, where the system’s total mass is believed to be concentrated. If all the forces acting on the system were to be applied at its centre of mass, the body should remain unaffected. This means whether the system was in rest or motion, the body’s relative position will remain unaffected. If we </w:t>
      </w:r>
      <w:r>
        <w:rPr>
          <w:rFonts w:ascii="Arial" w:hAnsi="Arial" w:cs="Arial"/>
          <w:b/>
          <w:bCs/>
          <w:color w:val="4D464F"/>
          <w:sz w:val="21"/>
          <w:szCs w:val="21"/>
        </w:rPr>
        <w:t>consider a system of two identical particles</w:t>
      </w:r>
      <w:r>
        <w:rPr>
          <w:rFonts w:ascii="Arial" w:hAnsi="Arial" w:cs="Arial"/>
          <w:color w:val="4D464F"/>
          <w:sz w:val="21"/>
          <w:szCs w:val="21"/>
        </w:rPr>
        <w:t> with identical masses, the centre of mass of two systems is located exactly at the midway point from the systems.</w:t>
      </w:r>
    </w:p>
    <w:p w14:paraId="6BD566C8" w14:textId="77777777" w:rsidR="00FE59B2" w:rsidRDefault="00FE59B2" w:rsidP="00FE59B2">
      <w:pPr>
        <w:pStyle w:val="Heading3"/>
        <w:shd w:val="clear" w:color="auto" w:fill="FFFFFF"/>
        <w:spacing w:before="0" w:line="360" w:lineRule="atLeast"/>
        <w:rPr>
          <w:rFonts w:ascii="Arial" w:hAnsi="Arial" w:cs="Arial"/>
          <w:color w:val="3C4852"/>
          <w:sz w:val="30"/>
          <w:szCs w:val="30"/>
        </w:rPr>
      </w:pPr>
      <w:r>
        <w:rPr>
          <w:rFonts w:ascii="Arial" w:hAnsi="Arial" w:cs="Arial"/>
          <w:b/>
          <w:bCs/>
          <w:color w:val="3C4852"/>
          <w:sz w:val="30"/>
          <w:szCs w:val="30"/>
        </w:rPr>
        <w:t>Significance of Centre of Mass</w:t>
      </w:r>
    </w:p>
    <w:p w14:paraId="74D4EDC1"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The centre of mass makes an essential factor in the system’s mechanics. The centre of mass helps in understanding the motion in rigid bodies. In calculations for the centre of mass of a system, we assume a ‘Point Mass.’ Point mass is described as that assumed small object within the system where the system’s centre of mass exists.</w:t>
      </w:r>
    </w:p>
    <w:p w14:paraId="27B202EB"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 xml:space="preserve">If there are two systems of particles with masses m1 and m2 and position vectors r1and r2, </w:t>
      </w:r>
      <w:r w:rsidRPr="0092241C">
        <w:rPr>
          <w:rFonts w:ascii="Arial" w:hAnsi="Arial" w:cs="Arial"/>
          <w:color w:val="4D464F"/>
          <w:sz w:val="21"/>
          <w:szCs w:val="21"/>
          <w:highlight w:val="yellow"/>
        </w:rPr>
        <w:t>then the position vector of the centre of mass is given by,</w:t>
      </w:r>
    </w:p>
    <w:p w14:paraId="7326CA4F" w14:textId="77777777" w:rsidR="00FE59B2" w:rsidRDefault="00FE59B2" w:rsidP="00FE59B2">
      <w:pPr>
        <w:pStyle w:val="NormalWeb"/>
        <w:shd w:val="clear" w:color="auto" w:fill="FFFFFF"/>
        <w:spacing w:before="0" w:beforeAutospacing="0" w:line="360" w:lineRule="atLeast"/>
        <w:rPr>
          <w:rFonts w:ascii="Arial" w:hAnsi="Arial" w:cs="Arial"/>
          <w:color w:val="4D464F"/>
          <w:sz w:val="21"/>
          <w:szCs w:val="21"/>
        </w:rPr>
      </w:pPr>
      <w:r>
        <w:rPr>
          <w:rFonts w:ascii="Arial" w:hAnsi="Arial" w:cs="Arial"/>
          <w:color w:val="4D464F"/>
          <w:sz w:val="21"/>
          <w:szCs w:val="21"/>
        </w:rPr>
        <w:t> </w:t>
      </w:r>
    </w:p>
    <w:p w14:paraId="322C29D8" w14:textId="4AA07DA4" w:rsidR="00FE59B2" w:rsidRDefault="00FE59B2" w:rsidP="00FE59B2">
      <w:pPr>
        <w:shd w:val="clear" w:color="auto" w:fill="FFFFFF"/>
        <w:spacing w:line="450" w:lineRule="atLeast"/>
        <w:jc w:val="center"/>
        <w:rPr>
          <w:rFonts w:ascii="Arial" w:hAnsi="Arial" w:cs="Arial"/>
          <w:color w:val="4D464F"/>
          <w:sz w:val="21"/>
          <w:szCs w:val="21"/>
        </w:rPr>
      </w:pPr>
      <w:r w:rsidRPr="00FE59B2">
        <w:rPr>
          <w:rFonts w:ascii="Arial" w:hAnsi="Arial" w:cs="Arial"/>
          <w:noProof/>
          <w:color w:val="4D464F"/>
          <w:sz w:val="21"/>
          <w:szCs w:val="21"/>
          <w:highlight w:val="yellow"/>
        </w:rPr>
        <w:drawing>
          <wp:inline distT="0" distB="0" distL="0" distR="0" wp14:anchorId="7D3A813B" wp14:editId="696E6188">
            <wp:extent cx="1238250" cy="368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38250" cy="368300"/>
                    </a:xfrm>
                    <a:prstGeom prst="rect">
                      <a:avLst/>
                    </a:prstGeom>
                    <a:noFill/>
                    <a:ln>
                      <a:noFill/>
                    </a:ln>
                  </pic:spPr>
                </pic:pic>
              </a:graphicData>
            </a:graphic>
          </wp:inline>
        </w:drawing>
      </w:r>
    </w:p>
    <w:p w14:paraId="634E01BB"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b/>
          <w:bCs/>
          <w:color w:val="4D464F"/>
          <w:sz w:val="21"/>
          <w:szCs w:val="21"/>
        </w:rPr>
        <w:t>Note:</w:t>
      </w:r>
      <w:r>
        <w:rPr>
          <w:rFonts w:ascii="Arial" w:hAnsi="Arial" w:cs="Arial"/>
          <w:color w:val="4D464F"/>
          <w:sz w:val="21"/>
          <w:szCs w:val="21"/>
        </w:rPr>
        <w:t> If two particles have the same mass, then the centre of the mass lies at the midpoint of the line, joining them.</w:t>
      </w:r>
    </w:p>
    <w:p w14:paraId="42A560F7"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 xml:space="preserve">For a system of n particles of masses m1, m2, m3, …. mn and their respective </w:t>
      </w:r>
      <w:r w:rsidRPr="0092241C">
        <w:rPr>
          <w:rFonts w:ascii="Arial" w:hAnsi="Arial" w:cs="Arial"/>
          <w:color w:val="4D464F"/>
          <w:sz w:val="21"/>
          <w:szCs w:val="21"/>
          <w:highlight w:val="yellow"/>
        </w:rPr>
        <w:t>position vectors; the position</w:t>
      </w:r>
    </w:p>
    <w:p w14:paraId="5D85AB23" w14:textId="5F7326B4" w:rsidR="00FE59B2" w:rsidRDefault="00FE59B2" w:rsidP="00FE59B2">
      <w:pPr>
        <w:shd w:val="clear" w:color="auto" w:fill="FFFFFF"/>
        <w:spacing w:line="450" w:lineRule="atLeast"/>
        <w:jc w:val="center"/>
        <w:rPr>
          <w:rFonts w:ascii="Arial" w:hAnsi="Arial" w:cs="Arial"/>
          <w:color w:val="4D464F"/>
          <w:sz w:val="21"/>
          <w:szCs w:val="21"/>
        </w:rPr>
      </w:pPr>
      <w:r w:rsidRPr="00FE59B2">
        <w:rPr>
          <w:rFonts w:ascii="Arial" w:hAnsi="Arial" w:cs="Arial"/>
          <w:noProof/>
          <w:color w:val="4D464F"/>
          <w:sz w:val="21"/>
          <w:szCs w:val="21"/>
          <w:highlight w:val="yellow"/>
        </w:rPr>
        <w:drawing>
          <wp:inline distT="0" distB="0" distL="0" distR="0" wp14:anchorId="487CBF33" wp14:editId="713027C8">
            <wp:extent cx="2533650" cy="7239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533650" cy="723900"/>
                    </a:xfrm>
                    <a:prstGeom prst="rect">
                      <a:avLst/>
                    </a:prstGeom>
                    <a:noFill/>
                    <a:ln>
                      <a:noFill/>
                    </a:ln>
                  </pic:spPr>
                </pic:pic>
              </a:graphicData>
            </a:graphic>
          </wp:inline>
        </w:drawing>
      </w:r>
    </w:p>
    <w:p w14:paraId="6C033B86" w14:textId="77777777" w:rsidR="00FE59B2" w:rsidRDefault="00FE59B2" w:rsidP="00FE59B2">
      <w:pPr>
        <w:pStyle w:val="Heading3"/>
        <w:shd w:val="clear" w:color="auto" w:fill="FFFFFF"/>
        <w:spacing w:before="0" w:line="360" w:lineRule="atLeast"/>
        <w:rPr>
          <w:rFonts w:ascii="Arial" w:hAnsi="Arial" w:cs="Arial"/>
          <w:color w:val="3C4852"/>
          <w:sz w:val="30"/>
          <w:szCs w:val="30"/>
        </w:rPr>
      </w:pPr>
      <w:r>
        <w:rPr>
          <w:rFonts w:ascii="Arial" w:hAnsi="Arial" w:cs="Arial"/>
          <w:b/>
          <w:bCs/>
          <w:color w:val="3C4852"/>
          <w:sz w:val="30"/>
          <w:szCs w:val="30"/>
        </w:rPr>
        <w:lastRenderedPageBreak/>
        <w:t>Centre of mass of the two-particle system</w:t>
      </w:r>
    </w:p>
    <w:p w14:paraId="530F6D67" w14:textId="7C23118B" w:rsidR="00FE59B2" w:rsidRDefault="00FE59B2" w:rsidP="00FE59B2">
      <w:pPr>
        <w:shd w:val="clear" w:color="auto" w:fill="FFFFFF"/>
        <w:spacing w:line="450" w:lineRule="atLeast"/>
        <w:jc w:val="center"/>
        <w:rPr>
          <w:rFonts w:ascii="Arial" w:hAnsi="Arial" w:cs="Arial"/>
          <w:color w:val="4D464F"/>
          <w:sz w:val="21"/>
          <w:szCs w:val="21"/>
        </w:rPr>
      </w:pPr>
      <w:r>
        <w:rPr>
          <w:rFonts w:ascii="Arial" w:hAnsi="Arial" w:cs="Arial"/>
          <w:noProof/>
          <w:color w:val="4D464F"/>
          <w:sz w:val="21"/>
          <w:szCs w:val="21"/>
        </w:rPr>
        <w:drawing>
          <wp:inline distT="0" distB="0" distL="0" distR="0" wp14:anchorId="74BFF0A6" wp14:editId="11AEDB63">
            <wp:extent cx="5626100" cy="1905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26100" cy="1905000"/>
                    </a:xfrm>
                    <a:prstGeom prst="rect">
                      <a:avLst/>
                    </a:prstGeom>
                    <a:noFill/>
                    <a:ln>
                      <a:noFill/>
                    </a:ln>
                  </pic:spPr>
                </pic:pic>
              </a:graphicData>
            </a:graphic>
          </wp:inline>
        </w:drawing>
      </w:r>
    </w:p>
    <w:p w14:paraId="11E4EDA6" w14:textId="77777777" w:rsidR="00FE59B2" w:rsidRDefault="00FE59B2" w:rsidP="00FE59B2">
      <w:pPr>
        <w:pStyle w:val="Heading3"/>
        <w:shd w:val="clear" w:color="auto" w:fill="FFFFFF"/>
        <w:spacing w:before="0" w:line="360" w:lineRule="atLeast"/>
        <w:rPr>
          <w:rFonts w:ascii="Arial" w:hAnsi="Arial" w:cs="Arial"/>
          <w:color w:val="3C4852"/>
          <w:sz w:val="30"/>
          <w:szCs w:val="30"/>
        </w:rPr>
      </w:pPr>
      <w:r>
        <w:rPr>
          <w:rFonts w:ascii="Arial" w:hAnsi="Arial" w:cs="Arial"/>
          <w:b/>
          <w:bCs/>
          <w:color w:val="3C4852"/>
          <w:sz w:val="30"/>
          <w:szCs w:val="30"/>
        </w:rPr>
        <w:t>Centre of Gravity</w:t>
      </w:r>
    </w:p>
    <w:p w14:paraId="167DBBFE"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The centre of gravity is an imaginary point of an object, on which the force of gravity acts. </w:t>
      </w:r>
    </w:p>
    <w:p w14:paraId="70A1CC13"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Usually, in a mechanical problem, the gravitational field is considered uniform. Therefore, the centre of mass and gravity are at the same point.</w:t>
      </w:r>
    </w:p>
    <w:p w14:paraId="0A1ED5B7" w14:textId="77777777" w:rsidR="00FE59B2" w:rsidRDefault="00FE59B2" w:rsidP="00FE59B2">
      <w:pPr>
        <w:pStyle w:val="Heading4"/>
        <w:shd w:val="clear" w:color="auto" w:fill="FFFFFF"/>
        <w:spacing w:before="0" w:line="360" w:lineRule="atLeast"/>
        <w:rPr>
          <w:rFonts w:ascii="Arial" w:hAnsi="Arial" w:cs="Arial"/>
          <w:color w:val="4D464F"/>
          <w:sz w:val="30"/>
          <w:szCs w:val="30"/>
        </w:rPr>
      </w:pPr>
      <w:r>
        <w:rPr>
          <w:rFonts w:ascii="Arial" w:hAnsi="Arial" w:cs="Arial"/>
          <w:b/>
          <w:bCs/>
          <w:color w:val="4D464F"/>
          <w:sz w:val="30"/>
          <w:szCs w:val="30"/>
        </w:rPr>
        <w:t>Centre of Mass for Three Particles at Different Positions</w:t>
      </w:r>
    </w:p>
    <w:p w14:paraId="5BF974AB"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In some instances, the centre of mass of a system may not lie on the same plane. In a rigid or uniquely shaped body, the centre of mass of all particles may not lie in the same plane. To determine the centre of gravity in a two-particle system, we </w:t>
      </w:r>
      <w:r>
        <w:rPr>
          <w:rFonts w:ascii="Arial" w:hAnsi="Arial" w:cs="Arial"/>
          <w:b/>
          <w:bCs/>
          <w:color w:val="4D464F"/>
          <w:sz w:val="21"/>
          <w:szCs w:val="21"/>
        </w:rPr>
        <w:t>consider a system of two identical particles</w:t>
      </w:r>
      <w:r>
        <w:rPr>
          <w:rFonts w:ascii="Arial" w:hAnsi="Arial" w:cs="Arial"/>
          <w:color w:val="4D464F"/>
          <w:sz w:val="21"/>
          <w:szCs w:val="21"/>
        </w:rPr>
        <w:t>. However, it is a system of three particles placed at different positions; the calculations are different.</w:t>
      </w:r>
    </w:p>
    <w:p w14:paraId="0BFD9DE4" w14:textId="189466BF" w:rsidR="00FE59B2" w:rsidRDefault="00FE59B2" w:rsidP="00FE59B2">
      <w:pPr>
        <w:shd w:val="clear" w:color="auto" w:fill="FFFFFF"/>
        <w:spacing w:line="450" w:lineRule="atLeast"/>
        <w:jc w:val="center"/>
        <w:rPr>
          <w:rFonts w:ascii="Arial" w:hAnsi="Arial" w:cs="Arial"/>
          <w:color w:val="4D464F"/>
          <w:sz w:val="21"/>
          <w:szCs w:val="21"/>
        </w:rPr>
      </w:pPr>
      <w:r>
        <w:rPr>
          <w:rFonts w:ascii="Arial" w:hAnsi="Arial" w:cs="Arial"/>
          <w:noProof/>
          <w:color w:val="4D464F"/>
          <w:sz w:val="21"/>
          <w:szCs w:val="21"/>
        </w:rPr>
        <w:lastRenderedPageBreak/>
        <w:drawing>
          <wp:inline distT="0" distB="0" distL="0" distR="0" wp14:anchorId="02800A71" wp14:editId="0BFA3372">
            <wp:extent cx="5695950" cy="4343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95950" cy="4343400"/>
                    </a:xfrm>
                    <a:prstGeom prst="rect">
                      <a:avLst/>
                    </a:prstGeom>
                    <a:noFill/>
                    <a:ln>
                      <a:noFill/>
                    </a:ln>
                  </pic:spPr>
                </pic:pic>
              </a:graphicData>
            </a:graphic>
          </wp:inline>
        </w:drawing>
      </w:r>
    </w:p>
    <w:p w14:paraId="1B9ED82C"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This equation resembles the equation for the centroid of a triangle. It can be determined that the Centre of mass for a three-particle system lies at the centroid of the triangle formed by the particles.</w:t>
      </w:r>
    </w:p>
    <w:p w14:paraId="37D7C722" w14:textId="77777777" w:rsidR="00FE59B2" w:rsidRDefault="00FE59B2" w:rsidP="00FE59B2">
      <w:pPr>
        <w:pStyle w:val="Heading3"/>
        <w:shd w:val="clear" w:color="auto" w:fill="FFFFFF"/>
        <w:spacing w:before="0" w:line="360" w:lineRule="atLeast"/>
        <w:rPr>
          <w:rFonts w:ascii="Arial" w:hAnsi="Arial" w:cs="Arial"/>
          <w:color w:val="3C4852"/>
          <w:sz w:val="30"/>
          <w:szCs w:val="30"/>
        </w:rPr>
      </w:pPr>
      <w:r>
        <w:rPr>
          <w:rFonts w:ascii="Arial" w:hAnsi="Arial" w:cs="Arial"/>
          <w:b/>
          <w:bCs/>
          <w:color w:val="3C4852"/>
          <w:sz w:val="30"/>
          <w:szCs w:val="30"/>
        </w:rPr>
        <w:t>Conclusion</w:t>
      </w:r>
    </w:p>
    <w:p w14:paraId="6BFF3133" w14:textId="77777777" w:rsidR="00FE59B2" w:rsidRDefault="00FE59B2" w:rsidP="00FE59B2">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The Centre of mass of a system is a point within the system, where the system’s total mass is believed to be concentrated. The methods to determine the Centre of mass may differ as per the position of particles in the body. In a two-particle system, we </w:t>
      </w:r>
      <w:r>
        <w:rPr>
          <w:rFonts w:ascii="Arial" w:hAnsi="Arial" w:cs="Arial"/>
          <w:b/>
          <w:bCs/>
          <w:color w:val="4D464F"/>
          <w:sz w:val="21"/>
          <w:szCs w:val="21"/>
        </w:rPr>
        <w:t>consider a system of two identical particles</w:t>
      </w:r>
      <w:r>
        <w:rPr>
          <w:rFonts w:ascii="Arial" w:hAnsi="Arial" w:cs="Arial"/>
          <w:color w:val="4D464F"/>
          <w:sz w:val="21"/>
          <w:szCs w:val="21"/>
        </w:rPr>
        <w:t> to determine the centre of mass. In a three-particle system, the Centre of mass lies at the centroid of the triangle formed by these particles.</w:t>
      </w:r>
    </w:p>
    <w:p w14:paraId="3DB22C9E" w14:textId="77777777" w:rsidR="00923B6B" w:rsidRDefault="00923B6B" w:rsidP="00FE59B2">
      <w:pPr>
        <w:pStyle w:val="NormalWeb"/>
        <w:shd w:val="clear" w:color="auto" w:fill="FFFFFF"/>
        <w:spacing w:before="0" w:beforeAutospacing="0" w:after="0" w:line="360" w:lineRule="atLeast"/>
        <w:rPr>
          <w:rFonts w:ascii="Arial" w:hAnsi="Arial" w:cs="Arial"/>
          <w:color w:val="4D464F"/>
          <w:sz w:val="21"/>
          <w:szCs w:val="21"/>
        </w:rPr>
      </w:pPr>
    </w:p>
    <w:p w14:paraId="2599CB68" w14:textId="77777777" w:rsidR="00923B6B" w:rsidRPr="00923B6B" w:rsidRDefault="00923B6B" w:rsidP="00923B6B">
      <w:pPr>
        <w:pStyle w:val="Heading1"/>
        <w:rPr>
          <w:sz w:val="72"/>
          <w:szCs w:val="72"/>
        </w:rPr>
      </w:pPr>
      <w:r w:rsidRPr="00923B6B">
        <w:rPr>
          <w:sz w:val="72"/>
          <w:szCs w:val="72"/>
        </w:rPr>
        <w:t>Centre of mass of a rigid body</w:t>
      </w:r>
    </w:p>
    <w:p w14:paraId="181D15F9" w14:textId="77777777" w:rsidR="00923B6B" w:rsidRDefault="00923B6B" w:rsidP="00923B6B">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Introduction</w:t>
      </w:r>
    </w:p>
    <w:p w14:paraId="2EE0A5FC"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 xml:space="preserve">Let’s start by defining what a centre of mass is and how it is affected by various factors. A system’s centre of mass is defined as the point where all of the system’s </w:t>
      </w:r>
      <w:r>
        <w:rPr>
          <w:rFonts w:ascii="Arial" w:hAnsi="Arial" w:cs="Arial"/>
          <w:color w:val="3C4852"/>
        </w:rPr>
        <w:lastRenderedPageBreak/>
        <w:t>mass appears to be concentrated. This point can be affected by an external force. The centre of mass of a rigid body is fixed and it will be located at the centroid (if the body has a uniform density). This article will help you learn about the centre of mass of a rigid body, its definition, equation and formula. </w:t>
      </w:r>
    </w:p>
    <w:p w14:paraId="7B4C74AF" w14:textId="77777777" w:rsidR="00923B6B" w:rsidRDefault="00923B6B" w:rsidP="00923B6B">
      <w:pPr>
        <w:pStyle w:val="Heading2"/>
        <w:shd w:val="clear" w:color="auto" w:fill="FFFFFF"/>
        <w:spacing w:before="0" w:after="300" w:line="576" w:lineRule="atLeast"/>
        <w:rPr>
          <w:rFonts w:ascii="Arial" w:hAnsi="Arial" w:cs="Arial"/>
          <w:color w:val="3C4852"/>
          <w:sz w:val="48"/>
          <w:szCs w:val="48"/>
        </w:rPr>
      </w:pPr>
      <w:r>
        <w:rPr>
          <w:rFonts w:ascii="Arial" w:hAnsi="Arial" w:cs="Arial"/>
          <w:color w:val="3C4852"/>
          <w:sz w:val="48"/>
          <w:szCs w:val="48"/>
        </w:rPr>
        <w:t>Define centre of mass</w:t>
      </w:r>
    </w:p>
    <w:p w14:paraId="3F2549FF"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 centre of mass is a position that is relative to an object. It is the mean location of mass distribution in space, or it is the average position of all the system parts. It’s a point where force is usually applied to produce linear acceleration rather than angular acceleration.</w:t>
      </w:r>
    </w:p>
    <w:p w14:paraId="14948F2F"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 centre of mass of a uniform disc shape, for example, would be at its centre. The object’s centre of mass does not always fall in the same place. The centre of mass of a ring, for example, is at its centre, where no material exists.</w:t>
      </w:r>
    </w:p>
    <w:p w14:paraId="2245C5DC"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Two factors that determine the position of the centre of mass of a rigid body are:</w:t>
      </w:r>
    </w:p>
    <w:p w14:paraId="69C43CD8" w14:textId="77777777" w:rsidR="00923B6B" w:rsidRDefault="00923B6B" w:rsidP="00A93E12">
      <w:pPr>
        <w:numPr>
          <w:ilvl w:val="0"/>
          <w:numId w:val="18"/>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Body structure</w:t>
      </w:r>
    </w:p>
    <w:p w14:paraId="285F25F4" w14:textId="77777777" w:rsidR="00923B6B" w:rsidRDefault="00923B6B" w:rsidP="00A93E12">
      <w:pPr>
        <w:numPr>
          <w:ilvl w:val="0"/>
          <w:numId w:val="18"/>
        </w:numPr>
        <w:shd w:val="clear" w:color="auto" w:fill="FFFFFF"/>
        <w:spacing w:after="100" w:afterAutospacing="1" w:line="360" w:lineRule="atLeast"/>
        <w:rPr>
          <w:rFonts w:ascii="Arial" w:hAnsi="Arial" w:cs="Arial"/>
          <w:color w:val="3C4852"/>
          <w:sz w:val="21"/>
          <w:szCs w:val="21"/>
        </w:rPr>
      </w:pPr>
      <w:r>
        <w:rPr>
          <w:rFonts w:ascii="Arial" w:hAnsi="Arial" w:cs="Arial"/>
          <w:color w:val="3C4852"/>
          <w:sz w:val="21"/>
          <w:szCs w:val="21"/>
        </w:rPr>
        <w:t>The mass distribution</w:t>
      </w:r>
    </w:p>
    <w:p w14:paraId="653FC24D"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These factors determine whether the centre of mass is located inside or outside the body. </w:t>
      </w:r>
    </w:p>
    <w:p w14:paraId="5A0DFACF"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Inside the body, the body’s centre of mass is found in the physical structure (matter). But outside the body, the centre of mass is located on the body’s space and not on its physical structure (matter).</w:t>
      </w:r>
    </w:p>
    <w:p w14:paraId="655BB42F" w14:textId="77777777" w:rsidR="00923B6B" w:rsidRDefault="00923B6B" w:rsidP="00923B6B">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What purpose does the centre of mass serve?</w:t>
      </w:r>
    </w:p>
    <w:p w14:paraId="0A1C58E0"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The centre of mass of an object or system is that point where any uniform force on the object acts.This is useful because it simplifies the solution of mechanical problems involving describing the motion of oddly-shaped objects.</w:t>
      </w:r>
    </w:p>
    <w:p w14:paraId="7C8A4F21"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For calculation purposes, we can treat an oddly shaped object as if all of its mass is concentrated in a tiny thing at the centre of mass. This fictitious object is sometimes referred to as a point mass.</w:t>
      </w:r>
    </w:p>
    <w:p w14:paraId="610AA94F" w14:textId="77777777" w:rsidR="00923B6B" w:rsidRDefault="00923B6B" w:rsidP="00923B6B">
      <w:pPr>
        <w:pStyle w:val="Heading4"/>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lastRenderedPageBreak/>
        <w:t>Gravity’s centre</w:t>
      </w:r>
    </w:p>
    <w:p w14:paraId="710E3382"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Every differential element of mass experiences the gravitational force in a rigid body. The centre of gravity is when the rigid body’s total weight can be considered concentrated.</w:t>
      </w:r>
    </w:p>
    <w:p w14:paraId="48DAED13"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A body’s centre of gravity is a point where the resultant torque due to gravitational force is zero.</w:t>
      </w:r>
    </w:p>
    <w:p w14:paraId="11C5CCA5"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Since the value of gravitational acceleration remains the same for every element of the body, bodies with smaller dimensions, especially height, will have a centre of gravity and a centre of mass at the same point. However, if the body is of significant height, the variation of gravitational acceleration becomes substantial, then the centre of gravity and centre of mass will not coincide.</w:t>
      </w:r>
    </w:p>
    <w:p w14:paraId="6C488824" w14:textId="77777777" w:rsidR="00923B6B" w:rsidRDefault="00923B6B" w:rsidP="00923B6B">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Centre of mass- point objects</w:t>
      </w:r>
    </w:p>
    <w:p w14:paraId="359BC1BE"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(m1+m2) rcm =m1 r1+m2 r2 </w:t>
      </w:r>
    </w:p>
    <w:p w14:paraId="336468D2"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Here, m1 and m2 pertains to mass of object one and two and rcm pertains to distance of the centre of mass from point of reference (origin). </w:t>
      </w:r>
    </w:p>
    <w:p w14:paraId="2E160F1D"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r1 is distance of object one from point of reference and r2 is  distance of object two from point of reference.</w:t>
      </w:r>
    </w:p>
    <w:p w14:paraId="1F4EA8AC"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If we have point objects, we must use a different approach and formula that is listed above. If we need to find the centre of mass of an extended object, such as a rod, we must take a different approach. A differential mass and its position must be considered and integrated over the entire length.</w:t>
      </w:r>
    </w:p>
    <w:p w14:paraId="27A99FDC" w14:textId="77777777" w:rsidR="00923B6B" w:rsidRDefault="00923B6B" w:rsidP="00923B6B">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Identifying the mass centre</w:t>
      </w:r>
    </w:p>
    <w:p w14:paraId="31667870"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We can use gravity forces on the body to determine the centre of mass of a rigid body in an experimental setting. This is possible because the centre of mass in the parallel gravity field near the earth’s surface is the same as the centre of gravity. Furthermore, a body with a symmetry axis and constant density will have its centre of mass on this axis.</w:t>
      </w:r>
    </w:p>
    <w:p w14:paraId="43273F66"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 xml:space="preserve">Similarly, the centre of mass of a circular cylinder with constant density will be on the cylinder’s axis. The centre of mass will be at the sphere’s centre if we discuss a </w:t>
      </w:r>
      <w:r>
        <w:rPr>
          <w:rFonts w:ascii="Arial" w:hAnsi="Arial" w:cs="Arial"/>
          <w:color w:val="3C4852"/>
        </w:rPr>
        <w:lastRenderedPageBreak/>
        <w:t>spherically symmetric body with constant density. If we consider it in a broad sense, the centre of mass of anybody will almost always be a fixed point of that symmetry.</w:t>
      </w:r>
    </w:p>
    <w:p w14:paraId="53B7F64F" w14:textId="77777777" w:rsidR="00923B6B" w:rsidRDefault="00923B6B" w:rsidP="00923B6B">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The particle system and the centre of mass</w:t>
      </w:r>
    </w:p>
    <w:p w14:paraId="53710EC3"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We’ve only dealt with rigid body translational motion so far, where a rigid body is also treated as a particle. When a rigid body rotates, all of its constituent particles do not move in the same way. Nonetheless, we must treat it as a system of particles where all particles are rigidly connected.</w:t>
      </w:r>
    </w:p>
    <w:p w14:paraId="3350356B" w14:textId="77777777"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On the contrary, we may have particles or bodies that are not rigidly connected but interact with one another via internal forces. Despite the complex motion that a particle system is capable of, the system’s translational motion is characterised by a single point known as the centre of mass (or) mass centre.</w:t>
      </w:r>
    </w:p>
    <w:p w14:paraId="271E16E6" w14:textId="77777777" w:rsidR="00923B6B" w:rsidRDefault="00923B6B" w:rsidP="00923B6B">
      <w:pPr>
        <w:pStyle w:val="Heading3"/>
        <w:shd w:val="clear" w:color="auto" w:fill="FFFFFF"/>
        <w:spacing w:before="0" w:after="300" w:line="360" w:lineRule="atLeast"/>
        <w:rPr>
          <w:rFonts w:ascii="Arial" w:hAnsi="Arial" w:cs="Arial"/>
          <w:color w:val="3C4852"/>
          <w:sz w:val="30"/>
          <w:szCs w:val="30"/>
        </w:rPr>
      </w:pPr>
      <w:r>
        <w:rPr>
          <w:rFonts w:ascii="Arial" w:hAnsi="Arial" w:cs="Arial"/>
          <w:color w:val="3C4852"/>
          <w:sz w:val="30"/>
          <w:szCs w:val="30"/>
        </w:rPr>
        <w:t>Conclusion</w:t>
      </w:r>
    </w:p>
    <w:p w14:paraId="486144E7" w14:textId="06C20E5B" w:rsidR="00923B6B" w:rsidRDefault="00923B6B" w:rsidP="00923B6B">
      <w:pPr>
        <w:pStyle w:val="NormalWeb"/>
        <w:shd w:val="clear" w:color="auto" w:fill="FFFFFF"/>
        <w:spacing w:before="0" w:beforeAutospacing="0" w:line="360" w:lineRule="atLeast"/>
        <w:rPr>
          <w:rFonts w:ascii="Arial" w:hAnsi="Arial" w:cs="Arial"/>
          <w:color w:val="3C4852"/>
        </w:rPr>
      </w:pPr>
      <w:r>
        <w:rPr>
          <w:rFonts w:ascii="Arial" w:hAnsi="Arial" w:cs="Arial"/>
          <w:color w:val="3C4852"/>
        </w:rPr>
        <w:t>Particles have no dimensions and are only the size of a point. The distance between any two points on a rigid body remains constant at all times. The system’s entire mass can be considered concentrated at the centre of mass. The centre of mass for a system of two equal-mass particles is located at the intersection of the two particles’ lines.</w:t>
      </w:r>
    </w:p>
    <w:p w14:paraId="33246891" w14:textId="77777777" w:rsidR="00923B6B" w:rsidRDefault="00923B6B" w:rsidP="001F127D">
      <w:pPr>
        <w:pStyle w:val="Heading1"/>
      </w:pPr>
    </w:p>
    <w:p w14:paraId="3D161978" w14:textId="0E591D12" w:rsidR="001F127D" w:rsidRDefault="009137CA" w:rsidP="001F127D">
      <w:pPr>
        <w:pStyle w:val="Heading1"/>
        <w:rPr>
          <w:sz w:val="72"/>
          <w:szCs w:val="72"/>
        </w:rPr>
      </w:pPr>
      <w:r>
        <w:rPr>
          <w:sz w:val="72"/>
          <w:szCs w:val="72"/>
        </w:rPr>
        <w:t>RIGHT HAND THUMB RULE FOR TORQUE</w:t>
      </w:r>
    </w:p>
    <w:p w14:paraId="69472857" w14:textId="77777777" w:rsidR="009137CA" w:rsidRDefault="009137CA" w:rsidP="009137CA">
      <w:pPr>
        <w:rPr>
          <w:sz w:val="32"/>
          <w:szCs w:val="32"/>
        </w:rPr>
      </w:pPr>
    </w:p>
    <w:p w14:paraId="26918FAE" w14:textId="60031BD8" w:rsidR="004D333B" w:rsidRDefault="004D333B" w:rsidP="009137CA">
      <w:pPr>
        <w:rPr>
          <w:sz w:val="32"/>
          <w:szCs w:val="32"/>
        </w:rPr>
      </w:pPr>
      <w:r>
        <w:rPr>
          <w:sz w:val="32"/>
          <w:szCs w:val="32"/>
        </w:rPr>
        <w:t>TORQUE = rxF or rFsinthetha</w:t>
      </w:r>
    </w:p>
    <w:p w14:paraId="061AD202" w14:textId="2EE9DD5C" w:rsidR="004D333B" w:rsidRDefault="00FE3B5C" w:rsidP="009137CA">
      <w:pPr>
        <w:rPr>
          <w:sz w:val="32"/>
          <w:szCs w:val="32"/>
        </w:rPr>
      </w:pPr>
      <w:r>
        <w:rPr>
          <w:sz w:val="32"/>
          <w:szCs w:val="32"/>
        </w:rPr>
        <w:t xml:space="preserve">Place your fingers in the direction of first variable, here r and curl your fingers towards the second variable, here F. The direction of your thumb decides the direction of torque. Upwards = positive = anti clockwise. Downwards = negative = clockwise. </w:t>
      </w:r>
    </w:p>
    <w:p w14:paraId="4741D768" w14:textId="77777777" w:rsidR="0062591E" w:rsidRDefault="0062591E" w:rsidP="009137CA">
      <w:pPr>
        <w:rPr>
          <w:sz w:val="32"/>
          <w:szCs w:val="32"/>
        </w:rPr>
      </w:pPr>
    </w:p>
    <w:p w14:paraId="244E8836" w14:textId="2A067253" w:rsidR="0062591E" w:rsidRDefault="00472E9A" w:rsidP="00472E9A">
      <w:pPr>
        <w:pStyle w:val="Heading1"/>
      </w:pPr>
      <w:r>
        <w:lastRenderedPageBreak/>
        <w:t>PARALLEL AXIS THEOREM</w:t>
      </w:r>
    </w:p>
    <w:p w14:paraId="0124A376" w14:textId="77777777" w:rsidR="00472E9A" w:rsidRDefault="00472E9A" w:rsidP="00472E9A"/>
    <w:p w14:paraId="06D8F600" w14:textId="5192CCD0" w:rsidR="00472E9A" w:rsidRDefault="00472E9A" w:rsidP="00472E9A">
      <w:r w:rsidRPr="00472E9A">
        <w:rPr>
          <w:noProof/>
        </w:rPr>
        <w:drawing>
          <wp:inline distT="0" distB="0" distL="0" distR="0" wp14:anchorId="07C82993" wp14:editId="04CFBD81">
            <wp:extent cx="8206688" cy="3752850"/>
            <wp:effectExtent l="0" t="0" r="444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209167" cy="3753984"/>
                    </a:xfrm>
                    <a:prstGeom prst="rect">
                      <a:avLst/>
                    </a:prstGeom>
                  </pic:spPr>
                </pic:pic>
              </a:graphicData>
            </a:graphic>
          </wp:inline>
        </w:drawing>
      </w:r>
    </w:p>
    <w:p w14:paraId="35E0A8E0" w14:textId="77777777" w:rsidR="00500D08" w:rsidRDefault="00500D08" w:rsidP="00472E9A"/>
    <w:p w14:paraId="3D8909D1" w14:textId="77777777" w:rsidR="00500D08" w:rsidRDefault="00500D08" w:rsidP="00500D08">
      <w:pPr>
        <w:pStyle w:val="Heading1"/>
        <w:spacing w:before="720" w:after="300" w:line="1080" w:lineRule="atLeast"/>
        <w:rPr>
          <w:rFonts w:ascii="Arial" w:hAnsi="Arial" w:cs="Arial"/>
          <w:color w:val="4D464F"/>
          <w:sz w:val="72"/>
          <w:szCs w:val="72"/>
        </w:rPr>
      </w:pPr>
      <w:r>
        <w:rPr>
          <w:rFonts w:ascii="Arial" w:hAnsi="Arial" w:cs="Arial"/>
          <w:color w:val="4D464F"/>
          <w:sz w:val="72"/>
          <w:szCs w:val="72"/>
        </w:rPr>
        <w:t>Knowing more on What is Radius of Gyration</w:t>
      </w:r>
    </w:p>
    <w:p w14:paraId="4D4A6A05" w14:textId="77777777" w:rsidR="00500D08" w:rsidRDefault="00500D08" w:rsidP="00500D08">
      <w:pPr>
        <w:pStyle w:val="text"/>
        <w:spacing w:before="0" w:beforeAutospacing="0" w:after="750" w:afterAutospacing="0" w:line="540" w:lineRule="atLeast"/>
        <w:rPr>
          <w:rFonts w:ascii="Arial" w:hAnsi="Arial" w:cs="Arial"/>
          <w:color w:val="3C4852"/>
          <w:sz w:val="36"/>
          <w:szCs w:val="36"/>
        </w:rPr>
      </w:pPr>
      <w:r>
        <w:rPr>
          <w:rFonts w:ascii="Arial" w:hAnsi="Arial" w:cs="Arial"/>
          <w:color w:val="3C4852"/>
          <w:sz w:val="36"/>
          <w:szCs w:val="36"/>
        </w:rPr>
        <w:t>What is the Radius of Gyration? Here is an article explaining the Radius of Gyration.</w:t>
      </w:r>
    </w:p>
    <w:p w14:paraId="3AD22C84" w14:textId="77777777" w:rsidR="00500D08" w:rsidRDefault="008921C8" w:rsidP="00500D08">
      <w:pPr>
        <w:spacing w:line="450" w:lineRule="atLeast"/>
        <w:rPr>
          <w:rFonts w:ascii="Arial" w:hAnsi="Arial" w:cs="Arial"/>
          <w:color w:val="4D464F"/>
          <w:sz w:val="21"/>
          <w:szCs w:val="21"/>
        </w:rPr>
      </w:pPr>
      <w:hyperlink r:id="rId101" w:history="1">
        <w:r w:rsidR="00500D08">
          <w:rPr>
            <w:rStyle w:val="Hyperlink"/>
            <w:rFonts w:ascii="Arial" w:hAnsi="Arial" w:cs="Arial"/>
            <w:b/>
            <w:bCs/>
            <w:color w:val="3C4852"/>
            <w:shd w:val="clear" w:color="auto" w:fill="F0F4F7"/>
          </w:rPr>
          <w:t>Share</w:t>
        </w:r>
      </w:hyperlink>
    </w:p>
    <w:p w14:paraId="2C02909B"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Rotational motion is one of the most observed phenomena in the physical world. The rotating of the wheels, the spinning of an overhead fan, and even the planet we live on is rotating about its axis. Therefore, rotational motion is important in kinematics.</w:t>
      </w:r>
    </w:p>
    <w:p w14:paraId="79725D2D"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lastRenderedPageBreak/>
        <w:t>The rotational motion of a body is dictated by a few important variables like the moment of inertia and angular momentum. But the calculation of these variables becomes complex when the shape of the body is not uniform. Like other observations in physics, it would be easier to solve the problems if a body could be considered a point mass. To achieve this for the moment of inertia, a special quantity known as the Radius of Gyration is used.</w:t>
      </w:r>
    </w:p>
    <w:p w14:paraId="336D8381" w14:textId="77777777" w:rsidR="00500D08" w:rsidRDefault="00500D08" w:rsidP="00500D08">
      <w:pPr>
        <w:pStyle w:val="Heading2"/>
        <w:shd w:val="clear" w:color="auto" w:fill="FFFFFF"/>
        <w:spacing w:before="0" w:line="576" w:lineRule="atLeast"/>
        <w:rPr>
          <w:rFonts w:ascii="Arial" w:hAnsi="Arial" w:cs="Arial"/>
          <w:color w:val="4D464F"/>
          <w:sz w:val="48"/>
          <w:szCs w:val="48"/>
        </w:rPr>
      </w:pPr>
      <w:r>
        <w:rPr>
          <w:rStyle w:val="Strong"/>
          <w:rFonts w:ascii="Arial" w:hAnsi="Arial" w:cs="Arial"/>
          <w:b w:val="0"/>
          <w:bCs w:val="0"/>
          <w:color w:val="4D464F"/>
          <w:sz w:val="48"/>
          <w:szCs w:val="48"/>
        </w:rPr>
        <w:t>Important Variables in Rotational Motion</w:t>
      </w:r>
    </w:p>
    <w:p w14:paraId="0B5AC4F5" w14:textId="77777777" w:rsidR="00500D08" w:rsidRDefault="00500D08" w:rsidP="00500D08">
      <w:pPr>
        <w:pStyle w:val="Heading3"/>
        <w:shd w:val="clear" w:color="auto" w:fill="FFFFFF"/>
        <w:spacing w:before="0" w:line="360" w:lineRule="atLeast"/>
        <w:rPr>
          <w:rFonts w:ascii="Arial" w:hAnsi="Arial" w:cs="Arial"/>
          <w:color w:val="3C4852"/>
          <w:sz w:val="30"/>
          <w:szCs w:val="30"/>
        </w:rPr>
      </w:pPr>
      <w:r w:rsidRPr="00671104">
        <w:rPr>
          <w:rStyle w:val="Strong"/>
          <w:rFonts w:ascii="Arial" w:hAnsi="Arial" w:cs="Arial"/>
          <w:b w:val="0"/>
          <w:bCs w:val="0"/>
          <w:color w:val="3C4852"/>
          <w:sz w:val="30"/>
          <w:szCs w:val="30"/>
          <w:highlight w:val="yellow"/>
        </w:rPr>
        <w:t>Torque</w:t>
      </w:r>
    </w:p>
    <w:p w14:paraId="34429D5B"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Torque is described as the measure of any force that causes the rotation of an object about an axis. Torque can be experienced when a person opens the door to a room. When force is applied, the door rotates. The speed at which the door opens can be controlled by the amount of force applied, which is the torque applied to the door. </w:t>
      </w:r>
    </w:p>
    <w:p w14:paraId="7A9B884B"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Torque can be of two types—static and dynamic. When the torque on a body does not produce an angular acceleration, it is called static torque. When the torque on a body produces angular acceleration, it is called dynamic torque.</w:t>
      </w:r>
    </w:p>
    <w:p w14:paraId="3BC89617" w14:textId="77777777" w:rsidR="00500D08" w:rsidRDefault="00500D08" w:rsidP="00500D08">
      <w:pPr>
        <w:pStyle w:val="Heading3"/>
        <w:shd w:val="clear" w:color="auto" w:fill="FFFFFF"/>
        <w:spacing w:before="0" w:line="360" w:lineRule="atLeast"/>
        <w:rPr>
          <w:rFonts w:ascii="Arial" w:hAnsi="Arial" w:cs="Arial"/>
          <w:color w:val="3C4852"/>
          <w:sz w:val="30"/>
          <w:szCs w:val="30"/>
        </w:rPr>
      </w:pPr>
      <w:r w:rsidRPr="00671104">
        <w:rPr>
          <w:rStyle w:val="Strong"/>
          <w:rFonts w:ascii="Arial" w:hAnsi="Arial" w:cs="Arial"/>
          <w:b w:val="0"/>
          <w:bCs w:val="0"/>
          <w:color w:val="3C4852"/>
          <w:sz w:val="30"/>
          <w:szCs w:val="30"/>
          <w:highlight w:val="yellow"/>
        </w:rPr>
        <w:t>Angular Acceleration</w:t>
      </w:r>
    </w:p>
    <w:p w14:paraId="1932B91D"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When torque is applied to a rigid body already in rotation with a fixed angular velocity, the application of the external torque results in a change in the angular velocity of a body. The measure of the change in angular velocity with respect to the time of a rigid body in rotational motion due to the application of an external torque is called angular acceleration. </w:t>
      </w:r>
    </w:p>
    <w:p w14:paraId="49F44F52" w14:textId="77777777" w:rsidR="00500D08" w:rsidRDefault="00500D08" w:rsidP="00500D08">
      <w:pPr>
        <w:pStyle w:val="Heading3"/>
        <w:shd w:val="clear" w:color="auto" w:fill="FFFFFF"/>
        <w:spacing w:before="0" w:line="360" w:lineRule="atLeast"/>
        <w:rPr>
          <w:rFonts w:ascii="Arial" w:hAnsi="Arial" w:cs="Arial"/>
          <w:color w:val="3C4852"/>
          <w:sz w:val="30"/>
          <w:szCs w:val="30"/>
        </w:rPr>
      </w:pPr>
      <w:r w:rsidRPr="00671104">
        <w:rPr>
          <w:rStyle w:val="Strong"/>
          <w:rFonts w:ascii="Arial" w:hAnsi="Arial" w:cs="Arial"/>
          <w:b w:val="0"/>
          <w:bCs w:val="0"/>
          <w:color w:val="3C4852"/>
          <w:sz w:val="30"/>
          <w:szCs w:val="30"/>
          <w:highlight w:val="yellow"/>
        </w:rPr>
        <w:t>Moment of Inertia</w:t>
      </w:r>
    </w:p>
    <w:p w14:paraId="3C93E910"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When a rigid body is put into rotational motion, the amount of torque required to change the angular velocity of a body is called its rotational inertia. Rotational inertia is an important concept that defines the quantum of torque required to achieve a certain objective. The rotational inertia of a body is also affected by the mass and the mass distribution of the body when the axis of rotation is given. The distance of the centre of mass from the axis of rotation increases or decreases the rotational inertia of a rigid body. </w:t>
      </w:r>
    </w:p>
    <w:p w14:paraId="1160D059" w14:textId="77777777" w:rsidR="00500D08" w:rsidRDefault="00500D08" w:rsidP="00500D08">
      <w:pPr>
        <w:pStyle w:val="Heading2"/>
        <w:shd w:val="clear" w:color="auto" w:fill="FFFFFF"/>
        <w:spacing w:before="0" w:line="576" w:lineRule="atLeast"/>
        <w:rPr>
          <w:rFonts w:ascii="Arial" w:hAnsi="Arial" w:cs="Arial"/>
          <w:color w:val="4D464F"/>
          <w:sz w:val="48"/>
          <w:szCs w:val="48"/>
        </w:rPr>
      </w:pPr>
      <w:r>
        <w:rPr>
          <w:rStyle w:val="Strong"/>
          <w:rFonts w:ascii="Arial" w:hAnsi="Arial" w:cs="Arial"/>
          <w:b w:val="0"/>
          <w:bCs w:val="0"/>
          <w:color w:val="4D464F"/>
          <w:sz w:val="48"/>
          <w:szCs w:val="48"/>
        </w:rPr>
        <w:t>Radius of Gyration Definition</w:t>
      </w:r>
    </w:p>
    <w:p w14:paraId="4A25AF63"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The radius of gyration gives the distance from a body to an imaginary point. This imaginary point is such that the moment of inertia at that point is equal to the moment of inertia of the entire body. It essentially means that if the entire mass of the body were concentrated at that single point, we would observe the same amount of moment of inertia about that rotational axis.</w:t>
      </w:r>
    </w:p>
    <w:p w14:paraId="22C646A1"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lastRenderedPageBreak/>
        <w:t>The radius of gyration changes with respect to change in the orientation of the axis of rotation. One of the most prominent uses of the radius of gyration is to understand how an object would behave if it were compressed along a given axis of rotation. Through the radius of gyration, it becomes easier to find the moment of inertia of a body and subsequently solve other problems with respect to the rotational motion of a body.</w:t>
      </w:r>
    </w:p>
    <w:p w14:paraId="2B9043EA" w14:textId="77777777" w:rsidR="00500D08" w:rsidRDefault="00500D08" w:rsidP="00500D08">
      <w:pPr>
        <w:pStyle w:val="Heading2"/>
        <w:shd w:val="clear" w:color="auto" w:fill="FFFFFF"/>
        <w:spacing w:before="0" w:line="576" w:lineRule="atLeast"/>
        <w:rPr>
          <w:rFonts w:ascii="Arial" w:hAnsi="Arial" w:cs="Arial"/>
          <w:color w:val="4D464F"/>
          <w:sz w:val="48"/>
          <w:szCs w:val="48"/>
        </w:rPr>
      </w:pPr>
      <w:r>
        <w:rPr>
          <w:rStyle w:val="Strong"/>
          <w:rFonts w:ascii="Arial" w:hAnsi="Arial" w:cs="Arial"/>
          <w:b w:val="0"/>
          <w:bCs w:val="0"/>
          <w:color w:val="4D464F"/>
          <w:sz w:val="48"/>
          <w:szCs w:val="48"/>
        </w:rPr>
        <w:t>Radius of Gyration Formula</w:t>
      </w:r>
    </w:p>
    <w:p w14:paraId="588A2F0A"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Now that we know the importance of the radius of gyration, let us look at how to calculate the radius of gyration of a given body. Let l be the moment of inertia of a body and m be the mass of the body, the radius of gyration k can be given as:</w:t>
      </w:r>
    </w:p>
    <w:p w14:paraId="483B73F7" w14:textId="0B58199D" w:rsidR="00500D08" w:rsidRDefault="00500D08" w:rsidP="00500D08">
      <w:pPr>
        <w:shd w:val="clear" w:color="auto" w:fill="FFFFFF"/>
        <w:spacing w:line="450" w:lineRule="atLeast"/>
        <w:jc w:val="center"/>
        <w:rPr>
          <w:rFonts w:ascii="Arial" w:hAnsi="Arial" w:cs="Arial"/>
          <w:color w:val="4D464F"/>
          <w:sz w:val="21"/>
          <w:szCs w:val="21"/>
        </w:rPr>
      </w:pPr>
      <w:r w:rsidRPr="00671104">
        <w:rPr>
          <w:rFonts w:ascii="Arial" w:hAnsi="Arial" w:cs="Arial"/>
          <w:noProof/>
          <w:color w:val="4D464F"/>
          <w:sz w:val="21"/>
          <w:szCs w:val="21"/>
        </w:rPr>
        <w:drawing>
          <wp:inline distT="0" distB="0" distL="0" distR="0" wp14:anchorId="6385D4B6" wp14:editId="129C2585">
            <wp:extent cx="3657600" cy="768350"/>
            <wp:effectExtent l="0" t="0" r="0" b="0"/>
            <wp:docPr id="72" name="Picture 72" descr="kk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kkk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57600" cy="768350"/>
                    </a:xfrm>
                    <a:prstGeom prst="rect">
                      <a:avLst/>
                    </a:prstGeom>
                    <a:noFill/>
                    <a:ln>
                      <a:noFill/>
                    </a:ln>
                  </pic:spPr>
                </pic:pic>
              </a:graphicData>
            </a:graphic>
          </wp:inline>
        </w:drawing>
      </w:r>
    </w:p>
    <w:p w14:paraId="2BDCA2B3"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Now let us consider that we have a body with n number of particles. The particles have masses m</w:t>
      </w:r>
      <w:r>
        <w:rPr>
          <w:rFonts w:ascii="Arial" w:hAnsi="Arial" w:cs="Arial"/>
          <w:color w:val="4D464F"/>
          <w:sz w:val="18"/>
          <w:szCs w:val="18"/>
          <w:vertAlign w:val="subscript"/>
        </w:rPr>
        <w:t>1</w:t>
      </w:r>
      <w:r>
        <w:rPr>
          <w:rFonts w:ascii="Arial" w:hAnsi="Arial" w:cs="Arial"/>
          <w:color w:val="4D464F"/>
          <w:sz w:val="21"/>
          <w:szCs w:val="21"/>
        </w:rPr>
        <w:t>, m</w:t>
      </w:r>
      <w:r>
        <w:rPr>
          <w:rFonts w:ascii="Arial" w:hAnsi="Arial" w:cs="Arial"/>
          <w:color w:val="4D464F"/>
          <w:sz w:val="18"/>
          <w:szCs w:val="18"/>
          <w:vertAlign w:val="subscript"/>
        </w:rPr>
        <w:t>2</w:t>
      </w:r>
      <w:r>
        <w:rPr>
          <w:rFonts w:ascii="Arial" w:hAnsi="Arial" w:cs="Arial"/>
          <w:color w:val="4D464F"/>
          <w:sz w:val="21"/>
          <w:szCs w:val="21"/>
        </w:rPr>
        <w:t>, m</w:t>
      </w:r>
      <w:r>
        <w:rPr>
          <w:rFonts w:ascii="Arial" w:hAnsi="Arial" w:cs="Arial"/>
          <w:color w:val="4D464F"/>
          <w:sz w:val="18"/>
          <w:szCs w:val="18"/>
          <w:vertAlign w:val="subscript"/>
        </w:rPr>
        <w:t>3</w:t>
      </w:r>
      <w:r>
        <w:rPr>
          <w:rFonts w:ascii="Arial" w:hAnsi="Arial" w:cs="Arial"/>
          <w:color w:val="4D464F"/>
          <w:sz w:val="21"/>
          <w:szCs w:val="21"/>
        </w:rPr>
        <w:t>,…, m</w:t>
      </w:r>
      <w:r>
        <w:rPr>
          <w:rFonts w:ascii="Arial" w:hAnsi="Arial" w:cs="Arial"/>
          <w:color w:val="4D464F"/>
          <w:sz w:val="18"/>
          <w:szCs w:val="18"/>
          <w:vertAlign w:val="subscript"/>
        </w:rPr>
        <w:t>n,</w:t>
      </w:r>
      <w:r>
        <w:rPr>
          <w:rFonts w:ascii="Arial" w:hAnsi="Arial" w:cs="Arial"/>
          <w:color w:val="4D464F"/>
          <w:sz w:val="21"/>
          <w:szCs w:val="21"/>
        </w:rPr>
        <w:t> and the respective distances of these particles from the axis of rotation are given as r</w:t>
      </w:r>
      <w:r>
        <w:rPr>
          <w:rFonts w:ascii="Arial" w:hAnsi="Arial" w:cs="Arial"/>
          <w:color w:val="4D464F"/>
          <w:sz w:val="18"/>
          <w:szCs w:val="18"/>
          <w:vertAlign w:val="subscript"/>
        </w:rPr>
        <w:t>1</w:t>
      </w:r>
      <w:r>
        <w:rPr>
          <w:rFonts w:ascii="Arial" w:hAnsi="Arial" w:cs="Arial"/>
          <w:color w:val="4D464F"/>
          <w:sz w:val="21"/>
          <w:szCs w:val="21"/>
        </w:rPr>
        <w:t>, r</w:t>
      </w:r>
      <w:r>
        <w:rPr>
          <w:rFonts w:ascii="Arial" w:hAnsi="Arial" w:cs="Arial"/>
          <w:color w:val="4D464F"/>
          <w:sz w:val="18"/>
          <w:szCs w:val="18"/>
          <w:vertAlign w:val="subscript"/>
        </w:rPr>
        <w:t>2</w:t>
      </w:r>
      <w:r>
        <w:rPr>
          <w:rFonts w:ascii="Arial" w:hAnsi="Arial" w:cs="Arial"/>
          <w:color w:val="4D464F"/>
          <w:sz w:val="21"/>
          <w:szCs w:val="21"/>
        </w:rPr>
        <w:t>, r</w:t>
      </w:r>
      <w:r>
        <w:rPr>
          <w:rFonts w:ascii="Arial" w:hAnsi="Arial" w:cs="Arial"/>
          <w:color w:val="4D464F"/>
          <w:sz w:val="18"/>
          <w:szCs w:val="18"/>
          <w:vertAlign w:val="subscript"/>
        </w:rPr>
        <w:t>3</w:t>
      </w:r>
      <w:r>
        <w:rPr>
          <w:rFonts w:ascii="Arial" w:hAnsi="Arial" w:cs="Arial"/>
          <w:color w:val="4D464F"/>
          <w:sz w:val="21"/>
          <w:szCs w:val="21"/>
        </w:rPr>
        <w:t>,…, r</w:t>
      </w:r>
      <w:r>
        <w:rPr>
          <w:rFonts w:ascii="Arial" w:hAnsi="Arial" w:cs="Arial"/>
          <w:color w:val="4D464F"/>
          <w:sz w:val="18"/>
          <w:szCs w:val="18"/>
          <w:vertAlign w:val="subscript"/>
        </w:rPr>
        <w:t>n</w:t>
      </w:r>
      <w:r>
        <w:rPr>
          <w:rFonts w:ascii="Arial" w:hAnsi="Arial" w:cs="Arial"/>
          <w:color w:val="4D464F"/>
          <w:sz w:val="21"/>
          <w:szCs w:val="21"/>
        </w:rPr>
        <w:t>. Then the moment of inertia of each of the bodies can be given as:</w:t>
      </w:r>
    </w:p>
    <w:p w14:paraId="4A5A69F2" w14:textId="6AB708C5" w:rsidR="00500D08" w:rsidRDefault="00500D08" w:rsidP="00500D08">
      <w:pPr>
        <w:shd w:val="clear" w:color="auto" w:fill="FFFFFF"/>
        <w:spacing w:line="450" w:lineRule="atLeast"/>
        <w:jc w:val="center"/>
        <w:rPr>
          <w:rFonts w:ascii="Arial" w:hAnsi="Arial" w:cs="Arial"/>
          <w:color w:val="4D464F"/>
          <w:sz w:val="21"/>
          <w:szCs w:val="21"/>
        </w:rPr>
      </w:pPr>
      <w:r>
        <w:rPr>
          <w:rFonts w:ascii="Arial" w:hAnsi="Arial" w:cs="Arial"/>
          <w:noProof/>
          <w:color w:val="4D464F"/>
          <w:sz w:val="21"/>
          <w:szCs w:val="21"/>
        </w:rPr>
        <w:drawing>
          <wp:inline distT="0" distB="0" distL="0" distR="0" wp14:anchorId="203E24EF" wp14:editId="304BE5AE">
            <wp:extent cx="5391150" cy="1670050"/>
            <wp:effectExtent l="0" t="0" r="0" b="6350"/>
            <wp:docPr id="71" name="Picture 71" descr="kk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kkk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1670050"/>
                    </a:xfrm>
                    <a:prstGeom prst="rect">
                      <a:avLst/>
                    </a:prstGeom>
                    <a:noFill/>
                    <a:ln>
                      <a:noFill/>
                    </a:ln>
                  </pic:spPr>
                </pic:pic>
              </a:graphicData>
            </a:graphic>
          </wp:inline>
        </w:drawing>
      </w:r>
    </w:p>
    <w:p w14:paraId="099F363E"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Hence, the radius of gyration is also sometimes referred to as the root mean square distance of all the particles that form the system.</w:t>
      </w:r>
    </w:p>
    <w:p w14:paraId="3BF0AD62" w14:textId="77777777" w:rsidR="00500D08" w:rsidRDefault="00500D08" w:rsidP="00500D08">
      <w:pPr>
        <w:pStyle w:val="Heading2"/>
        <w:shd w:val="clear" w:color="auto" w:fill="FFFFFF"/>
        <w:spacing w:before="0" w:line="576" w:lineRule="atLeast"/>
        <w:rPr>
          <w:rFonts w:ascii="Arial" w:hAnsi="Arial" w:cs="Arial"/>
          <w:color w:val="4D464F"/>
          <w:sz w:val="48"/>
          <w:szCs w:val="48"/>
        </w:rPr>
      </w:pPr>
      <w:r>
        <w:rPr>
          <w:rStyle w:val="Strong"/>
          <w:rFonts w:ascii="Arial" w:hAnsi="Arial" w:cs="Arial"/>
          <w:b w:val="0"/>
          <w:bCs w:val="0"/>
          <w:color w:val="4D464F"/>
          <w:sz w:val="48"/>
          <w:szCs w:val="48"/>
        </w:rPr>
        <w:t>Conclusion</w:t>
      </w:r>
    </w:p>
    <w:p w14:paraId="1B385FAC"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Experiments prove that the effect of the moment of force by two objects simultaneously on a third object can be calculated by the vector addition of the two forces being exerted on the object. It means that if the entire mass of a body were concentrated at that single point, we would observe the same amount of the moment of inertia about that rotational axis.</w:t>
      </w:r>
    </w:p>
    <w:p w14:paraId="5CBAFF82" w14:textId="77777777" w:rsidR="00500D08" w:rsidRDefault="00500D08" w:rsidP="00500D08">
      <w:pPr>
        <w:pStyle w:val="NormalWeb"/>
        <w:shd w:val="clear" w:color="auto" w:fill="FFFFFF"/>
        <w:spacing w:before="0" w:beforeAutospacing="0" w:after="0" w:line="360" w:lineRule="atLeast"/>
        <w:rPr>
          <w:rFonts w:ascii="Arial" w:hAnsi="Arial" w:cs="Arial"/>
          <w:color w:val="4D464F"/>
          <w:sz w:val="21"/>
          <w:szCs w:val="21"/>
        </w:rPr>
      </w:pPr>
      <w:r>
        <w:rPr>
          <w:rFonts w:ascii="Arial" w:hAnsi="Arial" w:cs="Arial"/>
          <w:color w:val="4D464F"/>
          <w:sz w:val="21"/>
          <w:szCs w:val="21"/>
        </w:rPr>
        <w:t>Let l be the moment of inertia of a body and m be the mass of the body</w:t>
      </w:r>
      <w:r w:rsidRPr="00671104">
        <w:rPr>
          <w:rFonts w:ascii="Arial" w:hAnsi="Arial" w:cs="Arial"/>
          <w:color w:val="4D464F"/>
          <w:sz w:val="21"/>
          <w:szCs w:val="21"/>
          <w:highlight w:val="yellow"/>
        </w:rPr>
        <w:t>, the radius of gyration k can be given as</w:t>
      </w:r>
      <w:r>
        <w:rPr>
          <w:rFonts w:ascii="Arial" w:hAnsi="Arial" w:cs="Arial"/>
          <w:color w:val="4D464F"/>
          <w:sz w:val="21"/>
          <w:szCs w:val="21"/>
        </w:rPr>
        <w:t>:</w:t>
      </w:r>
    </w:p>
    <w:p w14:paraId="0CE8F6A5" w14:textId="2F682CD8" w:rsidR="00500D08" w:rsidRDefault="00500D08" w:rsidP="00500D08">
      <w:pPr>
        <w:shd w:val="clear" w:color="auto" w:fill="FFFFFF"/>
        <w:spacing w:line="450" w:lineRule="atLeast"/>
        <w:jc w:val="center"/>
        <w:rPr>
          <w:rFonts w:ascii="Arial" w:hAnsi="Arial" w:cs="Arial"/>
          <w:color w:val="4D464F"/>
          <w:sz w:val="21"/>
          <w:szCs w:val="21"/>
        </w:rPr>
      </w:pPr>
      <w:r>
        <w:rPr>
          <w:rFonts w:ascii="Arial" w:hAnsi="Arial" w:cs="Arial"/>
          <w:noProof/>
          <w:color w:val="4D464F"/>
          <w:sz w:val="21"/>
          <w:szCs w:val="21"/>
        </w:rPr>
        <w:lastRenderedPageBreak/>
        <w:drawing>
          <wp:inline distT="0" distB="0" distL="0" distR="0" wp14:anchorId="0B1B9E00" wp14:editId="5DFF8A44">
            <wp:extent cx="4921250" cy="1276350"/>
            <wp:effectExtent l="0" t="0" r="0" b="0"/>
            <wp:docPr id="70" name="Picture 70" descr="kk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kk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21250" cy="1276350"/>
                    </a:xfrm>
                    <a:prstGeom prst="rect">
                      <a:avLst/>
                    </a:prstGeom>
                    <a:noFill/>
                    <a:ln>
                      <a:noFill/>
                    </a:ln>
                  </pic:spPr>
                </pic:pic>
              </a:graphicData>
            </a:graphic>
          </wp:inline>
        </w:drawing>
      </w:r>
    </w:p>
    <w:p w14:paraId="58BFEC4D" w14:textId="77777777" w:rsidR="0003579F" w:rsidRDefault="0003579F" w:rsidP="00500D08">
      <w:pPr>
        <w:shd w:val="clear" w:color="auto" w:fill="FFFFFF"/>
        <w:spacing w:line="450" w:lineRule="atLeast"/>
        <w:jc w:val="center"/>
        <w:rPr>
          <w:rFonts w:ascii="Arial" w:hAnsi="Arial" w:cs="Arial"/>
          <w:color w:val="4D464F"/>
          <w:sz w:val="21"/>
          <w:szCs w:val="21"/>
        </w:rPr>
      </w:pPr>
    </w:p>
    <w:p w14:paraId="566F9D5C" w14:textId="77777777" w:rsidR="00BF5E97" w:rsidRDefault="00BF5E97" w:rsidP="00500D08">
      <w:pPr>
        <w:shd w:val="clear" w:color="auto" w:fill="FFFFFF"/>
        <w:spacing w:line="450" w:lineRule="atLeast"/>
        <w:jc w:val="center"/>
        <w:rPr>
          <w:rFonts w:ascii="Arial" w:hAnsi="Arial" w:cs="Arial"/>
          <w:color w:val="4D464F"/>
          <w:sz w:val="21"/>
          <w:szCs w:val="21"/>
        </w:rPr>
      </w:pPr>
    </w:p>
    <w:p w14:paraId="50716B90" w14:textId="596B8A87" w:rsidR="00BF5E97" w:rsidRDefault="00BF5E97" w:rsidP="00BF5E97">
      <w:pPr>
        <w:pStyle w:val="Heading1"/>
      </w:pPr>
      <w:r w:rsidRPr="003837F8">
        <w:rPr>
          <w:highlight w:val="yellow"/>
        </w:rPr>
        <w:t>EQUILIBRIUM OF RIGID BODIES</w:t>
      </w:r>
    </w:p>
    <w:p w14:paraId="6EFDD376" w14:textId="77777777" w:rsidR="00BF5E97" w:rsidRDefault="00BF5E97" w:rsidP="00BF5E97"/>
    <w:p w14:paraId="099CB430" w14:textId="77777777" w:rsidR="00BF5E97" w:rsidRPr="00BF5E97" w:rsidRDefault="00BF5E97" w:rsidP="00BF5E97">
      <w:pPr>
        <w:shd w:val="clear" w:color="auto" w:fill="FFFFFF"/>
        <w:spacing w:after="100" w:afterAutospacing="1" w:line="360" w:lineRule="atLeast"/>
        <w:rPr>
          <w:rFonts w:ascii="Arial" w:eastAsia="Times New Roman" w:hAnsi="Arial" w:cs="Arial"/>
          <w:color w:val="3C4852"/>
          <w:sz w:val="24"/>
          <w:szCs w:val="24"/>
          <w:lang w:eastAsia="en-IN"/>
        </w:rPr>
      </w:pPr>
      <w:r w:rsidRPr="00BF5E97">
        <w:rPr>
          <w:rFonts w:ascii="Arial" w:eastAsia="Times New Roman" w:hAnsi="Arial" w:cs="Arial"/>
          <w:color w:val="3C4852"/>
          <w:sz w:val="24"/>
          <w:szCs w:val="24"/>
          <w:lang w:eastAsia="en-IN"/>
        </w:rPr>
        <w:t>Thus, a rigid body is a system of particles that are distanced equally, and the distance cannot be changed. Of course, in the real world, we do not have any perfectly rigid bodies as all bodies change by an external force, but in some cases, the change is so negligible that it is considered a rigid body. Some examples are earth, metal balls, etc.</w:t>
      </w:r>
    </w:p>
    <w:p w14:paraId="5BB95400" w14:textId="77777777" w:rsidR="00BF5E97" w:rsidRDefault="00BF5E97" w:rsidP="00BF5E97">
      <w:pPr>
        <w:shd w:val="clear" w:color="auto" w:fill="FFFFFF"/>
        <w:spacing w:after="100" w:afterAutospacing="1" w:line="360" w:lineRule="atLeast"/>
        <w:rPr>
          <w:rFonts w:ascii="Arial" w:eastAsia="Times New Roman" w:hAnsi="Arial" w:cs="Arial"/>
          <w:color w:val="3C4852"/>
          <w:sz w:val="24"/>
          <w:szCs w:val="24"/>
          <w:lang w:eastAsia="en-IN"/>
        </w:rPr>
      </w:pPr>
      <w:r w:rsidRPr="00BF5E97">
        <w:rPr>
          <w:rFonts w:ascii="Arial" w:eastAsia="Times New Roman" w:hAnsi="Arial" w:cs="Arial"/>
          <w:color w:val="3C4852"/>
          <w:sz w:val="24"/>
          <w:szCs w:val="24"/>
          <w:lang w:eastAsia="en-IN"/>
        </w:rPr>
        <w:t xml:space="preserve">Reaching equilibrium in rigid bodies requires more than one force acting in the opposite direction to reach a state </w:t>
      </w:r>
      <w:r w:rsidRPr="00BF5E97">
        <w:rPr>
          <w:rFonts w:ascii="Arial" w:eastAsia="Times New Roman" w:hAnsi="Arial" w:cs="Arial"/>
          <w:color w:val="3C4852"/>
          <w:sz w:val="24"/>
          <w:szCs w:val="24"/>
          <w:highlight w:val="yellow"/>
          <w:lang w:eastAsia="en-IN"/>
        </w:rPr>
        <w:t>where the body does not experience linear and angular momentum. When</w:t>
      </w:r>
      <w:r w:rsidRPr="00BF5E97">
        <w:rPr>
          <w:rFonts w:ascii="Arial" w:eastAsia="Times New Roman" w:hAnsi="Arial" w:cs="Arial"/>
          <w:color w:val="3C4852"/>
          <w:sz w:val="24"/>
          <w:szCs w:val="24"/>
          <w:lang w:eastAsia="en-IN"/>
        </w:rPr>
        <w:t xml:space="preserve"> the body is in equilibrium, the vector sum of forces or torques is zero, and the linear and angular momentum does not change at a given point in time.</w:t>
      </w:r>
    </w:p>
    <w:p w14:paraId="246B092D" w14:textId="77777777" w:rsidR="005C2489" w:rsidRDefault="005C2489" w:rsidP="00BF5E97">
      <w:pPr>
        <w:shd w:val="clear" w:color="auto" w:fill="FFFFFF"/>
        <w:spacing w:after="100" w:afterAutospacing="1" w:line="360" w:lineRule="atLeast"/>
        <w:rPr>
          <w:rFonts w:ascii="Arial" w:eastAsia="Times New Roman" w:hAnsi="Arial" w:cs="Arial"/>
          <w:color w:val="3C4852"/>
          <w:sz w:val="24"/>
          <w:szCs w:val="24"/>
          <w:lang w:eastAsia="en-IN"/>
        </w:rPr>
      </w:pPr>
    </w:p>
    <w:p w14:paraId="2DEA3230" w14:textId="69425DCD" w:rsidR="005C2489" w:rsidRDefault="005C2489" w:rsidP="005C2489">
      <w:pPr>
        <w:pStyle w:val="Heading1"/>
        <w:rPr>
          <w:rFonts w:eastAsia="Times New Roman"/>
          <w:sz w:val="72"/>
          <w:szCs w:val="72"/>
          <w:lang w:eastAsia="en-IN"/>
        </w:rPr>
      </w:pPr>
      <w:r>
        <w:rPr>
          <w:rFonts w:eastAsia="Times New Roman"/>
          <w:sz w:val="72"/>
          <w:szCs w:val="72"/>
          <w:lang w:eastAsia="en-IN"/>
        </w:rPr>
        <w:t>GRAVITION</w:t>
      </w:r>
      <w:r w:rsidR="00123517">
        <w:rPr>
          <w:rFonts w:eastAsia="Times New Roman"/>
          <w:sz w:val="72"/>
          <w:szCs w:val="72"/>
          <w:lang w:eastAsia="en-IN"/>
        </w:rPr>
        <w:t xml:space="preserve"> </w:t>
      </w:r>
    </w:p>
    <w:p w14:paraId="7D6D4368" w14:textId="7F25FE68" w:rsidR="00123517" w:rsidRDefault="00123517" w:rsidP="00123517">
      <w:pPr>
        <w:pStyle w:val="Heading2"/>
        <w:rPr>
          <w:sz w:val="52"/>
          <w:szCs w:val="52"/>
          <w:lang w:eastAsia="en-IN"/>
        </w:rPr>
      </w:pPr>
      <w:r>
        <w:rPr>
          <w:sz w:val="52"/>
          <w:szCs w:val="52"/>
          <w:lang w:eastAsia="en-IN"/>
        </w:rPr>
        <w:t>THE UNIVERSAL LAW OF GRAVITATION</w:t>
      </w:r>
    </w:p>
    <w:p w14:paraId="15131B03" w14:textId="77777777" w:rsidR="00123517" w:rsidRDefault="00123517" w:rsidP="00123517">
      <w:pPr>
        <w:rPr>
          <w:lang w:eastAsia="en-IN"/>
        </w:rPr>
      </w:pPr>
    </w:p>
    <w:p w14:paraId="42E2CA8E" w14:textId="77777777" w:rsidR="00C253C4" w:rsidRDefault="00C253C4" w:rsidP="00C253C4">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What is the Universal Law of Gravitation?</w:t>
      </w:r>
    </w:p>
    <w:p w14:paraId="11818753" w14:textId="77777777" w:rsidR="00C253C4" w:rsidRDefault="00C253C4" w:rsidP="00C253C4">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Newton’s Law of Universal Gravitation states that every particle attracts every other particle in the universe with force directly proportional to the product of the masses and inversely proportional to the square of the distance between them.</w:t>
      </w:r>
    </w:p>
    <w:p w14:paraId="3131378C" w14:textId="77777777" w:rsidR="00C253C4" w:rsidRDefault="00C253C4" w:rsidP="00C253C4">
      <w:pPr>
        <w:pStyle w:val="NormalWeb"/>
        <w:shd w:val="clear" w:color="auto" w:fill="FFFFFF"/>
        <w:spacing w:before="0" w:beforeAutospacing="0" w:after="150" w:afterAutospacing="0" w:line="360" w:lineRule="atLeast"/>
        <w:rPr>
          <w:rFonts w:ascii="Poppins" w:hAnsi="Poppins" w:cs="Poppins"/>
          <w:b/>
          <w:bCs/>
          <w:color w:val="444444"/>
        </w:rPr>
      </w:pPr>
      <w:r>
        <w:rPr>
          <w:rFonts w:ascii="Poppins" w:hAnsi="Poppins" w:cs="Poppins"/>
          <w:b/>
          <w:bCs/>
          <w:color w:val="444444"/>
        </w:rPr>
        <w:t>The universal gravitation equation thus takes the form</w:t>
      </w:r>
    </w:p>
    <w:p w14:paraId="789D152A" w14:textId="323E1496" w:rsidR="00BF5E97" w:rsidRPr="00050C93" w:rsidRDefault="008921C8" w:rsidP="00BF5E97">
      <w:pPr>
        <w:rPr>
          <w:rFonts w:eastAsiaTheme="minorEastAsia"/>
        </w:rPr>
      </w:pPr>
      <m:oMathPara>
        <m:oMath>
          <m:eqArr>
            <m:eqArrPr>
              <m:ctrlPr>
                <w:rPr>
                  <w:rFonts w:ascii="Cambria Math" w:hAnsi="Cambria Math"/>
                  <w:highlight w:val="yellow"/>
                </w:rPr>
              </m:ctrlPr>
            </m:eqArrPr>
            <m:e>
              <m:r>
                <w:rPr>
                  <w:rFonts w:ascii="Cambria Math" w:hAnsi="Cambria Math"/>
                  <w:highlight w:val="yellow"/>
                </w:rPr>
                <m:t>F=G</m:t>
              </m:r>
              <m:f>
                <m:fPr>
                  <m:ctrlPr>
                    <w:rPr>
                      <w:rFonts w:ascii="Cambria Math" w:hAnsi="Cambria Math"/>
                      <w:highlight w:val="yellow"/>
                    </w:rPr>
                  </m:ctrlPr>
                </m:fPr>
                <m:num>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1</m:t>
                      </m:r>
                    </m:sub>
                  </m:sSub>
                  <m:sSub>
                    <m:sSubPr>
                      <m:ctrlPr>
                        <w:rPr>
                          <w:rFonts w:ascii="Cambria Math" w:hAnsi="Cambria Math"/>
                          <w:highlight w:val="yellow"/>
                        </w:rPr>
                      </m:ctrlPr>
                    </m:sSubPr>
                    <m:e>
                      <m:r>
                        <w:rPr>
                          <w:rFonts w:ascii="Cambria Math" w:hAnsi="Cambria Math"/>
                          <w:highlight w:val="yellow"/>
                        </w:rPr>
                        <m:t>m</m:t>
                      </m:r>
                    </m:e>
                    <m:sub>
                      <m:r>
                        <w:rPr>
                          <w:rFonts w:ascii="Cambria Math" w:hAnsi="Cambria Math"/>
                          <w:highlight w:val="yellow"/>
                        </w:rPr>
                        <m:t>2</m:t>
                      </m:r>
                    </m:sub>
                  </m:sSub>
                </m:num>
                <m:den>
                  <m:sSup>
                    <m:sSupPr>
                      <m:ctrlPr>
                        <w:rPr>
                          <w:rFonts w:ascii="Cambria Math" w:hAnsi="Cambria Math"/>
                          <w:highlight w:val="yellow"/>
                        </w:rPr>
                      </m:ctrlPr>
                    </m:sSupPr>
                    <m:e>
                      <m:r>
                        <w:rPr>
                          <w:rFonts w:ascii="Cambria Math" w:hAnsi="Cambria Math"/>
                          <w:highlight w:val="yellow"/>
                        </w:rPr>
                        <m:t>r</m:t>
                      </m:r>
                    </m:e>
                    <m:sup>
                      <m:r>
                        <w:rPr>
                          <w:rFonts w:ascii="Cambria Math" w:hAnsi="Cambria Math"/>
                          <w:highlight w:val="yellow"/>
                        </w:rPr>
                        <m:t>2</m:t>
                      </m:r>
                    </m:sup>
                  </m:sSup>
                </m:den>
              </m:f>
            </m:e>
          </m:eqArr>
        </m:oMath>
      </m:oMathPara>
    </w:p>
    <w:p w14:paraId="30FC8B1E" w14:textId="77777777" w:rsidR="00050C93" w:rsidRDefault="00050C93" w:rsidP="00BF5E97">
      <w:pPr>
        <w:rPr>
          <w:rFonts w:eastAsiaTheme="minorEastAsia"/>
        </w:rPr>
      </w:pPr>
    </w:p>
    <w:p w14:paraId="27070F5F"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eastAsiaTheme="majorEastAsia" w:hAnsi="Poppins" w:cs="Poppins"/>
          <w:color w:val="444444"/>
        </w:rPr>
        <w:t>where, F is the gravitational force between bodies, m</w:t>
      </w:r>
      <w:r>
        <w:rPr>
          <w:rStyle w:val="Strong"/>
          <w:rFonts w:ascii="Poppins" w:eastAsiaTheme="majorEastAsia" w:hAnsi="Poppins" w:cs="Poppins"/>
          <w:color w:val="444444"/>
          <w:sz w:val="18"/>
          <w:szCs w:val="18"/>
          <w:vertAlign w:val="subscript"/>
        </w:rPr>
        <w:t>1</w:t>
      </w:r>
      <w:r>
        <w:rPr>
          <w:rStyle w:val="Strong"/>
          <w:rFonts w:ascii="Poppins" w:eastAsiaTheme="majorEastAsia" w:hAnsi="Poppins" w:cs="Poppins"/>
          <w:color w:val="444444"/>
        </w:rPr>
        <w:t> and m</w:t>
      </w:r>
      <w:r>
        <w:rPr>
          <w:rStyle w:val="Strong"/>
          <w:rFonts w:ascii="Poppins" w:eastAsiaTheme="majorEastAsia" w:hAnsi="Poppins" w:cs="Poppins"/>
          <w:color w:val="444444"/>
          <w:sz w:val="18"/>
          <w:szCs w:val="18"/>
          <w:vertAlign w:val="subscript"/>
        </w:rPr>
        <w:t>2</w:t>
      </w:r>
      <w:r>
        <w:rPr>
          <w:rStyle w:val="Strong"/>
          <w:rFonts w:ascii="Poppins" w:eastAsiaTheme="majorEastAsia" w:hAnsi="Poppins" w:cs="Poppins"/>
          <w:color w:val="444444"/>
        </w:rPr>
        <w:t> are the masses of the bodies, r is the distance between the centres of two bodies, G is the universal gravitational constant.</w:t>
      </w:r>
    </w:p>
    <w:p w14:paraId="54E57797"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constant proportionality (G) in the above equation is known as the universal gravitation constant. Henry Cavendish experimentally determined the precise value of G. The value of G is found to be G = 6.673 x 10</w:t>
      </w:r>
      <w:r>
        <w:rPr>
          <w:rFonts w:ascii="Poppins" w:hAnsi="Poppins" w:cs="Poppins"/>
          <w:color w:val="444444"/>
          <w:sz w:val="18"/>
          <w:szCs w:val="18"/>
          <w:vertAlign w:val="superscript"/>
        </w:rPr>
        <w:t>-11</w:t>
      </w:r>
      <w:r>
        <w:rPr>
          <w:rFonts w:ascii="Poppins" w:hAnsi="Poppins" w:cs="Poppins"/>
          <w:color w:val="444444"/>
        </w:rPr>
        <w:t> N m</w:t>
      </w:r>
      <w:r>
        <w:rPr>
          <w:rFonts w:ascii="Poppins" w:hAnsi="Poppins" w:cs="Poppins"/>
          <w:color w:val="444444"/>
          <w:sz w:val="18"/>
          <w:szCs w:val="18"/>
          <w:vertAlign w:val="superscript"/>
        </w:rPr>
        <w:t>2</w:t>
      </w:r>
      <w:r>
        <w:rPr>
          <w:rFonts w:ascii="Poppins" w:hAnsi="Poppins" w:cs="Poppins"/>
          <w:color w:val="444444"/>
        </w:rPr>
        <w:t>/kg</w:t>
      </w:r>
      <w:r>
        <w:rPr>
          <w:rFonts w:ascii="Poppins" w:hAnsi="Poppins" w:cs="Poppins"/>
          <w:color w:val="444444"/>
          <w:sz w:val="18"/>
          <w:szCs w:val="18"/>
          <w:vertAlign w:val="superscript"/>
        </w:rPr>
        <w:t>2</w:t>
      </w:r>
      <w:r>
        <w:rPr>
          <w:rFonts w:ascii="Poppins" w:hAnsi="Poppins" w:cs="Poppins"/>
          <w:color w:val="444444"/>
        </w:rPr>
        <w:t>.</w:t>
      </w:r>
    </w:p>
    <w:p w14:paraId="0229D205"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The Universal Gravitational Law can explain almost anything, right from how an apple falls from a tree to why the moon revolves around the earth. Watch the video and understand the beauty of the law of universal gravitation.</w:t>
      </w:r>
    </w:p>
    <w:p w14:paraId="196ACE74" w14:textId="46461809"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p>
    <w:p w14:paraId="317EFA4E" w14:textId="77777777" w:rsidR="00050C93" w:rsidRDefault="00050C93" w:rsidP="00050C93">
      <w:pPr>
        <w:shd w:val="clear" w:color="auto" w:fill="FFFFFF"/>
        <w:rPr>
          <w:rFonts w:ascii="Poppins" w:hAnsi="Poppins" w:cs="Poppins"/>
          <w:color w:val="444444"/>
          <w:sz w:val="21"/>
          <w:szCs w:val="21"/>
        </w:rPr>
      </w:pPr>
      <w:r>
        <w:rPr>
          <w:rFonts w:ascii="Poppins" w:hAnsi="Poppins" w:cs="Poppins"/>
          <w:color w:val="444444"/>
          <w:sz w:val="21"/>
          <w:szCs w:val="21"/>
        </w:rPr>
        <w:t>3,44,106</w:t>
      </w:r>
    </w:p>
    <w:p w14:paraId="6F555BB9" w14:textId="77777777" w:rsidR="00050C93" w:rsidRDefault="00050C93" w:rsidP="00050C9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Gravitational Constant</w:t>
      </w:r>
    </w:p>
    <w:p w14:paraId="38ACBCCC"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The value of the gravitational constant is extremely difficult to measure accurately. </w:t>
      </w:r>
      <w:r w:rsidRPr="00145E0A">
        <w:rPr>
          <w:rFonts w:ascii="Poppins" w:hAnsi="Poppins" w:cs="Poppins"/>
          <w:color w:val="444444"/>
          <w:highlight w:val="yellow"/>
        </w:rPr>
        <w:t>Henry Cavendish</w:t>
      </w:r>
      <w:r>
        <w:rPr>
          <w:rFonts w:ascii="Poppins" w:hAnsi="Poppins" w:cs="Poppins"/>
          <w:color w:val="444444"/>
        </w:rPr>
        <w:t xml:space="preserve"> devised a clever apparatus for measuring the gravitational constant.</w:t>
      </w:r>
    </w:p>
    <w:p w14:paraId="55D3A9DC" w14:textId="13EC5C34"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063B2BAC" wp14:editId="42F6DF96">
            <wp:extent cx="7143750" cy="2540000"/>
            <wp:effectExtent l="0" t="0" r="0" b="0"/>
            <wp:docPr id="73" name="Picture 73" descr="Gravitational Con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vitational Consta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7143750" cy="2540000"/>
                    </a:xfrm>
                    <a:prstGeom prst="rect">
                      <a:avLst/>
                    </a:prstGeom>
                    <a:noFill/>
                    <a:ln>
                      <a:noFill/>
                    </a:ln>
                  </pic:spPr>
                </pic:pic>
              </a:graphicData>
            </a:graphic>
          </wp:inline>
        </w:drawing>
      </w:r>
    </w:p>
    <w:p w14:paraId="34284F43"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As shown in the figure, the masses m and m’ are attached to either end of the beam. The beam is attached to strong support with the help of a string. The string is tied to the middle of the beam, allowing it to reach an </w:t>
      </w:r>
      <w:r>
        <w:rPr>
          <w:rFonts w:ascii="Poppins" w:hAnsi="Poppins" w:cs="Poppins"/>
          <w:color w:val="444444"/>
        </w:rPr>
        <w:lastRenderedPageBreak/>
        <w:t>equilibrium. Now, two large masses M’ and M, are lowered next to them. The </w:t>
      </w:r>
      <w:hyperlink r:id="rId106" w:history="1">
        <w:r>
          <w:rPr>
            <w:rStyle w:val="Hyperlink"/>
            <w:rFonts w:ascii="Poppins" w:hAnsi="Poppins" w:cs="Poppins"/>
            <w:color w:val="8C69FF"/>
          </w:rPr>
          <w:t>gravitational force</w:t>
        </w:r>
      </w:hyperlink>
      <w:r>
        <w:rPr>
          <w:rFonts w:ascii="Poppins" w:hAnsi="Poppins" w:cs="Poppins"/>
          <w:color w:val="444444"/>
        </w:rPr>
        <w:t> between the two pairs of masses causes the string to twist such that the amount of twisting is just balanced by the gravitational force. The gravitational force can be measured by appropriate calibration. Since we know the value of masses and distances between them, the only unknown quantity is G in the universal law of gravitation. Thus, the value of G is calculated from the measured quantities.</w:t>
      </w:r>
    </w:p>
    <w:p w14:paraId="09759E3A" w14:textId="77777777" w:rsidR="00050C93" w:rsidRDefault="00050C93" w:rsidP="00050C9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Universal Gravitation Solved Example</w:t>
      </w:r>
    </w:p>
    <w:p w14:paraId="0043C53B" w14:textId="77777777" w:rsidR="00050C93" w:rsidRDefault="00050C93" w:rsidP="00050C93">
      <w:pPr>
        <w:pStyle w:val="Heading4"/>
        <w:shd w:val="clear" w:color="auto" w:fill="FFFFFF"/>
        <w:spacing w:before="150" w:after="150" w:line="390" w:lineRule="atLeast"/>
        <w:rPr>
          <w:rFonts w:ascii="inherit" w:hAnsi="inherit" w:cs="Poppins"/>
          <w:color w:val="444444"/>
          <w:sz w:val="27"/>
          <w:szCs w:val="27"/>
        </w:rPr>
      </w:pPr>
      <w:r w:rsidRPr="00145E0A">
        <w:rPr>
          <w:rFonts w:ascii="inherit" w:hAnsi="inherit" w:cs="Poppins"/>
          <w:b/>
          <w:bCs/>
          <w:color w:val="444444"/>
          <w:sz w:val="27"/>
          <w:szCs w:val="27"/>
          <w:highlight w:val="yellow"/>
        </w:rPr>
        <w:t>Calculate the gravitational force of attraction between the Earth and a 70 kg man standing at a sea level, a distance of 6.38 x 10</w:t>
      </w:r>
      <w:r w:rsidRPr="00145E0A">
        <w:rPr>
          <w:rFonts w:ascii="inherit" w:hAnsi="inherit" w:cs="Poppins"/>
          <w:b/>
          <w:bCs/>
          <w:color w:val="444444"/>
          <w:sz w:val="20"/>
          <w:szCs w:val="20"/>
          <w:highlight w:val="yellow"/>
          <w:vertAlign w:val="superscript"/>
        </w:rPr>
        <w:t>6</w:t>
      </w:r>
      <w:r w:rsidRPr="00145E0A">
        <w:rPr>
          <w:rFonts w:ascii="inherit" w:hAnsi="inherit" w:cs="Poppins"/>
          <w:b/>
          <w:bCs/>
          <w:color w:val="444444"/>
          <w:sz w:val="27"/>
          <w:szCs w:val="27"/>
          <w:highlight w:val="yellow"/>
        </w:rPr>
        <w:t> m from the earth’s centre.</w:t>
      </w:r>
    </w:p>
    <w:p w14:paraId="42F217B7"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Solution:</w:t>
      </w:r>
    </w:p>
    <w:p w14:paraId="5C84928F"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Given:</w:t>
      </w:r>
    </w:p>
    <w:p w14:paraId="64F76053" w14:textId="77777777" w:rsidR="00050C93" w:rsidRDefault="00050C93" w:rsidP="00050C9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w:t>
      </w:r>
      <w:r>
        <w:rPr>
          <w:rFonts w:ascii="Poppins" w:hAnsi="Poppins" w:cs="Poppins"/>
          <w:color w:val="444444"/>
          <w:sz w:val="18"/>
          <w:szCs w:val="18"/>
          <w:vertAlign w:val="subscript"/>
        </w:rPr>
        <w:t>1</w:t>
      </w:r>
      <w:r>
        <w:rPr>
          <w:rFonts w:ascii="Poppins" w:hAnsi="Poppins" w:cs="Poppins"/>
          <w:color w:val="444444"/>
        </w:rPr>
        <w:t> is the mass of the Earth which is equal to 5.98 x 10</w:t>
      </w:r>
      <w:r>
        <w:rPr>
          <w:rFonts w:ascii="Poppins" w:hAnsi="Poppins" w:cs="Poppins"/>
          <w:color w:val="444444"/>
          <w:sz w:val="18"/>
          <w:szCs w:val="18"/>
          <w:vertAlign w:val="superscript"/>
        </w:rPr>
        <w:t>24</w:t>
      </w:r>
      <w:r>
        <w:rPr>
          <w:rFonts w:ascii="Poppins" w:hAnsi="Poppins" w:cs="Poppins"/>
          <w:color w:val="444444"/>
        </w:rPr>
        <w:t> kg</w:t>
      </w:r>
      <w:r>
        <w:rPr>
          <w:rFonts w:ascii="Poppins" w:hAnsi="Poppins" w:cs="Poppins"/>
          <w:color w:val="444444"/>
        </w:rPr>
        <w:br/>
        <w:t>m</w:t>
      </w:r>
      <w:r>
        <w:rPr>
          <w:rFonts w:ascii="Poppins" w:hAnsi="Poppins" w:cs="Poppins"/>
          <w:color w:val="444444"/>
          <w:sz w:val="18"/>
          <w:szCs w:val="18"/>
          <w:vertAlign w:val="subscript"/>
        </w:rPr>
        <w:t>2</w:t>
      </w:r>
      <w:r>
        <w:rPr>
          <w:rFonts w:ascii="Poppins" w:hAnsi="Poppins" w:cs="Poppins"/>
          <w:color w:val="444444"/>
        </w:rPr>
        <w:t> is the mass of the man which is equal to 70 kg</w:t>
      </w:r>
      <w:r>
        <w:rPr>
          <w:rFonts w:ascii="Poppins" w:hAnsi="Poppins" w:cs="Poppins"/>
          <w:color w:val="444444"/>
        </w:rPr>
        <w:br/>
        <w:t>d = 6.38 x 10</w:t>
      </w:r>
      <w:r>
        <w:rPr>
          <w:rFonts w:ascii="Poppins" w:hAnsi="Poppins" w:cs="Poppins"/>
          <w:color w:val="444444"/>
          <w:sz w:val="18"/>
          <w:szCs w:val="18"/>
          <w:vertAlign w:val="superscript"/>
        </w:rPr>
        <w:t>6</w:t>
      </w:r>
      <w:r>
        <w:rPr>
          <w:rFonts w:ascii="Poppins" w:hAnsi="Poppins" w:cs="Poppins"/>
          <w:color w:val="444444"/>
        </w:rPr>
        <w:t> m</w:t>
      </w:r>
      <w:r>
        <w:rPr>
          <w:rFonts w:ascii="Poppins" w:hAnsi="Poppins" w:cs="Poppins"/>
          <w:color w:val="444444"/>
        </w:rPr>
        <w:br/>
        <w:t>The value of G = 6.673 x 10</w:t>
      </w:r>
      <w:r>
        <w:rPr>
          <w:rFonts w:ascii="Poppins" w:hAnsi="Poppins" w:cs="Poppins"/>
          <w:color w:val="444444"/>
          <w:sz w:val="18"/>
          <w:szCs w:val="18"/>
          <w:vertAlign w:val="superscript"/>
        </w:rPr>
        <w:t>-11</w:t>
      </w:r>
      <w:r>
        <w:rPr>
          <w:rFonts w:ascii="Poppins" w:hAnsi="Poppins" w:cs="Poppins"/>
          <w:color w:val="444444"/>
        </w:rPr>
        <w:t> N m</w:t>
      </w:r>
      <w:r>
        <w:rPr>
          <w:rFonts w:ascii="Poppins" w:hAnsi="Poppins" w:cs="Poppins"/>
          <w:color w:val="444444"/>
          <w:sz w:val="18"/>
          <w:szCs w:val="18"/>
          <w:vertAlign w:val="superscript"/>
        </w:rPr>
        <w:t>2</w:t>
      </w:r>
      <w:r>
        <w:rPr>
          <w:rFonts w:ascii="Poppins" w:hAnsi="Poppins" w:cs="Poppins"/>
          <w:color w:val="444444"/>
        </w:rPr>
        <w:t>/kg</w:t>
      </w:r>
      <w:r>
        <w:rPr>
          <w:rFonts w:ascii="Poppins" w:hAnsi="Poppins" w:cs="Poppins"/>
          <w:color w:val="444444"/>
          <w:sz w:val="18"/>
          <w:szCs w:val="18"/>
          <w:vertAlign w:val="superscript"/>
        </w:rPr>
        <w:t>2</w:t>
      </w:r>
      <w:r>
        <w:rPr>
          <w:rFonts w:ascii="Poppins" w:hAnsi="Poppins" w:cs="Poppins"/>
          <w:color w:val="444444"/>
        </w:rPr>
        <w:br/>
        <w:t>Now substituting the values in the Gravitational force formula, we get</w:t>
      </w:r>
    </w:p>
    <w:p w14:paraId="77D3FFAE" w14:textId="28766984" w:rsidR="00387E86" w:rsidRPr="0010068E"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F=(6.673×</m:t>
              </m:r>
              <m:sSup>
                <m:sSupPr>
                  <m:ctrlPr>
                    <w:rPr>
                      <w:rFonts w:ascii="Cambria Math" w:hAnsi="Cambria Math"/>
                    </w:rPr>
                  </m:ctrlPr>
                </m:sSupPr>
                <m:e>
                  <m:r>
                    <w:rPr>
                      <w:rFonts w:ascii="Cambria Math" w:hAnsi="Cambria Math"/>
                    </w:rPr>
                    <m:t>10</m:t>
                  </m:r>
                </m:e>
                <m:sup>
                  <m:r>
                    <w:rPr>
                      <w:rFonts w:ascii="Cambria Math" w:hAnsi="Cambria Math"/>
                    </w:rPr>
                    <m:t>-11</m:t>
                  </m:r>
                </m:sup>
              </m:sSup>
              <m:r>
                <w:rPr>
                  <w:rFonts w:ascii="Cambria Math" w:hAnsi="Cambria Math"/>
                </w:rPr>
                <m:t>)</m:t>
              </m:r>
              <m:f>
                <m:fPr>
                  <m:ctrlPr>
                    <w:rPr>
                      <w:rFonts w:ascii="Cambria Math" w:hAnsi="Cambria Math"/>
                    </w:rPr>
                  </m:ctrlPr>
                </m:fPr>
                <m:num>
                  <m:r>
                    <w:rPr>
                      <w:rFonts w:ascii="Cambria Math" w:hAnsi="Cambria Math"/>
                    </w:rPr>
                    <m:t>(5.98×</m:t>
                  </m:r>
                  <m:sSup>
                    <m:sSupPr>
                      <m:ctrlPr>
                        <w:rPr>
                          <w:rFonts w:ascii="Cambria Math" w:hAnsi="Cambria Math"/>
                        </w:rPr>
                      </m:ctrlPr>
                    </m:sSupPr>
                    <m:e>
                      <m:r>
                        <w:rPr>
                          <w:rFonts w:ascii="Cambria Math" w:hAnsi="Cambria Math"/>
                        </w:rPr>
                        <m:t>10</m:t>
                      </m:r>
                    </m:e>
                    <m:sup>
                      <m:r>
                        <w:rPr>
                          <w:rFonts w:ascii="Cambria Math" w:hAnsi="Cambria Math"/>
                        </w:rPr>
                        <m:t>24</m:t>
                      </m:r>
                    </m:sup>
                  </m:sSup>
                  <m:r>
                    <w:rPr>
                      <w:rFonts w:ascii="Cambria Math" w:hAnsi="Cambria Math"/>
                    </w:rPr>
                    <m:t>)(70)</m:t>
                  </m:r>
                </m:num>
                <m:den>
                  <m:r>
                    <w:rPr>
                      <w:rFonts w:ascii="Cambria Math" w:hAnsi="Cambria Math"/>
                    </w:rPr>
                    <m:t>(6.38×</m:t>
                  </m:r>
                  <m:sSup>
                    <m:sSupPr>
                      <m:ctrlPr>
                        <w:rPr>
                          <w:rFonts w:ascii="Cambria Math" w:hAnsi="Cambria Math"/>
                        </w:rPr>
                      </m:ctrlPr>
                    </m:sSupPr>
                    <m:e>
                      <m:r>
                        <w:rPr>
                          <w:rFonts w:ascii="Cambria Math" w:hAnsi="Cambria Math"/>
                        </w:rPr>
                        <m:t>10</m:t>
                      </m:r>
                    </m:e>
                    <m:sup>
                      <m:r>
                        <w:rPr>
                          <w:rFonts w:ascii="Cambria Math" w:hAnsi="Cambria Math"/>
                        </w:rPr>
                        <m:t>-11</m:t>
                      </m:r>
                    </m:sup>
                  </m:sSup>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=685N</m:t>
              </m:r>
            </m:e>
          </m:eqArr>
        </m:oMath>
      </m:oMathPara>
    </w:p>
    <w:p w14:paraId="344804B7" w14:textId="77777777" w:rsidR="0010068E" w:rsidRDefault="0010068E" w:rsidP="00ED74A5">
      <w:pPr>
        <w:spacing w:before="100" w:beforeAutospacing="1" w:after="75" w:line="240" w:lineRule="auto"/>
        <w:rPr>
          <w:rFonts w:eastAsiaTheme="minorEastAsia"/>
        </w:rPr>
      </w:pPr>
    </w:p>
    <w:p w14:paraId="4008764A" w14:textId="77777777" w:rsidR="0010068E" w:rsidRDefault="0010068E" w:rsidP="0010068E">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Weight and the Gravitational Force</w:t>
      </w:r>
    </w:p>
    <w:p w14:paraId="1FAEBDB7" w14:textId="77777777" w:rsidR="0010068E" w:rsidRDefault="0010068E" w:rsidP="001006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In Newton’s law of gravity, we noticed that mass is a crucial quantity. We consider mass and weight to be the same, but they are different in reality. </w:t>
      </w:r>
      <w:r w:rsidRPr="00145E0A">
        <w:rPr>
          <w:rFonts w:ascii="Poppins" w:hAnsi="Poppins" w:cs="Poppins"/>
          <w:color w:val="444444"/>
          <w:highlight w:val="yellow"/>
        </w:rPr>
        <w:t>Weight is the gravitational force exerted on an object of a certain mass</w:t>
      </w:r>
      <w:r>
        <w:rPr>
          <w:rFonts w:ascii="Poppins" w:hAnsi="Poppins" w:cs="Poppins"/>
          <w:color w:val="444444"/>
        </w:rPr>
        <w:t xml:space="preserve">. </w:t>
      </w:r>
      <w:r w:rsidRPr="00145E0A">
        <w:rPr>
          <w:rFonts w:ascii="Poppins" w:hAnsi="Poppins" w:cs="Poppins"/>
          <w:color w:val="444444"/>
          <w:highlight w:val="yellow"/>
        </w:rPr>
        <w:t>The object’s weight can be obtained by multiplying the object’s mass m by the acceleration due to gravity g, at the Earth’s surface. The</w:t>
      </w:r>
      <w:r>
        <w:rPr>
          <w:rFonts w:ascii="Poppins" w:hAnsi="Poppins" w:cs="Poppins"/>
          <w:color w:val="444444"/>
        </w:rPr>
        <w:t xml:space="preserve"> measured gravitational acceleration at the Earth’s surface is found to be about 980 cm/second/second.</w:t>
      </w:r>
    </w:p>
    <w:p w14:paraId="0DB0DE3D" w14:textId="77777777" w:rsidR="0010068E" w:rsidRDefault="0010068E" w:rsidP="0010068E">
      <w:pPr>
        <w:pStyle w:val="NormalWeb"/>
        <w:shd w:val="clear" w:color="auto" w:fill="FFFFFF"/>
        <w:spacing w:before="0" w:beforeAutospacing="0" w:after="150" w:afterAutospacing="0" w:line="360" w:lineRule="atLeast"/>
        <w:rPr>
          <w:rFonts w:ascii="Poppins" w:hAnsi="Poppins" w:cs="Poppins"/>
          <w:color w:val="444444"/>
        </w:rPr>
      </w:pPr>
      <w:r w:rsidRPr="00145E0A">
        <w:rPr>
          <w:rFonts w:ascii="Poppins" w:hAnsi="Poppins" w:cs="Poppins"/>
          <w:color w:val="444444"/>
          <w:highlight w:val="yellow"/>
        </w:rPr>
        <w:t xml:space="preserve">The measure of how much material is in an object is known as mass, while weight is the measure of the gravitational force exerted on the material in </w:t>
      </w:r>
      <w:r w:rsidRPr="00145E0A">
        <w:rPr>
          <w:rFonts w:ascii="Poppins" w:hAnsi="Poppins" w:cs="Poppins"/>
          <w:color w:val="444444"/>
          <w:highlight w:val="yellow"/>
        </w:rPr>
        <w:lastRenderedPageBreak/>
        <w:t>a gravitational field</w:t>
      </w:r>
      <w:r>
        <w:rPr>
          <w:rFonts w:ascii="Poppins" w:hAnsi="Poppins" w:cs="Poppins"/>
          <w:color w:val="444444"/>
        </w:rPr>
        <w:t>; thus, mass and weight are proportional to each other acceleration due to gravity as the proportionality constant. Therefore, it is observed that the mass is constant for a given object, but the weight depends on the object’s location. To better understand, let us consider the following example, say we transported an object of mass m to the surface of Neptune, the gravitational acceleration would change because the </w:t>
      </w:r>
      <w:hyperlink r:id="rId107" w:history="1">
        <w:r>
          <w:rPr>
            <w:rStyle w:val="Hyperlink"/>
            <w:rFonts w:ascii="Poppins" w:hAnsi="Poppins" w:cs="Poppins"/>
            <w:color w:val="8C69FF"/>
          </w:rPr>
          <w:t>radius and mass of the Neptune</w:t>
        </w:r>
      </w:hyperlink>
      <w:r>
        <w:rPr>
          <w:rFonts w:ascii="Poppins" w:hAnsi="Poppins" w:cs="Poppins"/>
          <w:color w:val="444444"/>
        </w:rPr>
        <w:t> both differ from those of the Earth. Thus, our object has mass m both on the surface of the Earth and on the surface of the Neptune, but it will weigh much more on the surface of Neptune because the gravitational acceleration there is 11.15 m/s</w:t>
      </w:r>
      <w:r>
        <w:rPr>
          <w:rFonts w:ascii="Poppins" w:hAnsi="Poppins" w:cs="Poppins"/>
          <w:color w:val="444444"/>
          <w:sz w:val="18"/>
          <w:szCs w:val="18"/>
          <w:vertAlign w:val="superscript"/>
        </w:rPr>
        <w:t>2</w:t>
      </w:r>
      <w:r>
        <w:rPr>
          <w:rFonts w:ascii="Poppins" w:hAnsi="Poppins" w:cs="Poppins"/>
          <w:color w:val="444444"/>
        </w:rPr>
        <w:t>.</w:t>
      </w:r>
    </w:p>
    <w:p w14:paraId="554A8BF2" w14:textId="77777777" w:rsidR="0010068E" w:rsidRDefault="0010068E" w:rsidP="0010068E">
      <w:pPr>
        <w:pStyle w:val="Heading2"/>
        <w:shd w:val="clear" w:color="auto" w:fill="FFFFFF"/>
        <w:spacing w:before="300" w:after="150" w:line="480" w:lineRule="atLeast"/>
        <w:rPr>
          <w:rFonts w:ascii="inherit" w:hAnsi="inherit" w:cs="Poppins"/>
          <w:color w:val="444444"/>
        </w:rPr>
      </w:pPr>
      <w:r>
        <w:rPr>
          <w:rFonts w:ascii="inherit" w:hAnsi="inherit" w:cs="Poppins"/>
          <w:b/>
          <w:bCs/>
          <w:color w:val="444444"/>
        </w:rPr>
        <w:t>Universality of Gravity</w:t>
      </w:r>
    </w:p>
    <w:p w14:paraId="27E7AF30" w14:textId="77777777" w:rsidR="0010068E" w:rsidRDefault="0010068E" w:rsidP="001006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Gravitation interactions not only exist between the earth and other objects, but it also exists between all objects with an intensity that is directly proportional to the product of their masses. The law of universal gravitation helps scientists study planetary orbits. The small perturbations in a planet’s elliptical motion can be easily explained owing to the fact that all objects exert gravitational influences on each other.</w:t>
      </w:r>
    </w:p>
    <w:p w14:paraId="7E3889F8" w14:textId="77777777" w:rsidR="0010068E" w:rsidRDefault="0010068E" w:rsidP="0010068E">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Watch the video and learn more about the reason behind the falling of objects</w:t>
      </w:r>
    </w:p>
    <w:p w14:paraId="5A11DE83" w14:textId="757698BE" w:rsidR="0010068E" w:rsidRDefault="0010068E" w:rsidP="0010068E">
      <w:pPr>
        <w:shd w:val="clear" w:color="auto" w:fill="FFFFFF"/>
        <w:rPr>
          <w:rFonts w:ascii="Poppins" w:hAnsi="Poppins" w:cs="Poppins"/>
          <w:color w:val="444444"/>
          <w:sz w:val="21"/>
          <w:szCs w:val="21"/>
        </w:rPr>
      </w:pPr>
    </w:p>
    <w:p w14:paraId="7A922552" w14:textId="77777777" w:rsidR="0010068E" w:rsidRDefault="0010068E" w:rsidP="0010068E">
      <w:pPr>
        <w:shd w:val="clear" w:color="auto" w:fill="FFFFFF"/>
        <w:rPr>
          <w:rFonts w:ascii="Poppins" w:hAnsi="Poppins" w:cs="Poppins"/>
          <w:color w:val="444444"/>
          <w:sz w:val="21"/>
          <w:szCs w:val="21"/>
        </w:rPr>
      </w:pPr>
      <w:r>
        <w:rPr>
          <w:rFonts w:ascii="Poppins" w:hAnsi="Poppins" w:cs="Poppins"/>
          <w:color w:val="444444"/>
          <w:sz w:val="21"/>
          <w:szCs w:val="21"/>
        </w:rPr>
        <w:t>7,46,390</w:t>
      </w:r>
    </w:p>
    <w:p w14:paraId="53AEC3E8" w14:textId="77777777" w:rsidR="0010068E" w:rsidRDefault="0010068E" w:rsidP="0010068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Why doesn’t the moon crash into the earth?</w:t>
      </w:r>
    </w:p>
    <w:p w14:paraId="729E84B4" w14:textId="77777777" w:rsidR="0010068E" w:rsidRDefault="0010068E" w:rsidP="001006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forces of speed and gravity are what keeps the moon in constant orbit around the earth. The Moon seems to hover around in the sky, unaffected by gravity. However, the reason the Moon stays in orbit is precise because of gravity. In this video, clearly, understand why the moon doesn’t fall into the earth.</w:t>
      </w:r>
    </w:p>
    <w:p w14:paraId="4655DD09" w14:textId="77777777" w:rsidR="0010068E" w:rsidRDefault="0010068E" w:rsidP="0010068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Is the force of Gravity the same all over the Earth?</w:t>
      </w:r>
    </w:p>
    <w:p w14:paraId="670D6E9F" w14:textId="77777777" w:rsidR="0010068E" w:rsidRDefault="0010068E" w:rsidP="001006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Gravity isn’t the same everywhere on earth. Gravity is slightly stronger over the places with more underground mass than places with less mass. NASA uses two spacecraft to measure the variation in the Earth’s gravity. These spacecraft are a part of the Gravity Recovery and Climate Experiment (GRACE) mission.</w:t>
      </w:r>
    </w:p>
    <w:p w14:paraId="0959A720" w14:textId="09C6DBAB" w:rsidR="0010068E" w:rsidRDefault="0010068E" w:rsidP="0010068E">
      <w:pPr>
        <w:shd w:val="clear" w:color="auto" w:fill="FFFFFF"/>
        <w:jc w:val="center"/>
        <w:rPr>
          <w:rFonts w:ascii="Poppins" w:hAnsi="Poppins" w:cs="Poppins"/>
          <w:color w:val="444444"/>
          <w:sz w:val="21"/>
          <w:szCs w:val="21"/>
        </w:rPr>
      </w:pPr>
      <w:r>
        <w:rPr>
          <w:rFonts w:ascii="Poppins" w:hAnsi="Poppins" w:cs="Poppins"/>
          <w:noProof/>
          <w:color w:val="444444"/>
          <w:sz w:val="21"/>
          <w:szCs w:val="21"/>
        </w:rPr>
        <w:lastRenderedPageBreak/>
        <w:drawing>
          <wp:inline distT="0" distB="0" distL="0" distR="0" wp14:anchorId="2F99F2E8" wp14:editId="101ED465">
            <wp:extent cx="7143750" cy="40767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7143750" cy="4076700"/>
                    </a:xfrm>
                    <a:prstGeom prst="rect">
                      <a:avLst/>
                    </a:prstGeom>
                    <a:noFill/>
                    <a:ln>
                      <a:noFill/>
                    </a:ln>
                  </pic:spPr>
                </pic:pic>
              </a:graphicData>
            </a:graphic>
          </wp:inline>
        </w:drawing>
      </w:r>
    </w:p>
    <w:p w14:paraId="4F6D368A" w14:textId="77777777" w:rsidR="0010068E" w:rsidRDefault="0010068E" w:rsidP="0010068E">
      <w:pPr>
        <w:shd w:val="clear" w:color="auto" w:fill="FFFFFF"/>
        <w:jc w:val="center"/>
        <w:rPr>
          <w:rStyle w:val="Strong"/>
          <w:rFonts w:ascii="Poppins" w:hAnsi="Poppins" w:cs="Poppins"/>
          <w:i/>
          <w:iCs/>
          <w:color w:val="444444"/>
          <w:sz w:val="21"/>
          <w:szCs w:val="21"/>
        </w:rPr>
      </w:pPr>
      <w:r>
        <w:rPr>
          <w:rStyle w:val="Strong"/>
          <w:rFonts w:ascii="Poppins" w:hAnsi="Poppins" w:cs="Poppins"/>
          <w:i/>
          <w:iCs/>
          <w:color w:val="444444"/>
          <w:sz w:val="21"/>
          <w:szCs w:val="21"/>
        </w:rPr>
        <w:t>Areas in blue have weaker gravity while areas in red have slightly stronger gravity.</w:t>
      </w:r>
    </w:p>
    <w:p w14:paraId="68993769" w14:textId="77777777" w:rsidR="004F12E8" w:rsidRDefault="004F12E8" w:rsidP="0010068E">
      <w:pPr>
        <w:shd w:val="clear" w:color="auto" w:fill="FFFFFF"/>
        <w:jc w:val="center"/>
        <w:rPr>
          <w:rStyle w:val="Strong"/>
          <w:rFonts w:ascii="Poppins" w:hAnsi="Poppins" w:cs="Poppins"/>
          <w:i/>
          <w:iCs/>
          <w:color w:val="444444"/>
          <w:sz w:val="21"/>
          <w:szCs w:val="21"/>
        </w:rPr>
      </w:pPr>
    </w:p>
    <w:p w14:paraId="7CE13F74" w14:textId="77777777" w:rsidR="004F12E8" w:rsidRDefault="004F12E8" w:rsidP="0010068E">
      <w:pPr>
        <w:shd w:val="clear" w:color="auto" w:fill="FFFFFF"/>
        <w:jc w:val="center"/>
        <w:rPr>
          <w:rStyle w:val="Strong"/>
          <w:rFonts w:ascii="Poppins" w:hAnsi="Poppins" w:cs="Poppins"/>
          <w:i/>
          <w:iCs/>
          <w:color w:val="444444"/>
          <w:sz w:val="21"/>
          <w:szCs w:val="21"/>
        </w:rPr>
      </w:pPr>
    </w:p>
    <w:p w14:paraId="4EDF6BCE" w14:textId="33E1D2B4" w:rsidR="004F12E8" w:rsidRDefault="00D071A6" w:rsidP="00D071A6">
      <w:pPr>
        <w:pStyle w:val="Heading1"/>
        <w:rPr>
          <w:sz w:val="56"/>
          <w:szCs w:val="56"/>
        </w:rPr>
      </w:pPr>
      <w:r>
        <w:rPr>
          <w:sz w:val="56"/>
          <w:szCs w:val="56"/>
        </w:rPr>
        <w:t>ACCELERATION DUE TO GRAVITY AND ITS VARIATION WITH ALTITUDE AND DEPTH</w:t>
      </w:r>
    </w:p>
    <w:p w14:paraId="5EF20735" w14:textId="77777777" w:rsidR="00D071A6" w:rsidRDefault="00D071A6" w:rsidP="00D071A6"/>
    <w:p w14:paraId="46183F15" w14:textId="77777777" w:rsidR="00341D6C" w:rsidRDefault="00341D6C" w:rsidP="00341D6C">
      <w:pPr>
        <w:pStyle w:val="Heading1"/>
        <w:spacing w:before="0" w:line="600" w:lineRule="atLeast"/>
        <w:rPr>
          <w:rFonts w:ascii="inherit" w:hAnsi="inherit" w:cs="Poppins"/>
          <w:color w:val="FFFFFF"/>
        </w:rPr>
      </w:pPr>
      <w:r>
        <w:rPr>
          <w:rFonts w:ascii="inherit" w:hAnsi="inherit" w:cs="Poppins"/>
          <w:b/>
          <w:bCs/>
          <w:color w:val="FFFFFF"/>
        </w:rPr>
        <w:t>Acceleration due to Gravity - Value of g on Earth</w:t>
      </w:r>
    </w:p>
    <w:p w14:paraId="2B38F14E" w14:textId="77777777" w:rsidR="00341D6C" w:rsidRDefault="00341D6C" w:rsidP="00341D6C">
      <w:pPr>
        <w:pStyle w:val="Heading2"/>
        <w:spacing w:before="300" w:after="150" w:line="480" w:lineRule="atLeast"/>
        <w:rPr>
          <w:rFonts w:ascii="inherit" w:hAnsi="inherit" w:cs="Times New Roman"/>
          <w:b/>
          <w:bCs/>
          <w:color w:val="444444"/>
        </w:rPr>
      </w:pPr>
      <w:r>
        <w:rPr>
          <w:rFonts w:ascii="inherit" w:hAnsi="inherit"/>
          <w:color w:val="800080"/>
        </w:rPr>
        <w:t>What Is Acceleration Due to Gravity?</w:t>
      </w:r>
    </w:p>
    <w:p w14:paraId="428E0DA9" w14:textId="77777777" w:rsidR="00341D6C" w:rsidRDefault="00341D6C" w:rsidP="00341D6C">
      <w:pPr>
        <w:pStyle w:val="NormalWeb"/>
        <w:spacing w:before="0" w:beforeAutospacing="0" w:after="240" w:afterAutospacing="0" w:line="360" w:lineRule="atLeast"/>
      </w:pPr>
      <w:r>
        <w:rPr>
          <w:rStyle w:val="Strong"/>
        </w:rPr>
        <w:t>Acceleration due to gravity</w:t>
      </w:r>
      <w:r>
        <w:t> is the acceleration gained by an object due to gravitational force. Its SI unit is m/s</w:t>
      </w:r>
      <w:r>
        <w:rPr>
          <w:sz w:val="18"/>
          <w:szCs w:val="18"/>
          <w:vertAlign w:val="superscript"/>
        </w:rPr>
        <w:t>2</w:t>
      </w:r>
      <w:r>
        <w:t>. It has both magnitude and direction; hence, it’s a vector quantity. Acceleration due to gravity is represented by g. The standard value of g on the surface of the earth at sea level is 9.8 m/s</w:t>
      </w:r>
      <w:r>
        <w:rPr>
          <w:sz w:val="18"/>
          <w:szCs w:val="18"/>
          <w:vertAlign w:val="superscript"/>
        </w:rPr>
        <w:t>2</w:t>
      </w:r>
      <w:r>
        <w:t>.</w:t>
      </w:r>
    </w:p>
    <w:p w14:paraId="5EAEDB71" w14:textId="77777777" w:rsidR="00341D6C" w:rsidRDefault="00341D6C" w:rsidP="00341D6C">
      <w:pPr>
        <w:pStyle w:val="pdf-download-snippet"/>
        <w:spacing w:before="0" w:beforeAutospacing="0" w:after="0" w:afterAutospacing="0" w:line="360" w:lineRule="atLeast"/>
        <w:jc w:val="center"/>
      </w:pPr>
      <w:r>
        <w:rPr>
          <w:b/>
          <w:bCs/>
        </w:rPr>
        <w:lastRenderedPageBreak/>
        <w:t>Download Complete Chapter Notes of Gravitation</w:t>
      </w:r>
      <w:r>
        <w:br/>
      </w:r>
      <w:hyperlink r:id="rId109" w:history="1">
        <w:r>
          <w:rPr>
            <w:rStyle w:val="Hyperlink"/>
            <w:color w:val="FFFFFF"/>
            <w:sz w:val="21"/>
            <w:szCs w:val="21"/>
            <w:bdr w:val="single" w:sz="6" w:space="8" w:color="CCCCCC" w:frame="1"/>
            <w:shd w:val="clear" w:color="auto" w:fill="2B3F84"/>
          </w:rPr>
          <w:t>Download Now</w:t>
        </w:r>
      </w:hyperlink>
    </w:p>
    <w:p w14:paraId="75257017" w14:textId="77777777" w:rsidR="00341D6C" w:rsidRDefault="00341D6C" w:rsidP="00341D6C">
      <w:pPr>
        <w:pStyle w:val="Heading3"/>
        <w:spacing w:before="300" w:after="150" w:line="420" w:lineRule="atLeast"/>
        <w:jc w:val="center"/>
        <w:rPr>
          <w:rFonts w:ascii="inherit" w:hAnsi="inherit"/>
          <w:color w:val="444444"/>
          <w:sz w:val="30"/>
          <w:szCs w:val="30"/>
        </w:rPr>
      </w:pPr>
      <w:r>
        <w:rPr>
          <w:rFonts w:ascii="inherit" w:hAnsi="inherit"/>
          <w:color w:val="800080"/>
          <w:sz w:val="30"/>
          <w:szCs w:val="30"/>
        </w:rPr>
        <w:t>JEE Main 2021 LIVE Physics Paper Solutions 24 Feb Shift-1 Memory-based</w:t>
      </w:r>
    </w:p>
    <w:p w14:paraId="384A0DBA" w14:textId="6327DEC5" w:rsidR="00341D6C" w:rsidRDefault="00341D6C" w:rsidP="00341D6C">
      <w:pPr>
        <w:rPr>
          <w:rFonts w:ascii="Times New Roman" w:hAnsi="Times New Roman"/>
          <w:sz w:val="24"/>
          <w:szCs w:val="24"/>
        </w:rPr>
      </w:pPr>
    </w:p>
    <w:p w14:paraId="0BFD7DA7" w14:textId="77777777" w:rsidR="00341D6C" w:rsidRDefault="00341D6C" w:rsidP="00341D6C">
      <w:r>
        <w:t>66,377</w:t>
      </w:r>
    </w:p>
    <w:p w14:paraId="16CA246C" w14:textId="77777777" w:rsidR="00341D6C" w:rsidRDefault="00341D6C" w:rsidP="00341D6C">
      <w:pPr>
        <w:pStyle w:val="Heading3"/>
        <w:spacing w:before="300" w:after="150" w:line="420" w:lineRule="atLeast"/>
        <w:rPr>
          <w:rFonts w:ascii="inherit" w:hAnsi="inherit"/>
          <w:color w:val="444444"/>
          <w:sz w:val="30"/>
          <w:szCs w:val="30"/>
        </w:rPr>
      </w:pPr>
      <w:r w:rsidRPr="00341D6C">
        <w:rPr>
          <w:rFonts w:ascii="inherit" w:hAnsi="inherit"/>
          <w:color w:val="800080"/>
          <w:sz w:val="30"/>
          <w:szCs w:val="30"/>
          <w:highlight w:val="yellow"/>
        </w:rPr>
        <w:t>Acceleration Due to Gravity – Formula, Unit and Values</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6756"/>
        <w:gridCol w:w="3294"/>
      </w:tblGrid>
      <w:tr w:rsidR="00341D6C" w14:paraId="3AC47E11" w14:textId="77777777" w:rsidTr="00341D6C">
        <w:trPr>
          <w:tblCellSpacing w:w="15" w:type="dxa"/>
        </w:trPr>
        <w:tc>
          <w:tcPr>
            <w:tcW w:w="0" w:type="auto"/>
            <w:gridSpan w:val="2"/>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3E3F1EA" w14:textId="77777777" w:rsidR="00341D6C" w:rsidRDefault="00341D6C">
            <w:pPr>
              <w:spacing w:after="330" w:line="300" w:lineRule="atLeast"/>
              <w:jc w:val="center"/>
              <w:rPr>
                <w:rFonts w:ascii="Times New Roman" w:hAnsi="Times New Roman"/>
                <w:sz w:val="21"/>
                <w:szCs w:val="21"/>
              </w:rPr>
            </w:pPr>
            <w:r>
              <w:rPr>
                <w:rStyle w:val="Strong"/>
                <w:sz w:val="21"/>
                <w:szCs w:val="21"/>
              </w:rPr>
              <w:t>Acceleration Due to Gravity (g)</w:t>
            </w:r>
          </w:p>
        </w:tc>
      </w:tr>
      <w:tr w:rsidR="00341D6C" w14:paraId="7F3E1BAA" w14:textId="77777777" w:rsidTr="00341D6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F2526C6" w14:textId="77777777" w:rsidR="00341D6C" w:rsidRDefault="00341D6C">
            <w:pPr>
              <w:spacing w:after="330" w:line="300" w:lineRule="atLeast"/>
              <w:rPr>
                <w:sz w:val="21"/>
                <w:szCs w:val="21"/>
              </w:rPr>
            </w:pPr>
            <w:r>
              <w:rPr>
                <w:sz w:val="21"/>
                <w:szCs w:val="21"/>
              </w:rPr>
              <w:t>Symbol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F4D302D" w14:textId="77777777" w:rsidR="00341D6C" w:rsidRDefault="00341D6C">
            <w:pPr>
              <w:spacing w:after="330" w:line="300" w:lineRule="atLeast"/>
              <w:rPr>
                <w:sz w:val="21"/>
                <w:szCs w:val="21"/>
              </w:rPr>
            </w:pPr>
            <w:r>
              <w:rPr>
                <w:sz w:val="21"/>
                <w:szCs w:val="21"/>
              </w:rPr>
              <w:t>g</w:t>
            </w:r>
          </w:p>
        </w:tc>
      </w:tr>
      <w:tr w:rsidR="00341D6C" w14:paraId="1023A306" w14:textId="77777777" w:rsidTr="00341D6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CB84990" w14:textId="77777777" w:rsidR="00341D6C" w:rsidRDefault="00341D6C">
            <w:pPr>
              <w:spacing w:after="330" w:line="300" w:lineRule="atLeast"/>
              <w:rPr>
                <w:sz w:val="21"/>
                <w:szCs w:val="21"/>
              </w:rPr>
            </w:pPr>
            <w:r>
              <w:rPr>
                <w:sz w:val="21"/>
                <w:szCs w:val="21"/>
              </w:rPr>
              <w:t>Dimensional 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4EAD615" w14:textId="77777777" w:rsidR="00341D6C" w:rsidRDefault="00341D6C">
            <w:pPr>
              <w:spacing w:after="330" w:line="300" w:lineRule="atLeast"/>
              <w:rPr>
                <w:sz w:val="21"/>
                <w:szCs w:val="21"/>
              </w:rPr>
            </w:pPr>
            <w:r>
              <w:rPr>
                <w:sz w:val="21"/>
                <w:szCs w:val="21"/>
              </w:rPr>
              <w:t>M</w:t>
            </w:r>
            <w:r>
              <w:rPr>
                <w:sz w:val="16"/>
                <w:szCs w:val="16"/>
                <w:vertAlign w:val="superscript"/>
              </w:rPr>
              <w:t>0</w:t>
            </w:r>
            <w:r>
              <w:rPr>
                <w:sz w:val="21"/>
                <w:szCs w:val="21"/>
              </w:rPr>
              <w:t>L</w:t>
            </w:r>
            <w:r>
              <w:rPr>
                <w:sz w:val="16"/>
                <w:szCs w:val="16"/>
                <w:vertAlign w:val="superscript"/>
              </w:rPr>
              <w:t>1</w:t>
            </w:r>
            <w:r>
              <w:rPr>
                <w:sz w:val="21"/>
                <w:szCs w:val="21"/>
              </w:rPr>
              <w:t>T</w:t>
            </w:r>
            <w:r>
              <w:rPr>
                <w:sz w:val="16"/>
                <w:szCs w:val="16"/>
                <w:vertAlign w:val="superscript"/>
              </w:rPr>
              <w:t>-2</w:t>
            </w:r>
          </w:p>
        </w:tc>
      </w:tr>
      <w:tr w:rsidR="00341D6C" w14:paraId="5093175E" w14:textId="77777777" w:rsidTr="00341D6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231C3EB" w14:textId="77777777" w:rsidR="00341D6C" w:rsidRDefault="00341D6C">
            <w:pPr>
              <w:spacing w:after="330" w:line="300" w:lineRule="atLeast"/>
              <w:rPr>
                <w:sz w:val="21"/>
                <w:szCs w:val="21"/>
              </w:rPr>
            </w:pPr>
            <w:r>
              <w:rPr>
                <w:sz w:val="21"/>
                <w:szCs w:val="21"/>
              </w:rPr>
              <w:t>SI Unit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A35E4B1" w14:textId="77777777" w:rsidR="00341D6C" w:rsidRDefault="00341D6C">
            <w:pPr>
              <w:spacing w:after="330" w:line="300" w:lineRule="atLeast"/>
              <w:rPr>
                <w:sz w:val="21"/>
                <w:szCs w:val="21"/>
              </w:rPr>
            </w:pPr>
            <w:r>
              <w:rPr>
                <w:sz w:val="21"/>
                <w:szCs w:val="21"/>
              </w:rPr>
              <w:t>ms</w:t>
            </w:r>
            <w:r>
              <w:rPr>
                <w:sz w:val="16"/>
                <w:szCs w:val="16"/>
                <w:vertAlign w:val="superscript"/>
              </w:rPr>
              <w:t>-2</w:t>
            </w:r>
          </w:p>
        </w:tc>
      </w:tr>
      <w:tr w:rsidR="00341D6C" w14:paraId="20FD1271" w14:textId="77777777" w:rsidTr="00341D6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5F44C69" w14:textId="77777777" w:rsidR="00341D6C" w:rsidRDefault="00341D6C">
            <w:pPr>
              <w:spacing w:after="330" w:line="300" w:lineRule="atLeast"/>
              <w:rPr>
                <w:sz w:val="21"/>
                <w:szCs w:val="21"/>
              </w:rPr>
            </w:pPr>
            <w:r>
              <w:rPr>
                <w:sz w:val="21"/>
                <w:szCs w:val="21"/>
              </w:rPr>
              <w:t>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8243B1F" w14:textId="77777777" w:rsidR="00341D6C" w:rsidRDefault="00341D6C">
            <w:pPr>
              <w:spacing w:after="330" w:line="300" w:lineRule="atLeast"/>
              <w:rPr>
                <w:sz w:val="21"/>
                <w:szCs w:val="21"/>
              </w:rPr>
            </w:pPr>
            <w:r>
              <w:rPr>
                <w:sz w:val="21"/>
                <w:szCs w:val="21"/>
              </w:rPr>
              <w:t>g = GM/r</w:t>
            </w:r>
            <w:r>
              <w:rPr>
                <w:sz w:val="16"/>
                <w:szCs w:val="16"/>
                <w:vertAlign w:val="superscript"/>
              </w:rPr>
              <w:t>2</w:t>
            </w:r>
          </w:p>
        </w:tc>
      </w:tr>
      <w:tr w:rsidR="00341D6C" w14:paraId="4C242473" w14:textId="77777777" w:rsidTr="00341D6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7B94E65" w14:textId="77777777" w:rsidR="00341D6C" w:rsidRDefault="00341D6C">
            <w:pPr>
              <w:spacing w:after="330" w:line="300" w:lineRule="atLeast"/>
              <w:rPr>
                <w:sz w:val="21"/>
                <w:szCs w:val="21"/>
              </w:rPr>
            </w:pPr>
            <w:r>
              <w:rPr>
                <w:sz w:val="21"/>
                <w:szCs w:val="21"/>
              </w:rPr>
              <w:t>Values of g in SI</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B014E43" w14:textId="77777777" w:rsidR="00341D6C" w:rsidRDefault="00341D6C">
            <w:pPr>
              <w:spacing w:after="330" w:line="300" w:lineRule="atLeast"/>
              <w:rPr>
                <w:sz w:val="21"/>
                <w:szCs w:val="21"/>
              </w:rPr>
            </w:pPr>
            <w:r>
              <w:rPr>
                <w:sz w:val="21"/>
                <w:szCs w:val="21"/>
              </w:rPr>
              <w:t>9.806 ms</w:t>
            </w:r>
            <w:r>
              <w:rPr>
                <w:sz w:val="16"/>
                <w:szCs w:val="16"/>
                <w:vertAlign w:val="superscript"/>
              </w:rPr>
              <w:t>-2</w:t>
            </w:r>
          </w:p>
        </w:tc>
      </w:tr>
      <w:tr w:rsidR="00341D6C" w14:paraId="7FCD73B1" w14:textId="77777777" w:rsidTr="00341D6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1972DE4" w14:textId="77777777" w:rsidR="00341D6C" w:rsidRDefault="00341D6C">
            <w:pPr>
              <w:spacing w:after="330" w:line="300" w:lineRule="atLeast"/>
              <w:rPr>
                <w:sz w:val="21"/>
                <w:szCs w:val="21"/>
              </w:rPr>
            </w:pPr>
            <w:r>
              <w:rPr>
                <w:sz w:val="21"/>
                <w:szCs w:val="21"/>
              </w:rPr>
              <w:t>Values of g in CGS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FC83CB3" w14:textId="77777777" w:rsidR="00341D6C" w:rsidRDefault="00341D6C">
            <w:pPr>
              <w:spacing w:after="330" w:line="300" w:lineRule="atLeast"/>
              <w:rPr>
                <w:sz w:val="21"/>
                <w:szCs w:val="21"/>
              </w:rPr>
            </w:pPr>
            <w:r>
              <w:rPr>
                <w:sz w:val="21"/>
                <w:szCs w:val="21"/>
              </w:rPr>
              <w:t>980 cm s</w:t>
            </w:r>
            <w:r>
              <w:rPr>
                <w:sz w:val="16"/>
                <w:szCs w:val="16"/>
                <w:vertAlign w:val="superscript"/>
              </w:rPr>
              <w:t>-2</w:t>
            </w:r>
          </w:p>
        </w:tc>
      </w:tr>
    </w:tbl>
    <w:p w14:paraId="07DC573F" w14:textId="77777777" w:rsidR="00341D6C" w:rsidRDefault="00341D6C" w:rsidP="00341D6C">
      <w:pPr>
        <w:pStyle w:val="Heading3"/>
        <w:spacing w:before="300" w:after="150" w:line="420" w:lineRule="atLeast"/>
        <w:rPr>
          <w:rFonts w:ascii="inherit" w:hAnsi="inherit"/>
          <w:color w:val="444444"/>
          <w:sz w:val="30"/>
          <w:szCs w:val="30"/>
        </w:rPr>
      </w:pPr>
      <w:r>
        <w:rPr>
          <w:rFonts w:ascii="inherit" w:hAnsi="inherit"/>
          <w:color w:val="444444"/>
          <w:sz w:val="30"/>
          <w:szCs w:val="30"/>
        </w:rPr>
        <w:t>Table of Contents</w:t>
      </w:r>
    </w:p>
    <w:p w14:paraId="2B0BCECD" w14:textId="77777777" w:rsidR="00341D6C" w:rsidRDefault="008921C8" w:rsidP="00A93E12">
      <w:pPr>
        <w:numPr>
          <w:ilvl w:val="0"/>
          <w:numId w:val="19"/>
        </w:numPr>
        <w:spacing w:before="100" w:beforeAutospacing="1" w:after="75" w:line="240" w:lineRule="auto"/>
        <w:rPr>
          <w:rFonts w:ascii="Times New Roman" w:hAnsi="Times New Roman"/>
          <w:sz w:val="24"/>
          <w:szCs w:val="24"/>
        </w:rPr>
      </w:pPr>
      <w:hyperlink r:id="rId110" w:anchor="What-is-Gravity?" w:history="1">
        <w:r w:rsidR="00341D6C">
          <w:rPr>
            <w:rStyle w:val="Hyperlink"/>
            <w:color w:val="8C69FF"/>
          </w:rPr>
          <w:t>What Is Gravity?</w:t>
        </w:r>
      </w:hyperlink>
    </w:p>
    <w:p w14:paraId="7F0949D0" w14:textId="77777777" w:rsidR="00341D6C" w:rsidRDefault="008921C8" w:rsidP="00A93E12">
      <w:pPr>
        <w:numPr>
          <w:ilvl w:val="0"/>
          <w:numId w:val="19"/>
        </w:numPr>
        <w:spacing w:before="100" w:beforeAutospacing="1" w:after="75" w:line="240" w:lineRule="auto"/>
      </w:pPr>
      <w:hyperlink r:id="rId111" w:anchor="Formula-of-Acceleration-due-to-Gravity" w:history="1">
        <w:r w:rsidR="00341D6C">
          <w:rPr>
            <w:rStyle w:val="Hyperlink"/>
            <w:color w:val="8C69FF"/>
          </w:rPr>
          <w:t>Formula</w:t>
        </w:r>
      </w:hyperlink>
    </w:p>
    <w:p w14:paraId="2261AB5F" w14:textId="77777777" w:rsidR="00341D6C" w:rsidRDefault="008921C8" w:rsidP="00A93E12">
      <w:pPr>
        <w:numPr>
          <w:ilvl w:val="0"/>
          <w:numId w:val="19"/>
        </w:numPr>
        <w:spacing w:before="100" w:beforeAutospacing="1" w:after="75" w:line="240" w:lineRule="auto"/>
      </w:pPr>
      <w:hyperlink r:id="rId112" w:anchor="Acceleration-due-to-Gravity-on-the-Surface-of-Earth" w:history="1">
        <w:r w:rsidR="00341D6C">
          <w:rPr>
            <w:rStyle w:val="Hyperlink"/>
            <w:color w:val="8C69FF"/>
          </w:rPr>
          <w:t>g on Earth</w:t>
        </w:r>
      </w:hyperlink>
    </w:p>
    <w:p w14:paraId="17F82A44" w14:textId="77777777" w:rsidR="00341D6C" w:rsidRDefault="008921C8" w:rsidP="00A93E12">
      <w:pPr>
        <w:numPr>
          <w:ilvl w:val="0"/>
          <w:numId w:val="19"/>
        </w:numPr>
        <w:spacing w:before="100" w:beforeAutospacing="1" w:after="75" w:line="240" w:lineRule="auto"/>
      </w:pPr>
      <w:hyperlink r:id="rId113" w:anchor="Variation-of-g-with-Height" w:history="1">
        <w:r w:rsidR="00341D6C">
          <w:rPr>
            <w:rStyle w:val="Hyperlink"/>
            <w:color w:val="8C69FF"/>
          </w:rPr>
          <w:t>Value of g with Height</w:t>
        </w:r>
      </w:hyperlink>
    </w:p>
    <w:p w14:paraId="267A2282" w14:textId="77777777" w:rsidR="00341D6C" w:rsidRDefault="008921C8" w:rsidP="00A93E12">
      <w:pPr>
        <w:numPr>
          <w:ilvl w:val="0"/>
          <w:numId w:val="19"/>
        </w:numPr>
        <w:spacing w:before="100" w:beforeAutospacing="1" w:after="75" w:line="240" w:lineRule="auto"/>
      </w:pPr>
      <w:hyperlink r:id="rId114" w:anchor="Variation-of-g-with-Depth" w:history="1">
        <w:r w:rsidR="00341D6C">
          <w:rPr>
            <w:rStyle w:val="Hyperlink"/>
            <w:color w:val="8C69FF"/>
          </w:rPr>
          <w:t>g with Depth</w:t>
        </w:r>
      </w:hyperlink>
    </w:p>
    <w:p w14:paraId="368AAAB8" w14:textId="77777777" w:rsidR="00341D6C" w:rsidRDefault="008921C8" w:rsidP="00A93E12">
      <w:pPr>
        <w:numPr>
          <w:ilvl w:val="0"/>
          <w:numId w:val="19"/>
        </w:numPr>
        <w:spacing w:before="100" w:beforeAutospacing="1" w:after="75" w:line="240" w:lineRule="auto"/>
      </w:pPr>
      <w:hyperlink r:id="rId115" w:anchor="Variation-of-g-due-to-the-Shape-of-Earth" w:history="1">
        <w:r w:rsidR="00341D6C">
          <w:rPr>
            <w:rStyle w:val="Hyperlink"/>
            <w:color w:val="8C69FF"/>
          </w:rPr>
          <w:t>g Due to the Shape of the Earth</w:t>
        </w:r>
      </w:hyperlink>
    </w:p>
    <w:p w14:paraId="00C4385A" w14:textId="77777777" w:rsidR="00341D6C" w:rsidRDefault="008921C8" w:rsidP="00A93E12">
      <w:pPr>
        <w:numPr>
          <w:ilvl w:val="0"/>
          <w:numId w:val="19"/>
        </w:numPr>
        <w:spacing w:before="100" w:beforeAutospacing="1" w:after="75" w:line="240" w:lineRule="auto"/>
      </w:pPr>
      <w:hyperlink r:id="rId116" w:anchor="Variation-of-g-Due-to-the-Rotation-of-Earth" w:history="1">
        <w:r w:rsidR="00341D6C">
          <w:rPr>
            <w:rStyle w:val="Hyperlink"/>
            <w:color w:val="8C69FF"/>
          </w:rPr>
          <w:t>g Due to Rotation</w:t>
        </w:r>
      </w:hyperlink>
    </w:p>
    <w:p w14:paraId="02B29091" w14:textId="77777777" w:rsidR="00341D6C" w:rsidRDefault="00341D6C" w:rsidP="00341D6C">
      <w:pPr>
        <w:pStyle w:val="Heading2"/>
        <w:spacing w:before="300" w:after="150" w:line="480" w:lineRule="atLeast"/>
        <w:rPr>
          <w:rFonts w:ascii="inherit" w:hAnsi="inherit"/>
          <w:color w:val="444444"/>
        </w:rPr>
      </w:pPr>
      <w:bookmarkStart w:id="4" w:name="What-is-Gravity?"/>
      <w:bookmarkEnd w:id="4"/>
      <w:r>
        <w:rPr>
          <w:rFonts w:ascii="inherit" w:hAnsi="inherit"/>
          <w:color w:val="800080"/>
        </w:rPr>
        <w:lastRenderedPageBreak/>
        <w:t>What Is Gravity?</w:t>
      </w:r>
    </w:p>
    <w:p w14:paraId="1760C32D" w14:textId="77777777" w:rsidR="00341D6C" w:rsidRDefault="00341D6C" w:rsidP="00341D6C">
      <w:pPr>
        <w:pStyle w:val="NormalWeb"/>
        <w:spacing w:before="0" w:beforeAutospacing="0" w:after="240" w:afterAutospacing="0" w:line="360" w:lineRule="atLeast"/>
      </w:pPr>
      <w:r>
        <w:rPr>
          <w:rStyle w:val="Strong"/>
        </w:rPr>
        <w:t>Gravity</w:t>
      </w:r>
      <w:r>
        <w:t> is the force with which the </w:t>
      </w:r>
      <w:r>
        <w:rPr>
          <w:rStyle w:val="Strong"/>
        </w:rPr>
        <w:t>earth</w:t>
      </w:r>
      <w:r>
        <w:t> attracts a body </w:t>
      </w:r>
      <w:r>
        <w:rPr>
          <w:rStyle w:val="Strong"/>
        </w:rPr>
        <w:t>towards its centre</w:t>
      </w:r>
      <w:r>
        <w:t>. Let us consider two bodies of masses, m</w:t>
      </w:r>
      <w:r>
        <w:rPr>
          <w:sz w:val="18"/>
          <w:szCs w:val="18"/>
          <w:vertAlign w:val="subscript"/>
        </w:rPr>
        <w:t>a</w:t>
      </w:r>
      <w:r>
        <w:t> and m</w:t>
      </w:r>
      <w:r>
        <w:rPr>
          <w:sz w:val="18"/>
          <w:szCs w:val="18"/>
          <w:vertAlign w:val="subscript"/>
        </w:rPr>
        <w:t>b</w:t>
      </w:r>
      <w:r>
        <w:t>. Under the application of equal forces on two bodies, the force in terms of mass is given by</w:t>
      </w:r>
    </w:p>
    <w:p w14:paraId="762C52AC" w14:textId="77777777" w:rsidR="00341D6C" w:rsidRDefault="00341D6C" w:rsidP="00341D6C">
      <w:pPr>
        <w:pStyle w:val="NormalWeb"/>
        <w:spacing w:before="0" w:beforeAutospacing="0" w:after="240" w:afterAutospacing="0" w:line="360" w:lineRule="atLeast"/>
      </w:pPr>
      <w:r>
        <w:t>m</w:t>
      </w:r>
      <w:r>
        <w:rPr>
          <w:sz w:val="18"/>
          <w:szCs w:val="18"/>
          <w:vertAlign w:val="subscript"/>
        </w:rPr>
        <w:t>b </w:t>
      </w:r>
      <w:r>
        <w:t>= m</w:t>
      </w:r>
      <w:r>
        <w:rPr>
          <w:sz w:val="18"/>
          <w:szCs w:val="18"/>
          <w:vertAlign w:val="subscript"/>
        </w:rPr>
        <w:t>a </w:t>
      </w:r>
      <w:r>
        <w:t>[a</w:t>
      </w:r>
      <w:r>
        <w:rPr>
          <w:sz w:val="18"/>
          <w:szCs w:val="18"/>
          <w:vertAlign w:val="subscript"/>
        </w:rPr>
        <w:t>A</w:t>
      </w:r>
      <w:r>
        <w:t>/a</w:t>
      </w:r>
      <w:r>
        <w:rPr>
          <w:sz w:val="18"/>
          <w:szCs w:val="18"/>
          <w:vertAlign w:val="subscript"/>
        </w:rPr>
        <w:t>B</w:t>
      </w:r>
      <w:r>
        <w:t>]; this is called an inertial mass of a body.</w:t>
      </w:r>
    </w:p>
    <w:p w14:paraId="1D6C8051" w14:textId="77777777" w:rsidR="00341D6C" w:rsidRDefault="00341D6C" w:rsidP="00341D6C">
      <w:pPr>
        <w:pStyle w:val="NormalWeb"/>
        <w:spacing w:before="0" w:beforeAutospacing="0" w:after="240" w:afterAutospacing="0" w:line="360" w:lineRule="atLeast"/>
      </w:pPr>
      <w:r>
        <w:t>Under the gravitational influence on two bodies,</w:t>
      </w:r>
    </w:p>
    <w:p w14:paraId="66836DFA" w14:textId="77777777" w:rsidR="00341D6C" w:rsidRDefault="00341D6C" w:rsidP="00A93E12">
      <w:pPr>
        <w:numPr>
          <w:ilvl w:val="0"/>
          <w:numId w:val="20"/>
        </w:numPr>
        <w:spacing w:before="100" w:beforeAutospacing="1" w:after="75" w:line="240" w:lineRule="auto"/>
      </w:pPr>
      <w:r>
        <w:t>F</w:t>
      </w:r>
      <w:r>
        <w:rPr>
          <w:sz w:val="16"/>
          <w:szCs w:val="16"/>
          <w:vertAlign w:val="subscript"/>
        </w:rPr>
        <w:t>A </w:t>
      </w:r>
      <w:r>
        <w:t>= GMm</w:t>
      </w:r>
      <w:r>
        <w:rPr>
          <w:sz w:val="16"/>
          <w:szCs w:val="16"/>
          <w:vertAlign w:val="subscript"/>
        </w:rPr>
        <w:t>A</w:t>
      </w:r>
      <w:r>
        <w:t>/r</w:t>
      </w:r>
      <w:r>
        <w:rPr>
          <w:sz w:val="16"/>
          <w:szCs w:val="16"/>
          <w:vertAlign w:val="superscript"/>
        </w:rPr>
        <w:t>2</w:t>
      </w:r>
      <w:r>
        <w:t>,</w:t>
      </w:r>
    </w:p>
    <w:p w14:paraId="5B1F05C2" w14:textId="77777777" w:rsidR="00341D6C" w:rsidRDefault="00341D6C" w:rsidP="00A93E12">
      <w:pPr>
        <w:numPr>
          <w:ilvl w:val="0"/>
          <w:numId w:val="20"/>
        </w:numPr>
        <w:spacing w:before="100" w:beforeAutospacing="1" w:after="75" w:line="240" w:lineRule="auto"/>
      </w:pPr>
      <w:r>
        <w:t>F</w:t>
      </w:r>
      <w:r>
        <w:rPr>
          <w:sz w:val="16"/>
          <w:szCs w:val="16"/>
          <w:vertAlign w:val="subscript"/>
        </w:rPr>
        <w:t>B </w:t>
      </w:r>
      <w:r>
        <w:t>= GMm</w:t>
      </w:r>
      <w:r>
        <w:rPr>
          <w:sz w:val="16"/>
          <w:szCs w:val="16"/>
          <w:vertAlign w:val="subscript"/>
        </w:rPr>
        <w:t>B</w:t>
      </w:r>
      <w:r>
        <w:t>/r</w:t>
      </w:r>
      <w:r>
        <w:rPr>
          <w:sz w:val="16"/>
          <w:szCs w:val="16"/>
          <w:vertAlign w:val="superscript"/>
        </w:rPr>
        <w:t>2</w:t>
      </w:r>
      <w:r>
        <w:t>,</w:t>
      </w:r>
    </w:p>
    <w:p w14:paraId="502CB992" w14:textId="77777777" w:rsidR="00341D6C" w:rsidRDefault="00341D6C" w:rsidP="00A93E12">
      <w:pPr>
        <w:numPr>
          <w:ilvl w:val="0"/>
          <w:numId w:val="20"/>
        </w:numPr>
        <w:spacing w:before="100" w:beforeAutospacing="1" w:after="75" w:line="240" w:lineRule="auto"/>
      </w:pPr>
      <w:r>
        <w:t>m</w:t>
      </w:r>
      <w:r>
        <w:rPr>
          <w:sz w:val="16"/>
          <w:szCs w:val="16"/>
          <w:vertAlign w:val="subscript"/>
        </w:rPr>
        <w:t>B </w:t>
      </w:r>
      <w:r>
        <w:t>= [F</w:t>
      </w:r>
      <w:r>
        <w:rPr>
          <w:sz w:val="16"/>
          <w:szCs w:val="16"/>
          <w:vertAlign w:val="subscript"/>
        </w:rPr>
        <w:t>B</w:t>
      </w:r>
      <w:r>
        <w:t>/F</w:t>
      </w:r>
      <w:r>
        <w:rPr>
          <w:sz w:val="16"/>
          <w:szCs w:val="16"/>
          <w:vertAlign w:val="subscript"/>
        </w:rPr>
        <w:t>A</w:t>
      </w:r>
      <w:r>
        <w:t>] × m</w:t>
      </w:r>
      <w:r>
        <w:rPr>
          <w:sz w:val="16"/>
          <w:szCs w:val="16"/>
          <w:vertAlign w:val="subscript"/>
        </w:rPr>
        <w:t>A</w:t>
      </w:r>
    </w:p>
    <w:p w14:paraId="5ED7E490" w14:textId="77777777" w:rsidR="00341D6C" w:rsidRDefault="00341D6C" w:rsidP="00341D6C">
      <w:pPr>
        <w:pStyle w:val="NormalWeb"/>
        <w:spacing w:before="0" w:beforeAutospacing="0" w:after="240" w:afterAutospacing="0" w:line="360" w:lineRule="atLeast"/>
      </w:pPr>
      <w:r>
        <w:rPr>
          <w:rStyle w:val="Strong"/>
          <w:rFonts w:ascii="Cambria Math" w:hAnsi="Cambria Math" w:cs="Cambria Math"/>
        </w:rPr>
        <w:t>⇒</w:t>
      </w:r>
      <w:r>
        <w:rPr>
          <w:rStyle w:val="Strong"/>
        </w:rPr>
        <w:t xml:space="preserve"> More on Gravitation:</w:t>
      </w:r>
    </w:p>
    <w:p w14:paraId="1B684FF1" w14:textId="77777777" w:rsidR="00341D6C" w:rsidRDefault="008921C8" w:rsidP="00A93E12">
      <w:pPr>
        <w:numPr>
          <w:ilvl w:val="0"/>
          <w:numId w:val="21"/>
        </w:numPr>
        <w:spacing w:before="100" w:beforeAutospacing="1" w:after="75" w:line="240" w:lineRule="auto"/>
      </w:pPr>
      <w:hyperlink r:id="rId117" w:history="1">
        <w:r w:rsidR="00341D6C">
          <w:rPr>
            <w:rStyle w:val="Hyperlink"/>
            <w:color w:val="8C69FF"/>
          </w:rPr>
          <w:t>Newton’s Law of Gravitation</w:t>
        </w:r>
      </w:hyperlink>
    </w:p>
    <w:p w14:paraId="0BCF8C0C" w14:textId="77777777" w:rsidR="00341D6C" w:rsidRDefault="008921C8" w:rsidP="00A93E12">
      <w:pPr>
        <w:numPr>
          <w:ilvl w:val="0"/>
          <w:numId w:val="21"/>
        </w:numPr>
        <w:spacing w:before="100" w:beforeAutospacing="1" w:after="75" w:line="240" w:lineRule="auto"/>
      </w:pPr>
      <w:hyperlink r:id="rId118" w:history="1">
        <w:r w:rsidR="00341D6C">
          <w:rPr>
            <w:rStyle w:val="Hyperlink"/>
            <w:color w:val="8C69FF"/>
          </w:rPr>
          <w:t>Gravitational Potential Energy</w:t>
        </w:r>
      </w:hyperlink>
    </w:p>
    <w:p w14:paraId="343C6461" w14:textId="77777777" w:rsidR="00341D6C" w:rsidRDefault="008921C8" w:rsidP="00A93E12">
      <w:pPr>
        <w:numPr>
          <w:ilvl w:val="0"/>
          <w:numId w:val="21"/>
        </w:numPr>
        <w:spacing w:before="100" w:beforeAutospacing="1" w:after="75" w:line="240" w:lineRule="auto"/>
      </w:pPr>
      <w:hyperlink r:id="rId119" w:history="1">
        <w:r w:rsidR="00341D6C">
          <w:rPr>
            <w:rStyle w:val="Hyperlink"/>
            <w:color w:val="8C69FF"/>
          </w:rPr>
          <w:t>Gravitational Field Intensity</w:t>
        </w:r>
      </w:hyperlink>
    </w:p>
    <w:p w14:paraId="0BE3A3AD" w14:textId="77777777" w:rsidR="00341D6C" w:rsidRDefault="00341D6C" w:rsidP="00341D6C">
      <w:pPr>
        <w:pStyle w:val="NormalWeb"/>
        <w:spacing w:before="0" w:beforeAutospacing="0" w:after="240" w:afterAutospacing="0" w:line="360" w:lineRule="atLeast"/>
      </w:pPr>
      <w:r>
        <w:t>The above mass is called a </w:t>
      </w:r>
      <w:r>
        <w:rPr>
          <w:rStyle w:val="Strong"/>
        </w:rPr>
        <w:t>gravitational mass of a body</w:t>
      </w:r>
      <w:r>
        <w:t>. According to the principle of equivalence, the inertial mass and gravitational mass are </w:t>
      </w:r>
      <w:r>
        <w:rPr>
          <w:rStyle w:val="Strong"/>
        </w:rPr>
        <w:t>identical</w:t>
      </w:r>
      <w:r>
        <w:t>. We will be using this while deriving acceleration due to the gravity given below.</w:t>
      </w:r>
    </w:p>
    <w:p w14:paraId="370ACD6F" w14:textId="77777777" w:rsidR="00341D6C" w:rsidRDefault="00341D6C" w:rsidP="00341D6C">
      <w:pPr>
        <w:pStyle w:val="NormalWeb"/>
        <w:spacing w:before="0" w:beforeAutospacing="0" w:after="240" w:afterAutospacing="0" w:line="360" w:lineRule="atLeast"/>
      </w:pPr>
      <w:r>
        <w:t>Suppose a body [test mass (m)] is dropped from a height ‘h’ above the surface of the earth [source mass (M)]; it begins to move downwards with an increase in velocity as it reaches close to the earth’s surface.</w:t>
      </w:r>
    </w:p>
    <w:p w14:paraId="3477EDE5" w14:textId="77777777" w:rsidR="00341D6C" w:rsidRDefault="00341D6C" w:rsidP="00341D6C">
      <w:pPr>
        <w:pStyle w:val="NormalWeb"/>
        <w:spacing w:before="0" w:beforeAutospacing="0" w:after="240" w:afterAutospacing="0" w:line="360" w:lineRule="atLeast"/>
      </w:pPr>
      <w:r>
        <w:t>We know that the </w:t>
      </w:r>
      <w:hyperlink r:id="rId120" w:history="1">
        <w:r>
          <w:rPr>
            <w:rStyle w:val="Hyperlink"/>
            <w:color w:val="8C69FF"/>
          </w:rPr>
          <w:t>velocity of an object</w:t>
        </w:r>
      </w:hyperlink>
      <w:r>
        <w:t> changes only under the action of a force; in this case, the force is provided by gravity.</w:t>
      </w:r>
    </w:p>
    <w:p w14:paraId="77EE4A79" w14:textId="77777777" w:rsidR="00341D6C" w:rsidRDefault="00341D6C" w:rsidP="00341D6C">
      <w:pPr>
        <w:pStyle w:val="NormalWeb"/>
        <w:spacing w:before="0" w:beforeAutospacing="0" w:after="240" w:afterAutospacing="0" w:line="360" w:lineRule="atLeast"/>
      </w:pPr>
      <w:r>
        <w:t>Under the action of gravitational force, the body begins to accelerate toward the earth’s centre, which is at a distance ‘r’ from the test mass.</w:t>
      </w:r>
    </w:p>
    <w:p w14:paraId="0BABED76" w14:textId="77777777" w:rsidR="00341D6C" w:rsidRDefault="00341D6C" w:rsidP="00341D6C">
      <w:pPr>
        <w:pStyle w:val="NormalWeb"/>
        <w:spacing w:before="0" w:beforeAutospacing="0" w:after="240" w:afterAutospacing="0" w:line="360" w:lineRule="atLeast"/>
      </w:pPr>
      <w:r>
        <w:t>Then, ma = GMm/r</w:t>
      </w:r>
      <w:r>
        <w:rPr>
          <w:sz w:val="18"/>
          <w:szCs w:val="18"/>
          <w:vertAlign w:val="superscript"/>
        </w:rPr>
        <w:t>2</w:t>
      </w:r>
      <w:r>
        <w:t> (Applying principle of equivalence)</w:t>
      </w:r>
    </w:p>
    <w:p w14:paraId="5DC171C0" w14:textId="77777777" w:rsidR="00341D6C" w:rsidRDefault="00341D6C" w:rsidP="00341D6C">
      <w:pPr>
        <w:pStyle w:val="NormalWeb"/>
        <w:spacing w:before="0" w:beforeAutospacing="0" w:after="240" w:afterAutospacing="0" w:line="360" w:lineRule="atLeast"/>
      </w:pPr>
      <w:r>
        <w:rPr>
          <w:rFonts w:ascii="Cambria Math" w:hAnsi="Cambria Math" w:cs="Cambria Math"/>
        </w:rPr>
        <w:t>⇒</w:t>
      </w:r>
      <w:r>
        <w:t xml:space="preserve"> a = GM/r</w:t>
      </w:r>
      <w:r>
        <w:rPr>
          <w:sz w:val="18"/>
          <w:szCs w:val="18"/>
          <w:vertAlign w:val="superscript"/>
        </w:rPr>
        <w:t>2</w:t>
      </w:r>
      <w:r>
        <w:t> . . . . . . . (1)</w:t>
      </w:r>
    </w:p>
    <w:p w14:paraId="6135C131" w14:textId="77777777" w:rsidR="00341D6C" w:rsidRDefault="00341D6C" w:rsidP="00341D6C">
      <w:pPr>
        <w:pStyle w:val="NormalWeb"/>
        <w:spacing w:before="0" w:beforeAutospacing="0" w:after="240" w:afterAutospacing="0" w:line="360" w:lineRule="atLeast"/>
      </w:pPr>
      <w:r>
        <w:t>The above acceleration is due to the gravitational pull of the earth, so </w:t>
      </w:r>
      <w:r>
        <w:rPr>
          <w:rStyle w:val="Strong"/>
        </w:rPr>
        <w:t>we call it acceleration due to gravity; it</w:t>
      </w:r>
      <w:r>
        <w:t> does not depend upon the test mass. Its value near the surface of the earth is 9.8 ms</w:t>
      </w:r>
      <w:r>
        <w:rPr>
          <w:sz w:val="18"/>
          <w:szCs w:val="18"/>
          <w:vertAlign w:val="superscript"/>
        </w:rPr>
        <w:t>-2</w:t>
      </w:r>
      <w:r>
        <w:t>.</w:t>
      </w:r>
    </w:p>
    <w:p w14:paraId="66416AF6" w14:textId="77777777" w:rsidR="00341D6C" w:rsidRDefault="00341D6C" w:rsidP="00341D6C">
      <w:pPr>
        <w:pStyle w:val="NormalWeb"/>
        <w:spacing w:before="0" w:beforeAutospacing="0" w:after="240" w:afterAutospacing="0" w:line="360" w:lineRule="atLeast"/>
      </w:pPr>
      <w:r>
        <w:t xml:space="preserve">Therefore, the </w:t>
      </w:r>
      <w:r w:rsidRPr="00341D6C">
        <w:rPr>
          <w:highlight w:val="yellow"/>
        </w:rPr>
        <w:t>acceleration due to gravity (g) is given by = GM/r</w:t>
      </w:r>
      <w:r w:rsidRPr="00341D6C">
        <w:rPr>
          <w:sz w:val="18"/>
          <w:szCs w:val="18"/>
          <w:highlight w:val="yellow"/>
          <w:vertAlign w:val="superscript"/>
        </w:rPr>
        <w:t>2</w:t>
      </w:r>
      <w:r w:rsidRPr="00341D6C">
        <w:rPr>
          <w:highlight w:val="yellow"/>
        </w:rPr>
        <w:t>.</w:t>
      </w:r>
    </w:p>
    <w:p w14:paraId="76B14A5D" w14:textId="77777777" w:rsidR="00341D6C" w:rsidRDefault="00341D6C" w:rsidP="00341D6C">
      <w:pPr>
        <w:pStyle w:val="Heading2"/>
        <w:spacing w:before="300" w:after="150" w:line="480" w:lineRule="atLeast"/>
        <w:rPr>
          <w:rFonts w:ascii="inherit" w:hAnsi="inherit"/>
          <w:color w:val="444444"/>
        </w:rPr>
      </w:pPr>
      <w:bookmarkStart w:id="5" w:name="Formula-of-Acceleration-due-to-Gravity"/>
      <w:bookmarkEnd w:id="5"/>
      <w:r>
        <w:rPr>
          <w:rFonts w:ascii="inherit" w:hAnsi="inherit"/>
          <w:color w:val="800080"/>
        </w:rPr>
        <w:lastRenderedPageBreak/>
        <w:t>Formula of Acceleration Due to Gravity</w:t>
      </w:r>
    </w:p>
    <w:p w14:paraId="0A7EBA50" w14:textId="77777777" w:rsidR="00341D6C" w:rsidRDefault="00341D6C" w:rsidP="00341D6C">
      <w:pPr>
        <w:pStyle w:val="NormalWeb"/>
        <w:spacing w:before="0" w:beforeAutospacing="0" w:after="240" w:afterAutospacing="0" w:line="360" w:lineRule="atLeast"/>
      </w:pPr>
      <w:r>
        <w:t>Force acting on a body due to gravity is given by f = mg</w:t>
      </w:r>
    </w:p>
    <w:p w14:paraId="3ABE5186" w14:textId="77777777" w:rsidR="00341D6C" w:rsidRDefault="00341D6C" w:rsidP="00341D6C">
      <w:pPr>
        <w:pStyle w:val="NormalWeb"/>
        <w:spacing w:before="0" w:beforeAutospacing="0" w:after="240" w:afterAutospacing="0" w:line="360" w:lineRule="atLeast"/>
      </w:pPr>
      <w:r>
        <w:t>Where f is the force acting on the body, g is the acceleration due to gravity, and m is the mass of the body.</w:t>
      </w:r>
    </w:p>
    <w:p w14:paraId="324A5FF1" w14:textId="77777777" w:rsidR="00341D6C" w:rsidRDefault="00341D6C" w:rsidP="00341D6C">
      <w:pPr>
        <w:pStyle w:val="NormalWeb"/>
        <w:spacing w:before="0" w:beforeAutospacing="0" w:after="240" w:afterAutospacing="0" w:line="360" w:lineRule="atLeast"/>
      </w:pPr>
      <w:r>
        <w:t>According to the </w:t>
      </w:r>
      <w:hyperlink r:id="rId121" w:history="1">
        <w:r>
          <w:rPr>
            <w:rStyle w:val="Hyperlink"/>
            <w:color w:val="8C69FF"/>
          </w:rPr>
          <w:t>universal law of gravitation</w:t>
        </w:r>
      </w:hyperlink>
      <w:r>
        <w:t>, f = GmM/(r+h)</w:t>
      </w:r>
      <w:r>
        <w:rPr>
          <w:sz w:val="18"/>
          <w:szCs w:val="18"/>
          <w:vertAlign w:val="superscript"/>
        </w:rPr>
        <w:t>2</w:t>
      </w:r>
    </w:p>
    <w:p w14:paraId="6A4F675B" w14:textId="77777777" w:rsidR="00341D6C" w:rsidRDefault="00341D6C" w:rsidP="00341D6C">
      <w:pPr>
        <w:pStyle w:val="NormalWeb"/>
        <w:spacing w:before="0" w:beforeAutospacing="0" w:after="240" w:afterAutospacing="0" w:line="360" w:lineRule="atLeast"/>
      </w:pPr>
      <w:r>
        <w:t>Where,</w:t>
      </w:r>
    </w:p>
    <w:p w14:paraId="033D00DA" w14:textId="77777777" w:rsidR="00341D6C" w:rsidRDefault="00341D6C" w:rsidP="00A93E12">
      <w:pPr>
        <w:numPr>
          <w:ilvl w:val="0"/>
          <w:numId w:val="22"/>
        </w:numPr>
        <w:spacing w:before="100" w:beforeAutospacing="1" w:after="75" w:line="240" w:lineRule="auto"/>
      </w:pPr>
      <w:r>
        <w:t>f = Force between two bodies</w:t>
      </w:r>
    </w:p>
    <w:p w14:paraId="56566929" w14:textId="77777777" w:rsidR="00341D6C" w:rsidRDefault="00341D6C" w:rsidP="00A93E12">
      <w:pPr>
        <w:numPr>
          <w:ilvl w:val="0"/>
          <w:numId w:val="22"/>
        </w:numPr>
        <w:spacing w:before="100" w:beforeAutospacing="1" w:after="75" w:line="240" w:lineRule="auto"/>
      </w:pPr>
      <w:r>
        <w:t>G = Universal gravitational constant (6.67×10</w:t>
      </w:r>
      <w:r>
        <w:rPr>
          <w:sz w:val="16"/>
          <w:szCs w:val="16"/>
          <w:vertAlign w:val="superscript"/>
        </w:rPr>
        <w:t>-11</w:t>
      </w:r>
      <w:r>
        <w:t> Nm</w:t>
      </w:r>
      <w:r>
        <w:rPr>
          <w:sz w:val="16"/>
          <w:szCs w:val="16"/>
          <w:vertAlign w:val="superscript"/>
        </w:rPr>
        <w:t>2</w:t>
      </w:r>
      <w:r>
        <w:t>/kg</w:t>
      </w:r>
      <w:r>
        <w:rPr>
          <w:sz w:val="16"/>
          <w:szCs w:val="16"/>
          <w:vertAlign w:val="superscript"/>
        </w:rPr>
        <w:t>2</w:t>
      </w:r>
      <w:r>
        <w:t>)</w:t>
      </w:r>
    </w:p>
    <w:p w14:paraId="4C0D2C0D" w14:textId="77777777" w:rsidR="00341D6C" w:rsidRDefault="00341D6C" w:rsidP="00A93E12">
      <w:pPr>
        <w:numPr>
          <w:ilvl w:val="0"/>
          <w:numId w:val="22"/>
        </w:numPr>
        <w:spacing w:before="100" w:beforeAutospacing="1" w:after="75" w:line="240" w:lineRule="auto"/>
      </w:pPr>
      <w:r>
        <w:t>m = Mass of the object</w:t>
      </w:r>
    </w:p>
    <w:p w14:paraId="305FDD9E" w14:textId="77777777" w:rsidR="00341D6C" w:rsidRDefault="00341D6C" w:rsidP="00A93E12">
      <w:pPr>
        <w:numPr>
          <w:ilvl w:val="0"/>
          <w:numId w:val="22"/>
        </w:numPr>
        <w:spacing w:before="100" w:beforeAutospacing="1" w:after="75" w:line="240" w:lineRule="auto"/>
      </w:pPr>
      <w:r>
        <w:t>M = Mass of the earth</w:t>
      </w:r>
    </w:p>
    <w:p w14:paraId="68C5C9A4" w14:textId="77777777" w:rsidR="00341D6C" w:rsidRDefault="00341D6C" w:rsidP="00A93E12">
      <w:pPr>
        <w:numPr>
          <w:ilvl w:val="0"/>
          <w:numId w:val="22"/>
        </w:numPr>
        <w:spacing w:before="100" w:beforeAutospacing="1" w:after="75" w:line="240" w:lineRule="auto"/>
      </w:pPr>
      <w:r>
        <w:t>r = Radius of the earth</w:t>
      </w:r>
    </w:p>
    <w:p w14:paraId="06D59137" w14:textId="77777777" w:rsidR="00341D6C" w:rsidRDefault="00341D6C" w:rsidP="00A93E12">
      <w:pPr>
        <w:numPr>
          <w:ilvl w:val="0"/>
          <w:numId w:val="22"/>
        </w:numPr>
        <w:spacing w:before="100" w:beforeAutospacing="1" w:after="75" w:line="240" w:lineRule="auto"/>
      </w:pPr>
      <w:r>
        <w:t>h = Height at which the body is from the surface of the earth</w:t>
      </w:r>
    </w:p>
    <w:p w14:paraId="4A30AF64" w14:textId="77777777" w:rsidR="00341D6C" w:rsidRDefault="00341D6C" w:rsidP="00341D6C">
      <w:pPr>
        <w:pStyle w:val="NormalWeb"/>
        <w:spacing w:before="0" w:beforeAutospacing="0" w:after="240" w:afterAutospacing="0" w:line="360" w:lineRule="atLeast"/>
      </w:pPr>
      <w:r>
        <w:t>As the height (h) is negligibly small compared to the radius of the earth, we re-frame the equation as follows:</w:t>
      </w:r>
    </w:p>
    <w:p w14:paraId="48C562F3" w14:textId="77777777" w:rsidR="00341D6C" w:rsidRDefault="00341D6C" w:rsidP="00341D6C">
      <w:pPr>
        <w:pStyle w:val="NormalWeb"/>
        <w:spacing w:before="0" w:beforeAutospacing="0" w:after="240" w:afterAutospacing="0" w:line="360" w:lineRule="atLeast"/>
      </w:pPr>
      <w:r>
        <w:t xml:space="preserve">f </w:t>
      </w:r>
      <w:r w:rsidRPr="00341D6C">
        <w:rPr>
          <w:highlight w:val="yellow"/>
        </w:rPr>
        <w:t>= GmM/r</w:t>
      </w:r>
      <w:r w:rsidRPr="00341D6C">
        <w:rPr>
          <w:sz w:val="18"/>
          <w:szCs w:val="18"/>
          <w:highlight w:val="yellow"/>
          <w:vertAlign w:val="superscript"/>
        </w:rPr>
        <w:t>2</w:t>
      </w:r>
    </w:p>
    <w:p w14:paraId="5771D307" w14:textId="77777777" w:rsidR="00341D6C" w:rsidRDefault="00341D6C" w:rsidP="00341D6C">
      <w:pPr>
        <w:pStyle w:val="NormalWeb"/>
        <w:spacing w:before="0" w:beforeAutospacing="0" w:after="240" w:afterAutospacing="0" w:line="360" w:lineRule="atLeast"/>
      </w:pPr>
      <w:r>
        <w:t>Now, equating both expressions,</w:t>
      </w:r>
    </w:p>
    <w:p w14:paraId="44B989B6" w14:textId="77777777" w:rsidR="00341D6C" w:rsidRDefault="00341D6C" w:rsidP="00341D6C">
      <w:pPr>
        <w:pStyle w:val="NormalWeb"/>
        <w:spacing w:before="0" w:beforeAutospacing="0" w:after="240" w:afterAutospacing="0" w:line="360" w:lineRule="atLeast"/>
      </w:pPr>
      <w:r>
        <w:t>mg = GmM/r</w:t>
      </w:r>
      <w:r>
        <w:rPr>
          <w:sz w:val="18"/>
          <w:szCs w:val="18"/>
          <w:vertAlign w:val="superscript"/>
        </w:rPr>
        <w:t>2</w:t>
      </w:r>
    </w:p>
    <w:p w14:paraId="1CE4E09D" w14:textId="77777777" w:rsidR="00341D6C" w:rsidRDefault="00341D6C" w:rsidP="00341D6C">
      <w:pPr>
        <w:pStyle w:val="NormalWeb"/>
        <w:spacing w:before="0" w:beforeAutospacing="0" w:after="240" w:afterAutospacing="0" w:line="360" w:lineRule="atLeast"/>
      </w:pPr>
      <w:r>
        <w:rPr>
          <w:rFonts w:ascii="Cambria Math" w:hAnsi="Cambria Math" w:cs="Cambria Math"/>
        </w:rPr>
        <w:t>⇒</w:t>
      </w:r>
      <w:r>
        <w:t xml:space="preserve"> </w:t>
      </w:r>
      <w:r w:rsidRPr="00341D6C">
        <w:rPr>
          <w:highlight w:val="yellow"/>
        </w:rPr>
        <w:t>g = GM/r</w:t>
      </w:r>
      <w:r w:rsidRPr="00341D6C">
        <w:rPr>
          <w:sz w:val="18"/>
          <w:szCs w:val="18"/>
          <w:highlight w:val="yellow"/>
          <w:vertAlign w:val="superscript"/>
        </w:rPr>
        <w:t>2</w:t>
      </w:r>
    </w:p>
    <w:p w14:paraId="1389A42E" w14:textId="77777777" w:rsidR="00341D6C" w:rsidRDefault="00341D6C" w:rsidP="00341D6C">
      <w:pPr>
        <w:pStyle w:val="NormalWeb"/>
        <w:spacing w:before="0" w:beforeAutospacing="0" w:after="240" w:afterAutospacing="0" w:line="360" w:lineRule="atLeast"/>
      </w:pPr>
      <w:r>
        <w:t>Therefore, the formula of acceleration due to gravity is given by g = GM/r</w:t>
      </w:r>
      <w:r>
        <w:rPr>
          <w:sz w:val="18"/>
          <w:szCs w:val="18"/>
          <w:vertAlign w:val="superscript"/>
        </w:rPr>
        <w:t>2</w:t>
      </w:r>
    </w:p>
    <w:p w14:paraId="226C3495" w14:textId="77777777" w:rsidR="00341D6C" w:rsidRDefault="00341D6C" w:rsidP="00341D6C">
      <w:pPr>
        <w:pStyle w:val="NormalWeb"/>
        <w:spacing w:before="0" w:beforeAutospacing="0" w:after="240" w:afterAutospacing="0" w:line="360" w:lineRule="atLeast"/>
      </w:pPr>
      <w:r>
        <w:rPr>
          <w:rStyle w:val="Strong"/>
        </w:rPr>
        <w:t>Note:</w:t>
      </w:r>
      <w:r>
        <w:t> It depends on the mass and radius of the earth.</w:t>
      </w:r>
    </w:p>
    <w:p w14:paraId="2C29F0A0" w14:textId="77777777" w:rsidR="00341D6C" w:rsidRDefault="00341D6C" w:rsidP="00341D6C">
      <w:pPr>
        <w:pStyle w:val="NormalWeb"/>
        <w:spacing w:before="0" w:beforeAutospacing="0" w:after="240" w:afterAutospacing="0" w:line="360" w:lineRule="atLeast"/>
      </w:pPr>
      <w:r>
        <w:t>This helps us understand the following:</w:t>
      </w:r>
    </w:p>
    <w:p w14:paraId="60010250" w14:textId="77777777" w:rsidR="00341D6C" w:rsidRDefault="00341D6C" w:rsidP="00A93E12">
      <w:pPr>
        <w:numPr>
          <w:ilvl w:val="0"/>
          <w:numId w:val="23"/>
        </w:numPr>
        <w:spacing w:before="100" w:beforeAutospacing="1" w:after="75" w:line="240" w:lineRule="auto"/>
      </w:pPr>
      <w:r>
        <w:t>All bodies experience the same acceleration due to gravity, irrespective of their mass.</w:t>
      </w:r>
    </w:p>
    <w:p w14:paraId="21C2AF40" w14:textId="77777777" w:rsidR="00341D6C" w:rsidRDefault="00341D6C" w:rsidP="00A93E12">
      <w:pPr>
        <w:numPr>
          <w:ilvl w:val="0"/>
          <w:numId w:val="23"/>
        </w:numPr>
        <w:spacing w:before="100" w:beforeAutospacing="1" w:after="75" w:line="240" w:lineRule="auto"/>
      </w:pPr>
      <w:r>
        <w:t>Its value on earth depends upon the mass of the earth and not the mass of the object.</w:t>
      </w:r>
    </w:p>
    <w:p w14:paraId="44C9EB36" w14:textId="77777777" w:rsidR="00341D6C" w:rsidRDefault="00341D6C" w:rsidP="00341D6C">
      <w:pPr>
        <w:pStyle w:val="Heading2"/>
        <w:spacing w:before="300" w:after="150" w:line="480" w:lineRule="atLeast"/>
        <w:rPr>
          <w:rFonts w:ascii="inherit" w:hAnsi="inherit"/>
          <w:color w:val="444444"/>
        </w:rPr>
      </w:pPr>
      <w:bookmarkStart w:id="6" w:name="Acceleration-due-to-Gravity-on-the-Surfa"/>
      <w:bookmarkEnd w:id="6"/>
      <w:r w:rsidRPr="00341D6C">
        <w:rPr>
          <w:rFonts w:ascii="inherit" w:hAnsi="inherit"/>
          <w:color w:val="800080"/>
          <w:highlight w:val="yellow"/>
        </w:rPr>
        <w:t>Acceleration Due to Gravity on the Surface of Earth</w:t>
      </w:r>
    </w:p>
    <w:p w14:paraId="115162F7" w14:textId="77777777" w:rsidR="00341D6C" w:rsidRDefault="00341D6C" w:rsidP="00341D6C">
      <w:pPr>
        <w:pStyle w:val="NormalWeb"/>
        <w:spacing w:before="0" w:beforeAutospacing="0" w:after="240" w:afterAutospacing="0" w:line="360" w:lineRule="atLeast"/>
      </w:pPr>
      <w:r>
        <w:t>Earth is assumed to be a </w:t>
      </w:r>
      <w:hyperlink r:id="rId122" w:history="1">
        <w:r>
          <w:rPr>
            <w:rStyle w:val="Hyperlink"/>
            <w:color w:val="8C69FF"/>
          </w:rPr>
          <w:t>uniform solid sphere</w:t>
        </w:r>
      </w:hyperlink>
      <w:r>
        <w:t> with a mean density. We know that,</w:t>
      </w:r>
    </w:p>
    <w:p w14:paraId="7A4E6A3B" w14:textId="77777777" w:rsidR="00341D6C" w:rsidRDefault="00341D6C" w:rsidP="00341D6C">
      <w:pPr>
        <w:pStyle w:val="NormalWeb"/>
        <w:spacing w:before="0" w:beforeAutospacing="0" w:after="240" w:afterAutospacing="0" w:line="360" w:lineRule="atLeast"/>
      </w:pPr>
      <w:r>
        <w:t>Density = mass/volume</w:t>
      </w:r>
    </w:p>
    <w:p w14:paraId="2D4E44BB" w14:textId="77777777" w:rsidR="00341D6C" w:rsidRDefault="00341D6C" w:rsidP="00341D6C">
      <w:pPr>
        <w:pStyle w:val="NormalWeb"/>
        <w:spacing w:before="0" w:beforeAutospacing="0" w:after="240" w:afterAutospacing="0" w:line="360" w:lineRule="atLeast"/>
      </w:pPr>
      <w:r>
        <w:t>Then, ρ = M/[4/3 πR</w:t>
      </w:r>
      <w:r>
        <w:rPr>
          <w:sz w:val="18"/>
          <w:szCs w:val="18"/>
          <w:vertAlign w:val="superscript"/>
        </w:rPr>
        <w:t>3</w:t>
      </w:r>
      <w:r>
        <w:t>]</w:t>
      </w:r>
    </w:p>
    <w:p w14:paraId="2EAF97F8" w14:textId="77777777" w:rsidR="00341D6C" w:rsidRDefault="00341D6C" w:rsidP="00341D6C">
      <w:pPr>
        <w:pStyle w:val="NormalWeb"/>
        <w:spacing w:before="0" w:beforeAutospacing="0" w:after="240" w:afterAutospacing="0" w:line="360" w:lineRule="atLeast"/>
      </w:pPr>
      <w:r>
        <w:rPr>
          <w:rFonts w:ascii="Cambria Math" w:hAnsi="Cambria Math" w:cs="Cambria Math"/>
        </w:rPr>
        <w:lastRenderedPageBreak/>
        <w:t>⇒</w:t>
      </w:r>
      <w:r>
        <w:t xml:space="preserve"> M = ρ × [4/3 πR</w:t>
      </w:r>
      <w:r>
        <w:rPr>
          <w:sz w:val="18"/>
          <w:szCs w:val="18"/>
          <w:vertAlign w:val="superscript"/>
        </w:rPr>
        <w:t>3</w:t>
      </w:r>
      <w:r>
        <w:t>]</w:t>
      </w:r>
    </w:p>
    <w:p w14:paraId="2165DD5D" w14:textId="77777777" w:rsidR="00341D6C" w:rsidRDefault="00341D6C" w:rsidP="00341D6C">
      <w:pPr>
        <w:pStyle w:val="NormalWeb"/>
        <w:spacing w:before="0" w:beforeAutospacing="0" w:after="240" w:afterAutospacing="0" w:line="360" w:lineRule="atLeast"/>
      </w:pPr>
      <w:r>
        <w:t>We know that g = GM/R</w:t>
      </w:r>
      <w:r>
        <w:rPr>
          <w:sz w:val="18"/>
          <w:szCs w:val="18"/>
          <w:vertAlign w:val="superscript"/>
        </w:rPr>
        <w:t>2</w:t>
      </w:r>
      <w:r>
        <w:t>.</w:t>
      </w:r>
    </w:p>
    <w:p w14:paraId="5BE9EB36" w14:textId="77777777" w:rsidR="00341D6C" w:rsidRDefault="00341D6C" w:rsidP="00341D6C">
      <w:pPr>
        <w:pStyle w:val="NormalWeb"/>
        <w:spacing w:before="0" w:beforeAutospacing="0" w:after="240" w:afterAutospacing="0" w:line="360" w:lineRule="atLeast"/>
      </w:pPr>
      <w:r>
        <w:t>On substituting the values of M, we get,</w:t>
      </w:r>
    </w:p>
    <w:p w14:paraId="37F159D3" w14:textId="77777777" w:rsidR="00341D6C" w:rsidRPr="00341D6C" w:rsidRDefault="00341D6C" w:rsidP="00341D6C">
      <w:pPr>
        <w:pStyle w:val="NormalWeb"/>
        <w:spacing w:before="0" w:beforeAutospacing="0" w:after="240" w:afterAutospacing="0" w:line="360" w:lineRule="atLeast"/>
        <w:rPr>
          <w:highlight w:val="yellow"/>
        </w:rPr>
      </w:pPr>
      <w:r w:rsidRPr="00341D6C">
        <w:rPr>
          <w:highlight w:val="yellow"/>
        </w:rPr>
        <w:t>g = 4/3 [πρRG]</w:t>
      </w:r>
    </w:p>
    <w:p w14:paraId="410FBA03" w14:textId="77777777" w:rsidR="00341D6C" w:rsidRDefault="00341D6C" w:rsidP="00341D6C">
      <w:pPr>
        <w:pStyle w:val="NormalWeb"/>
        <w:spacing w:before="0" w:beforeAutospacing="0" w:after="240" w:afterAutospacing="0" w:line="360" w:lineRule="atLeast"/>
      </w:pPr>
      <w:r w:rsidRPr="00341D6C">
        <w:rPr>
          <w:highlight w:val="yellow"/>
        </w:rPr>
        <w:t>At any distance ‘r’ from the centre of the earth</w:t>
      </w:r>
      <w:r>
        <w:t>,</w:t>
      </w:r>
    </w:p>
    <w:p w14:paraId="135FCE13" w14:textId="77777777" w:rsidR="00341D6C" w:rsidRDefault="00341D6C" w:rsidP="00341D6C">
      <w:pPr>
        <w:pStyle w:val="NormalWeb"/>
        <w:spacing w:before="0" w:beforeAutospacing="0" w:after="240" w:afterAutospacing="0" w:line="360" w:lineRule="atLeast"/>
        <w:jc w:val="center"/>
      </w:pPr>
      <w:r w:rsidRPr="00341D6C">
        <w:rPr>
          <w:rStyle w:val="Strong"/>
          <w:highlight w:val="yellow"/>
        </w:rPr>
        <w:t>g = 4/3 [πρRG</w:t>
      </w:r>
      <w:r>
        <w:rPr>
          <w:rStyle w:val="Strong"/>
        </w:rPr>
        <w:t>]</w:t>
      </w:r>
    </w:p>
    <w:p w14:paraId="5D715F3B" w14:textId="77777777" w:rsidR="00341D6C" w:rsidRDefault="00341D6C" w:rsidP="00341D6C">
      <w:pPr>
        <w:pStyle w:val="NormalWeb"/>
        <w:spacing w:before="0" w:beforeAutospacing="0" w:after="240" w:afterAutospacing="0" w:line="360" w:lineRule="atLeast"/>
      </w:pPr>
      <w:r w:rsidRPr="00341D6C">
        <w:rPr>
          <w:rStyle w:val="Strong"/>
          <w:highlight w:val="yellow"/>
        </w:rPr>
        <w:t>The value of  acceleration due to gravity ‘g’ is affected by</w:t>
      </w:r>
    </w:p>
    <w:p w14:paraId="615F3A57" w14:textId="77777777" w:rsidR="00341D6C" w:rsidRDefault="00341D6C" w:rsidP="00A93E12">
      <w:pPr>
        <w:numPr>
          <w:ilvl w:val="0"/>
          <w:numId w:val="24"/>
        </w:numPr>
        <w:spacing w:before="100" w:beforeAutospacing="1" w:after="75" w:line="240" w:lineRule="auto"/>
      </w:pPr>
      <w:r>
        <w:t>Altitude above the earth’s surface.</w:t>
      </w:r>
    </w:p>
    <w:p w14:paraId="1D4E08A1" w14:textId="77777777" w:rsidR="00341D6C" w:rsidRDefault="00341D6C" w:rsidP="00A93E12">
      <w:pPr>
        <w:numPr>
          <w:ilvl w:val="0"/>
          <w:numId w:val="24"/>
        </w:numPr>
        <w:spacing w:before="100" w:beforeAutospacing="1" w:after="75" w:line="240" w:lineRule="auto"/>
      </w:pPr>
      <w:r>
        <w:t>Depth below the earth’s surface.</w:t>
      </w:r>
    </w:p>
    <w:p w14:paraId="55ADC6FA" w14:textId="77777777" w:rsidR="00341D6C" w:rsidRDefault="00341D6C" w:rsidP="00A93E12">
      <w:pPr>
        <w:numPr>
          <w:ilvl w:val="0"/>
          <w:numId w:val="24"/>
        </w:numPr>
        <w:spacing w:before="100" w:beforeAutospacing="1" w:after="75" w:line="240" w:lineRule="auto"/>
      </w:pPr>
      <w:r>
        <w:t>The shape of the earth.</w:t>
      </w:r>
    </w:p>
    <w:p w14:paraId="06B75165" w14:textId="77777777" w:rsidR="00341D6C" w:rsidRDefault="00341D6C" w:rsidP="00A93E12">
      <w:pPr>
        <w:numPr>
          <w:ilvl w:val="0"/>
          <w:numId w:val="24"/>
        </w:numPr>
        <w:spacing w:before="100" w:beforeAutospacing="1" w:after="75" w:line="240" w:lineRule="auto"/>
      </w:pPr>
      <w:r>
        <w:t>Rotational motion of the earth.</w:t>
      </w:r>
    </w:p>
    <w:p w14:paraId="41BA4ABC" w14:textId="77777777" w:rsidR="00341D6C" w:rsidRDefault="00341D6C" w:rsidP="00341D6C">
      <w:pPr>
        <w:pStyle w:val="Heading2"/>
        <w:spacing w:before="300" w:after="150" w:line="480" w:lineRule="atLeast"/>
        <w:rPr>
          <w:rFonts w:ascii="inherit" w:hAnsi="inherit"/>
          <w:color w:val="444444"/>
        </w:rPr>
      </w:pPr>
      <w:bookmarkStart w:id="7" w:name="Variation-of-g-with-Height"/>
      <w:bookmarkEnd w:id="7"/>
      <w:r w:rsidRPr="00341D6C">
        <w:rPr>
          <w:rFonts w:ascii="inherit" w:hAnsi="inherit"/>
          <w:color w:val="800080"/>
          <w:highlight w:val="yellow"/>
        </w:rPr>
        <w:t>Variation of g with Height</w:t>
      </w:r>
    </w:p>
    <w:p w14:paraId="22D1ED3C" w14:textId="18DB4F2E" w:rsidR="00341D6C" w:rsidRDefault="00341D6C" w:rsidP="00341D6C">
      <w:pPr>
        <w:pStyle w:val="NormalWeb"/>
        <w:spacing w:before="0" w:beforeAutospacing="0" w:after="240" w:afterAutospacing="0" w:line="360" w:lineRule="atLeast"/>
      </w:pPr>
      <w:r>
        <w:rPr>
          <w:noProof/>
        </w:rPr>
        <w:drawing>
          <wp:inline distT="0" distB="0" distL="0" distR="0" wp14:anchorId="65F02716" wp14:editId="668BB63E">
            <wp:extent cx="7143750" cy="3956050"/>
            <wp:effectExtent l="0" t="0" r="0" b="6350"/>
            <wp:docPr id="79" name="Picture 79" descr="Variation of Acceleration due to Gravity with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Variation of Acceleration due to Gravity with Heigh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143750" cy="3956050"/>
                    </a:xfrm>
                    <a:prstGeom prst="rect">
                      <a:avLst/>
                    </a:prstGeom>
                    <a:noFill/>
                    <a:ln>
                      <a:noFill/>
                    </a:ln>
                  </pic:spPr>
                </pic:pic>
              </a:graphicData>
            </a:graphic>
          </wp:inline>
        </w:drawing>
      </w:r>
    </w:p>
    <w:p w14:paraId="6A86CF97" w14:textId="77777777" w:rsidR="00341D6C" w:rsidRDefault="00341D6C" w:rsidP="00341D6C">
      <w:pPr>
        <w:pStyle w:val="NormalWeb"/>
        <w:spacing w:before="0" w:beforeAutospacing="0" w:after="240" w:afterAutospacing="0" w:line="360" w:lineRule="atLeast"/>
      </w:pPr>
      <w:r>
        <w:rPr>
          <w:rStyle w:val="Emphasis"/>
          <w:b/>
          <w:bCs/>
        </w:rPr>
        <w:t>Acceleration due to gravity at a height (h) from the surface of the earth</w:t>
      </w:r>
    </w:p>
    <w:p w14:paraId="50D6C7EB" w14:textId="77777777" w:rsidR="00341D6C" w:rsidRDefault="00341D6C" w:rsidP="00341D6C">
      <w:pPr>
        <w:pStyle w:val="NormalWeb"/>
        <w:spacing w:before="0" w:beforeAutospacing="0" w:after="240" w:afterAutospacing="0" w:line="360" w:lineRule="atLeast"/>
      </w:pPr>
      <w:r>
        <w:lastRenderedPageBreak/>
        <w:t>Consider a test mass (m) at a height (h) from the surface of the earth. Now, the force acting on the test mass due to gravity is</w:t>
      </w:r>
    </w:p>
    <w:p w14:paraId="5AC06A12" w14:textId="77777777" w:rsidR="00341D6C" w:rsidRDefault="00341D6C" w:rsidP="00341D6C">
      <w:pPr>
        <w:pStyle w:val="NormalWeb"/>
        <w:spacing w:before="0" w:beforeAutospacing="0" w:after="240" w:afterAutospacing="0" w:line="360" w:lineRule="atLeast"/>
      </w:pPr>
      <w:r>
        <w:t>F = GMm/(R+h)</w:t>
      </w:r>
      <w:r>
        <w:rPr>
          <w:sz w:val="18"/>
          <w:szCs w:val="18"/>
          <w:vertAlign w:val="superscript"/>
        </w:rPr>
        <w:t>2</w:t>
      </w:r>
    </w:p>
    <w:p w14:paraId="22B21D5E" w14:textId="77777777" w:rsidR="00341D6C" w:rsidRDefault="00341D6C" w:rsidP="00341D6C">
      <w:pPr>
        <w:pStyle w:val="NormalWeb"/>
        <w:spacing w:before="0" w:beforeAutospacing="0" w:after="240" w:afterAutospacing="0" w:line="360" w:lineRule="atLeast"/>
      </w:pPr>
      <w:r>
        <w:t>Where M is the mass of the earth, and R is the radius of the earth. The acceleration due to gravity at a certain height is ‘h’, then</w:t>
      </w:r>
    </w:p>
    <w:p w14:paraId="261D570C" w14:textId="77777777" w:rsidR="00341D6C" w:rsidRDefault="00341D6C" w:rsidP="00341D6C">
      <w:pPr>
        <w:pStyle w:val="NormalWeb"/>
        <w:spacing w:before="0" w:beforeAutospacing="0" w:after="240" w:afterAutospacing="0" w:line="360" w:lineRule="atLeast"/>
      </w:pPr>
      <w:r>
        <w:t>mg</w:t>
      </w:r>
      <w:r>
        <w:rPr>
          <w:sz w:val="18"/>
          <w:szCs w:val="18"/>
          <w:vertAlign w:val="subscript"/>
        </w:rPr>
        <w:t>h</w:t>
      </w:r>
      <w:r>
        <w:t>= GMm/(R+h)</w:t>
      </w:r>
      <w:r>
        <w:rPr>
          <w:sz w:val="18"/>
          <w:szCs w:val="18"/>
          <w:vertAlign w:val="superscript"/>
        </w:rPr>
        <w:t>2</w:t>
      </w:r>
    </w:p>
    <w:p w14:paraId="4EA12E2B" w14:textId="77777777" w:rsidR="00341D6C" w:rsidRDefault="00341D6C" w:rsidP="00341D6C">
      <w:pPr>
        <w:pStyle w:val="NormalWeb"/>
        <w:spacing w:before="0" w:beforeAutospacing="0" w:after="240" w:afterAutospacing="0" w:line="360" w:lineRule="atLeast"/>
      </w:pPr>
      <w:r w:rsidRPr="00341D6C">
        <w:rPr>
          <w:rFonts w:ascii="Cambria Math" w:hAnsi="Cambria Math" w:cs="Cambria Math"/>
        </w:rPr>
        <w:t>⇒</w:t>
      </w:r>
      <w:r w:rsidRPr="00341D6C">
        <w:t xml:space="preserve"> g</w:t>
      </w:r>
      <w:r w:rsidRPr="00341D6C">
        <w:rPr>
          <w:sz w:val="18"/>
          <w:szCs w:val="18"/>
          <w:vertAlign w:val="subscript"/>
        </w:rPr>
        <w:t>h</w:t>
      </w:r>
      <w:r w:rsidRPr="00341D6C">
        <w:t>= GM/[R</w:t>
      </w:r>
      <w:r w:rsidRPr="00341D6C">
        <w:rPr>
          <w:sz w:val="18"/>
          <w:szCs w:val="18"/>
          <w:vertAlign w:val="superscript"/>
        </w:rPr>
        <w:t>2</w:t>
      </w:r>
      <w:r>
        <w:t>(1+ h/R)</w:t>
      </w:r>
      <w:r>
        <w:rPr>
          <w:sz w:val="18"/>
          <w:szCs w:val="18"/>
          <w:vertAlign w:val="superscript"/>
        </w:rPr>
        <w:t>2</w:t>
      </w:r>
      <w:r>
        <w:t> ] . . . . . . (2)</w:t>
      </w:r>
    </w:p>
    <w:p w14:paraId="1874F40D" w14:textId="77777777" w:rsidR="00341D6C" w:rsidRDefault="00341D6C" w:rsidP="00341D6C">
      <w:pPr>
        <w:pStyle w:val="NormalWeb"/>
        <w:spacing w:before="0" w:beforeAutospacing="0" w:after="240" w:afterAutospacing="0" w:line="360" w:lineRule="atLeast"/>
      </w:pPr>
      <w:r>
        <w:t>The acceleration due to gravity on the surface of the earth is given by</w:t>
      </w:r>
    </w:p>
    <w:p w14:paraId="59C354B0" w14:textId="77777777" w:rsidR="00341D6C" w:rsidRDefault="00341D6C" w:rsidP="00341D6C">
      <w:pPr>
        <w:pStyle w:val="NormalWeb"/>
        <w:spacing w:before="0" w:beforeAutospacing="0" w:after="240" w:afterAutospacing="0" w:line="360" w:lineRule="atLeast"/>
      </w:pPr>
      <w:r>
        <w:t>g = GM/R</w:t>
      </w:r>
      <w:r>
        <w:rPr>
          <w:sz w:val="18"/>
          <w:szCs w:val="18"/>
          <w:vertAlign w:val="superscript"/>
        </w:rPr>
        <w:t>2</w:t>
      </w:r>
      <w:r>
        <w:t> . . . . . . . . . (3)</w:t>
      </w:r>
    </w:p>
    <w:p w14:paraId="3594C618" w14:textId="77777777" w:rsidR="00341D6C" w:rsidRDefault="00341D6C" w:rsidP="00341D6C">
      <w:pPr>
        <w:pStyle w:val="NormalWeb"/>
        <w:spacing w:before="0" w:beforeAutospacing="0" w:after="240" w:afterAutospacing="0" w:line="360" w:lineRule="atLeast"/>
      </w:pPr>
      <w:r>
        <w:t>On dividing equations (3) and (2), we get</w:t>
      </w:r>
    </w:p>
    <w:p w14:paraId="27805E9D" w14:textId="7EF7F260" w:rsidR="00341D6C" w:rsidRDefault="00341D6C" w:rsidP="00341D6C">
      <w:pPr>
        <w:pStyle w:val="NormalWeb"/>
        <w:spacing w:before="0" w:beforeAutospacing="0" w:after="240" w:afterAutospacing="0" w:line="360" w:lineRule="atLeast"/>
      </w:pPr>
      <w:r w:rsidRPr="00341D6C">
        <w:rPr>
          <w:highlight w:val="yellow"/>
        </w:rPr>
        <w:t>g</w:t>
      </w:r>
      <w:r w:rsidRPr="00341D6C">
        <w:rPr>
          <w:sz w:val="18"/>
          <w:szCs w:val="18"/>
          <w:highlight w:val="yellow"/>
          <w:vertAlign w:val="subscript"/>
        </w:rPr>
        <w:t>h </w:t>
      </w:r>
      <w:r w:rsidRPr="00341D6C">
        <w:rPr>
          <w:highlight w:val="yellow"/>
        </w:rPr>
        <w:t>= g (1+h/R)</w:t>
      </w:r>
      <w:r w:rsidRPr="00341D6C">
        <w:rPr>
          <w:sz w:val="18"/>
          <w:szCs w:val="18"/>
          <w:highlight w:val="yellow"/>
          <w:vertAlign w:val="superscript"/>
        </w:rPr>
        <w:t>2</w:t>
      </w:r>
      <w:r w:rsidRPr="00341D6C">
        <w:rPr>
          <w:highlight w:val="yellow"/>
        </w:rPr>
        <w:t>. . . .</w:t>
      </w:r>
      <w:r>
        <w:t xml:space="preserve"> . . (4)</w:t>
      </w:r>
      <w:r w:rsidR="00E324C7">
        <w:t xml:space="preserve">  </w:t>
      </w:r>
      <w:r w:rsidR="00E324C7" w:rsidRPr="00F655FF">
        <w:rPr>
          <w:highlight w:val="yellow"/>
        </w:rPr>
        <w:t xml:space="preserve">gh = g (1 </w:t>
      </w:r>
      <w:r w:rsidR="00177187" w:rsidRPr="00F655FF">
        <w:rPr>
          <w:highlight w:val="yellow"/>
        </w:rPr>
        <w:t xml:space="preserve">+ h/R) whole </w:t>
      </w:r>
      <w:r w:rsidR="00F655FF" w:rsidRPr="00F655FF">
        <w:rPr>
          <w:highlight w:val="yellow"/>
        </w:rPr>
        <w:t>square</w:t>
      </w:r>
      <w:r w:rsidR="00177187" w:rsidRPr="00F655FF">
        <w:rPr>
          <w:highlight w:val="yellow"/>
        </w:rPr>
        <w:t xml:space="preserve"> (</w:t>
      </w:r>
      <w:r w:rsidR="00F655FF" w:rsidRPr="00F655FF">
        <w:rPr>
          <w:highlight w:val="yellow"/>
        </w:rPr>
        <w:t>one plus h by R, R is divided by h only and not complete 1 + h)</w:t>
      </w:r>
    </w:p>
    <w:p w14:paraId="02BA62FD" w14:textId="77777777" w:rsidR="00341D6C" w:rsidRDefault="00341D6C" w:rsidP="00341D6C">
      <w:pPr>
        <w:pStyle w:val="NormalWeb"/>
        <w:spacing w:before="0" w:beforeAutospacing="0" w:after="240" w:afterAutospacing="0" w:line="360" w:lineRule="atLeast"/>
      </w:pPr>
      <w:r>
        <w:t>This is the acceleration due to gravity at a height above the surface of the earth. Observing the above formula, we can say that the value of g decreases with an increase in the height of an object, and the value of g becomes zero at an infinite distance from the earth.</w:t>
      </w:r>
    </w:p>
    <w:p w14:paraId="43742EFE" w14:textId="77777777" w:rsidR="00341D6C" w:rsidRDefault="00341D6C" w:rsidP="00341D6C">
      <w:pPr>
        <w:pStyle w:val="NormalWeb"/>
        <w:spacing w:before="0" w:beforeAutospacing="0" w:after="240" w:afterAutospacing="0" w:line="360" w:lineRule="atLeast"/>
      </w:pPr>
      <w:r>
        <w:rPr>
          <w:rStyle w:val="Strong"/>
          <w:rFonts w:ascii="Cambria Math" w:hAnsi="Cambria Math" w:cs="Cambria Math"/>
        </w:rPr>
        <w:t>⇒</w:t>
      </w:r>
      <w:r>
        <w:rPr>
          <w:rStyle w:val="Strong"/>
        </w:rPr>
        <w:t xml:space="preserve"> Check:</w:t>
      </w:r>
      <w:r>
        <w:t> </w:t>
      </w:r>
      <w:hyperlink r:id="rId124" w:history="1">
        <w:r>
          <w:rPr>
            <w:rStyle w:val="Hyperlink"/>
            <w:color w:val="8C69FF"/>
          </w:rPr>
          <w:t>Kepler’s Laws of Planetary Motion</w:t>
        </w:r>
      </w:hyperlink>
    </w:p>
    <w:p w14:paraId="5B3BB11F" w14:textId="77777777" w:rsidR="00341D6C" w:rsidRDefault="00341D6C" w:rsidP="00341D6C">
      <w:pPr>
        <w:pStyle w:val="NormalWeb"/>
        <w:spacing w:before="0" w:beforeAutospacing="0" w:after="240" w:afterAutospacing="0" w:line="360" w:lineRule="atLeast"/>
      </w:pPr>
      <w:r>
        <w:rPr>
          <w:rStyle w:val="Strong"/>
        </w:rPr>
        <w:t>Approximation Formula:</w:t>
      </w:r>
    </w:p>
    <w:p w14:paraId="1C06E3DB" w14:textId="77777777" w:rsidR="00341D6C" w:rsidRDefault="00341D6C" w:rsidP="00341D6C">
      <w:pPr>
        <w:pStyle w:val="NormalWeb"/>
        <w:spacing w:before="0" w:beforeAutospacing="0" w:after="240" w:afterAutospacing="0" w:line="360" w:lineRule="atLeast"/>
      </w:pPr>
      <w:r>
        <w:t>From equation (4)</w:t>
      </w:r>
    </w:p>
    <w:p w14:paraId="4F600A1F" w14:textId="77777777" w:rsidR="00341D6C" w:rsidRPr="00F655FF" w:rsidRDefault="00341D6C" w:rsidP="00341D6C">
      <w:pPr>
        <w:pStyle w:val="NormalWeb"/>
        <w:spacing w:before="0" w:beforeAutospacing="0" w:after="240" w:afterAutospacing="0" w:line="360" w:lineRule="atLeast"/>
        <w:rPr>
          <w:highlight w:val="yellow"/>
        </w:rPr>
      </w:pPr>
      <w:r w:rsidRPr="00F655FF">
        <w:rPr>
          <w:highlight w:val="yellow"/>
        </w:rPr>
        <w:t>when h &lt;&lt; R, the value of g at height ‘h’ is given by g</w:t>
      </w:r>
      <w:r w:rsidRPr="00F655FF">
        <w:rPr>
          <w:sz w:val="18"/>
          <w:szCs w:val="18"/>
          <w:highlight w:val="yellow"/>
          <w:vertAlign w:val="subscript"/>
        </w:rPr>
        <w:t>h </w:t>
      </w:r>
      <w:r w:rsidRPr="00F655FF">
        <w:rPr>
          <w:highlight w:val="yellow"/>
        </w:rPr>
        <w:t>= g/(1 – 2h/R)</w:t>
      </w:r>
    </w:p>
    <w:p w14:paraId="32711EA1" w14:textId="77777777" w:rsidR="00341D6C" w:rsidRDefault="00341D6C" w:rsidP="00341D6C">
      <w:pPr>
        <w:pStyle w:val="Heading2"/>
        <w:spacing w:before="300" w:after="150" w:line="480" w:lineRule="atLeast"/>
        <w:rPr>
          <w:rFonts w:ascii="inherit" w:hAnsi="inherit"/>
          <w:color w:val="444444"/>
        </w:rPr>
      </w:pPr>
      <w:bookmarkStart w:id="8" w:name="Variation-of-g-with-Depth"/>
      <w:bookmarkEnd w:id="8"/>
      <w:r w:rsidRPr="00F655FF">
        <w:rPr>
          <w:rFonts w:ascii="inherit" w:hAnsi="inherit"/>
          <w:color w:val="800080"/>
          <w:highlight w:val="yellow"/>
        </w:rPr>
        <w:lastRenderedPageBreak/>
        <w:t>Variation of g with Depth</w:t>
      </w:r>
    </w:p>
    <w:p w14:paraId="38B0D863" w14:textId="1CB31B0F" w:rsidR="00341D6C" w:rsidRDefault="00341D6C" w:rsidP="00341D6C">
      <w:pPr>
        <w:pStyle w:val="NormalWeb"/>
        <w:spacing w:before="0" w:beforeAutospacing="0" w:after="240" w:afterAutospacing="0" w:line="360" w:lineRule="atLeast"/>
      </w:pPr>
      <w:r>
        <w:rPr>
          <w:noProof/>
        </w:rPr>
        <w:drawing>
          <wp:inline distT="0" distB="0" distL="0" distR="0" wp14:anchorId="491858EC" wp14:editId="0687A434">
            <wp:extent cx="7143750" cy="3886200"/>
            <wp:effectExtent l="0" t="0" r="0" b="0"/>
            <wp:docPr id="78" name="Picture 78" descr="Variation of Acceleration due to Gravity with Dep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Variation of Acceleration due to Gravity with Depth"/>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143750" cy="3886200"/>
                    </a:xfrm>
                    <a:prstGeom prst="rect">
                      <a:avLst/>
                    </a:prstGeom>
                    <a:noFill/>
                    <a:ln>
                      <a:noFill/>
                    </a:ln>
                  </pic:spPr>
                </pic:pic>
              </a:graphicData>
            </a:graphic>
          </wp:inline>
        </w:drawing>
      </w:r>
    </w:p>
    <w:p w14:paraId="736A15E5" w14:textId="77777777" w:rsidR="00341D6C" w:rsidRDefault="00341D6C" w:rsidP="00341D6C">
      <w:pPr>
        <w:pStyle w:val="NormalWeb"/>
        <w:spacing w:before="0" w:beforeAutospacing="0" w:after="240" w:afterAutospacing="0" w:line="360" w:lineRule="atLeast"/>
      </w:pPr>
      <w:r>
        <w:t>Consider a test mass (m) taken to a distance (d) below the earth’s surface, the acceleration due to gravity at that point (g</w:t>
      </w:r>
      <w:r>
        <w:rPr>
          <w:sz w:val="18"/>
          <w:szCs w:val="18"/>
          <w:vertAlign w:val="subscript"/>
        </w:rPr>
        <w:t>d</w:t>
      </w:r>
      <w:r>
        <w:t>) is obtained by taking the value of g in terms of density.</w:t>
      </w:r>
    </w:p>
    <w:p w14:paraId="47D6DA6B" w14:textId="77777777" w:rsidR="00341D6C" w:rsidRDefault="00341D6C" w:rsidP="00341D6C">
      <w:pPr>
        <w:pStyle w:val="NormalWeb"/>
        <w:spacing w:before="0" w:beforeAutospacing="0" w:after="240" w:afterAutospacing="0" w:line="360" w:lineRule="atLeast"/>
      </w:pPr>
      <w:r>
        <w:t>On the surface of the earth, the value of g is given by</w:t>
      </w:r>
    </w:p>
    <w:p w14:paraId="188607D3" w14:textId="77777777" w:rsidR="00341D6C" w:rsidRDefault="00341D6C" w:rsidP="00341D6C">
      <w:pPr>
        <w:pStyle w:val="NormalWeb"/>
        <w:spacing w:before="0" w:beforeAutospacing="0" w:after="240" w:afterAutospacing="0" w:line="360" w:lineRule="atLeast"/>
      </w:pPr>
      <w:r>
        <w:t>g = 4/3 × πρRG</w:t>
      </w:r>
    </w:p>
    <w:p w14:paraId="68E6F208" w14:textId="77777777" w:rsidR="00341D6C" w:rsidRDefault="00341D6C" w:rsidP="00341D6C">
      <w:pPr>
        <w:pStyle w:val="NormalWeb"/>
        <w:spacing w:before="0" w:beforeAutospacing="0" w:after="240" w:afterAutospacing="0" w:line="360" w:lineRule="atLeast"/>
      </w:pPr>
      <w:r>
        <w:t>At a </w:t>
      </w:r>
      <w:hyperlink r:id="rId126" w:history="1">
        <w:r>
          <w:rPr>
            <w:rStyle w:val="Hyperlink"/>
            <w:color w:val="8C69FF"/>
          </w:rPr>
          <w:t>distance</w:t>
        </w:r>
      </w:hyperlink>
      <w:r>
        <w:t> (d) below the earth’s surface, the </w:t>
      </w:r>
      <w:r>
        <w:rPr>
          <w:rStyle w:val="Strong"/>
        </w:rPr>
        <w:t>acceleration due to gravity</w:t>
      </w:r>
      <w:r>
        <w:t> is given by</w:t>
      </w:r>
    </w:p>
    <w:p w14:paraId="7EE00893" w14:textId="77777777" w:rsidR="00341D6C" w:rsidRDefault="00341D6C" w:rsidP="00341D6C">
      <w:pPr>
        <w:pStyle w:val="NormalWeb"/>
        <w:spacing w:before="0" w:beforeAutospacing="0" w:after="240" w:afterAutospacing="0" w:line="360" w:lineRule="atLeast"/>
      </w:pPr>
      <w:r>
        <w:t>g</w:t>
      </w:r>
      <w:r>
        <w:rPr>
          <w:sz w:val="18"/>
          <w:szCs w:val="18"/>
          <w:vertAlign w:val="subscript"/>
        </w:rPr>
        <w:t>d </w:t>
      </w:r>
      <w:r>
        <w:t>= 4/3 × πρ × (R – d) G</w:t>
      </w:r>
    </w:p>
    <w:p w14:paraId="73B5F047" w14:textId="77777777" w:rsidR="00341D6C" w:rsidRDefault="00341D6C" w:rsidP="00341D6C">
      <w:pPr>
        <w:pStyle w:val="NormalWeb"/>
        <w:spacing w:before="0" w:beforeAutospacing="0" w:after="240" w:afterAutospacing="0" w:line="360" w:lineRule="atLeast"/>
      </w:pPr>
      <w:r>
        <w:t>On dividing the above equations, we get,</w:t>
      </w:r>
    </w:p>
    <w:p w14:paraId="25CFBDD2" w14:textId="77777777" w:rsidR="00341D6C" w:rsidRPr="00F655FF" w:rsidRDefault="00341D6C" w:rsidP="00341D6C">
      <w:pPr>
        <w:pStyle w:val="NormalWeb"/>
        <w:spacing w:before="0" w:beforeAutospacing="0" w:after="240" w:afterAutospacing="0" w:line="360" w:lineRule="atLeast"/>
        <w:rPr>
          <w:highlight w:val="yellow"/>
        </w:rPr>
      </w:pPr>
      <w:r w:rsidRPr="00F655FF">
        <w:rPr>
          <w:highlight w:val="yellow"/>
        </w:rPr>
        <w:t>g</w:t>
      </w:r>
      <w:r w:rsidRPr="00F655FF">
        <w:rPr>
          <w:sz w:val="18"/>
          <w:szCs w:val="18"/>
          <w:highlight w:val="yellow"/>
          <w:vertAlign w:val="subscript"/>
        </w:rPr>
        <w:t>d </w:t>
      </w:r>
      <w:r w:rsidRPr="00F655FF">
        <w:rPr>
          <w:highlight w:val="yellow"/>
        </w:rPr>
        <w:t>= g (R – d)/R</w:t>
      </w:r>
    </w:p>
    <w:p w14:paraId="2DB1D5AA" w14:textId="77777777" w:rsidR="00341D6C" w:rsidRPr="00F655FF" w:rsidRDefault="00341D6C" w:rsidP="00A93E12">
      <w:pPr>
        <w:numPr>
          <w:ilvl w:val="0"/>
          <w:numId w:val="25"/>
        </w:numPr>
        <w:spacing w:before="100" w:beforeAutospacing="1" w:after="75" w:line="240" w:lineRule="auto"/>
        <w:rPr>
          <w:highlight w:val="yellow"/>
        </w:rPr>
      </w:pPr>
      <w:r w:rsidRPr="00F655FF">
        <w:rPr>
          <w:highlight w:val="yellow"/>
        </w:rPr>
        <w:t>When the depth d = 0, the value of g on the surface of the earth g</w:t>
      </w:r>
      <w:r w:rsidRPr="00F655FF">
        <w:rPr>
          <w:sz w:val="16"/>
          <w:szCs w:val="16"/>
          <w:highlight w:val="yellow"/>
          <w:vertAlign w:val="subscript"/>
        </w:rPr>
        <w:t>d </w:t>
      </w:r>
      <w:r w:rsidRPr="00F655FF">
        <w:rPr>
          <w:highlight w:val="yellow"/>
        </w:rPr>
        <w:t>= g.</w:t>
      </w:r>
    </w:p>
    <w:p w14:paraId="1A5EB353" w14:textId="77777777" w:rsidR="00341D6C" w:rsidRPr="00F655FF" w:rsidRDefault="00341D6C" w:rsidP="00A93E12">
      <w:pPr>
        <w:numPr>
          <w:ilvl w:val="0"/>
          <w:numId w:val="25"/>
        </w:numPr>
        <w:spacing w:before="100" w:beforeAutospacing="1" w:after="75" w:line="240" w:lineRule="auto"/>
        <w:rPr>
          <w:highlight w:val="yellow"/>
        </w:rPr>
      </w:pPr>
      <w:r w:rsidRPr="00F655FF">
        <w:rPr>
          <w:highlight w:val="yellow"/>
        </w:rPr>
        <w:t>When the depth d = R, the value of g at the centre of the earth g</w:t>
      </w:r>
      <w:r w:rsidRPr="00F655FF">
        <w:rPr>
          <w:sz w:val="16"/>
          <w:szCs w:val="16"/>
          <w:highlight w:val="yellow"/>
          <w:vertAlign w:val="subscript"/>
        </w:rPr>
        <w:t>d </w:t>
      </w:r>
      <w:r w:rsidRPr="00F655FF">
        <w:rPr>
          <w:highlight w:val="yellow"/>
        </w:rPr>
        <w:t>= 0.</w:t>
      </w:r>
    </w:p>
    <w:p w14:paraId="3E124574" w14:textId="77777777" w:rsidR="00341D6C" w:rsidRDefault="00341D6C" w:rsidP="00341D6C">
      <w:pPr>
        <w:pStyle w:val="Heading3"/>
        <w:spacing w:before="300" w:after="150" w:line="420" w:lineRule="atLeast"/>
        <w:rPr>
          <w:rFonts w:ascii="inherit" w:hAnsi="inherit"/>
          <w:color w:val="444444"/>
          <w:sz w:val="30"/>
          <w:szCs w:val="30"/>
        </w:rPr>
      </w:pPr>
      <w:bookmarkStart w:id="9" w:name="Variation-of-g-due-to-the-Shape-of-Earth"/>
      <w:bookmarkEnd w:id="9"/>
      <w:r w:rsidRPr="00F655FF">
        <w:rPr>
          <w:rFonts w:ascii="inherit" w:hAnsi="inherit"/>
          <w:color w:val="800080"/>
          <w:sz w:val="30"/>
          <w:szCs w:val="30"/>
          <w:highlight w:val="yellow"/>
        </w:rPr>
        <w:lastRenderedPageBreak/>
        <w:t>Variation of g Due to the Shape of the Earth</w:t>
      </w:r>
    </w:p>
    <w:p w14:paraId="5DFF45DC" w14:textId="77777777" w:rsidR="00341D6C" w:rsidRDefault="00341D6C" w:rsidP="00341D6C">
      <w:pPr>
        <w:pStyle w:val="NormalWeb"/>
        <w:spacing w:before="0" w:beforeAutospacing="0" w:after="240" w:afterAutospacing="0" w:line="360" w:lineRule="atLeast"/>
      </w:pPr>
      <w:r>
        <w:t>As the earth is an </w:t>
      </w:r>
      <w:r>
        <w:rPr>
          <w:rStyle w:val="Strong"/>
        </w:rPr>
        <w:t>oblate spheroid</w:t>
      </w:r>
      <w:r>
        <w:t>, its radius near the </w:t>
      </w:r>
      <w:r>
        <w:rPr>
          <w:rStyle w:val="Strong"/>
        </w:rPr>
        <w:t>equator is more</w:t>
      </w:r>
      <w:r>
        <w:t> than its radius near the poles. Since for a source mass, the </w:t>
      </w:r>
      <w:r>
        <w:rPr>
          <w:rStyle w:val="Strong"/>
        </w:rPr>
        <w:t>acceleration due to gravity</w:t>
      </w:r>
      <w:r>
        <w:t> is inversely proportional to the square of the radius of the earth, it varies with latitude due to the shape of the earth.</w:t>
      </w:r>
    </w:p>
    <w:p w14:paraId="2527F725" w14:textId="77777777" w:rsidR="00341D6C" w:rsidRDefault="00341D6C" w:rsidP="00341D6C">
      <w:pPr>
        <w:pStyle w:val="NormalWeb"/>
        <w:spacing w:before="0" w:beforeAutospacing="0" w:after="240" w:afterAutospacing="0" w:line="360" w:lineRule="atLeast"/>
      </w:pPr>
      <w:r>
        <w:t>g</w:t>
      </w:r>
      <w:r>
        <w:rPr>
          <w:sz w:val="18"/>
          <w:szCs w:val="18"/>
          <w:vertAlign w:val="subscript"/>
        </w:rPr>
        <w:t>p</w:t>
      </w:r>
      <w:r>
        <w:t>/g</w:t>
      </w:r>
      <w:r>
        <w:rPr>
          <w:sz w:val="18"/>
          <w:szCs w:val="18"/>
          <w:vertAlign w:val="subscript"/>
        </w:rPr>
        <w:t>e</w:t>
      </w:r>
      <w:r>
        <w:t> = R</w:t>
      </w:r>
      <w:r>
        <w:rPr>
          <w:sz w:val="18"/>
          <w:szCs w:val="18"/>
          <w:vertAlign w:val="superscript"/>
        </w:rPr>
        <w:t>2</w:t>
      </w:r>
      <w:r>
        <w:rPr>
          <w:sz w:val="18"/>
          <w:szCs w:val="18"/>
          <w:vertAlign w:val="subscript"/>
        </w:rPr>
        <w:t>e</w:t>
      </w:r>
      <w:r>
        <w:t>/R</w:t>
      </w:r>
      <w:r>
        <w:rPr>
          <w:sz w:val="18"/>
          <w:szCs w:val="18"/>
          <w:vertAlign w:val="superscript"/>
        </w:rPr>
        <w:t>2</w:t>
      </w:r>
      <w:r>
        <w:rPr>
          <w:sz w:val="18"/>
          <w:szCs w:val="18"/>
          <w:vertAlign w:val="subscript"/>
        </w:rPr>
        <w:t>p</w:t>
      </w:r>
    </w:p>
    <w:p w14:paraId="09410157" w14:textId="77777777" w:rsidR="00341D6C" w:rsidRDefault="00341D6C" w:rsidP="00341D6C">
      <w:pPr>
        <w:pStyle w:val="NormalWeb"/>
        <w:spacing w:before="0" w:beforeAutospacing="0" w:after="240" w:afterAutospacing="0" w:line="360" w:lineRule="atLeast"/>
      </w:pPr>
      <w:r>
        <w:t>Where g</w:t>
      </w:r>
      <w:r>
        <w:rPr>
          <w:sz w:val="18"/>
          <w:szCs w:val="18"/>
          <w:vertAlign w:val="subscript"/>
        </w:rPr>
        <w:t>e</w:t>
      </w:r>
      <w:r>
        <w:t> and g</w:t>
      </w:r>
      <w:r>
        <w:rPr>
          <w:sz w:val="18"/>
          <w:szCs w:val="18"/>
          <w:vertAlign w:val="subscript"/>
        </w:rPr>
        <w:t>p</w:t>
      </w:r>
      <w:r>
        <w:t> are the accelerations due to gravity at the equator and poles, R</w:t>
      </w:r>
      <w:r>
        <w:rPr>
          <w:sz w:val="18"/>
          <w:szCs w:val="18"/>
          <w:vertAlign w:val="subscript"/>
        </w:rPr>
        <w:t>e </w:t>
      </w:r>
      <w:r>
        <w:t>and R</w:t>
      </w:r>
      <w:r>
        <w:rPr>
          <w:sz w:val="18"/>
          <w:szCs w:val="18"/>
          <w:vertAlign w:val="subscript"/>
        </w:rPr>
        <w:t>p</w:t>
      </w:r>
      <w:r>
        <w:t> are the radii of the earth near the equator and poles.</w:t>
      </w:r>
    </w:p>
    <w:p w14:paraId="1DDD113E" w14:textId="77777777" w:rsidR="00341D6C" w:rsidRDefault="00341D6C" w:rsidP="00341D6C">
      <w:pPr>
        <w:pStyle w:val="NormalWeb"/>
        <w:spacing w:before="0" w:beforeAutospacing="0" w:after="240" w:afterAutospacing="0" w:line="360" w:lineRule="atLeast"/>
      </w:pPr>
      <w:r>
        <w:t xml:space="preserve">From the above equation, it is clear that </w:t>
      </w:r>
      <w:r w:rsidRPr="00F655FF">
        <w:rPr>
          <w:highlight w:val="yellow"/>
        </w:rPr>
        <w:t>acceleration due to gravity is more at the poles and less at the equator. So if a person moves from the equator to the poles, their weight decreases as the value of g decreases.</w:t>
      </w:r>
    </w:p>
    <w:p w14:paraId="44EB3890" w14:textId="77777777" w:rsidR="00341D6C" w:rsidRPr="00F655FF" w:rsidRDefault="00341D6C" w:rsidP="00341D6C">
      <w:pPr>
        <w:pStyle w:val="Heading3"/>
        <w:spacing w:before="300" w:after="150" w:line="420" w:lineRule="atLeast"/>
        <w:rPr>
          <w:rFonts w:ascii="inherit" w:hAnsi="inherit"/>
          <w:color w:val="444444"/>
          <w:sz w:val="30"/>
          <w:szCs w:val="30"/>
          <w:highlight w:val="yellow"/>
        </w:rPr>
      </w:pPr>
      <w:bookmarkStart w:id="10" w:name="Variation-of-g-Due-to-the-Rotation-of-Ea"/>
      <w:bookmarkEnd w:id="10"/>
      <w:r w:rsidRPr="00F655FF">
        <w:rPr>
          <w:rFonts w:ascii="inherit" w:hAnsi="inherit"/>
          <w:color w:val="800080"/>
          <w:sz w:val="30"/>
          <w:szCs w:val="30"/>
          <w:highlight w:val="yellow"/>
        </w:rPr>
        <w:t>Variation of g Due to Rotation of Earth</w:t>
      </w:r>
    </w:p>
    <w:p w14:paraId="0EE5B944" w14:textId="77777777" w:rsidR="00341D6C" w:rsidRDefault="00341D6C" w:rsidP="00341D6C">
      <w:pPr>
        <w:pStyle w:val="NormalWeb"/>
        <w:spacing w:before="0" w:beforeAutospacing="0" w:after="240" w:afterAutospacing="0" w:line="360" w:lineRule="atLeast"/>
      </w:pPr>
      <w:r w:rsidRPr="00F655FF">
        <w:t>Consider a test mass (m) is on a latitude making an angle</w:t>
      </w:r>
      <w:r>
        <w:t xml:space="preserve"> with the equator. As we have studied, when a body is under rotation, every particle in the body makes circular motions about the axis of rotation. In the present case, the earth is under rotation with a constant angular velocity ω, then the test mass moves in a circular path of radius ‘r’ with an angular velocity ω.</w:t>
      </w:r>
    </w:p>
    <w:p w14:paraId="1E012E16" w14:textId="77777777" w:rsidR="00341D6C" w:rsidRDefault="00341D6C" w:rsidP="00341D6C">
      <w:pPr>
        <w:pStyle w:val="NormalWeb"/>
        <w:spacing w:before="0" w:beforeAutospacing="0" w:after="240" w:afterAutospacing="0" w:line="360" w:lineRule="atLeast"/>
      </w:pPr>
      <w:r>
        <w:t>This is the case of a non-inertial frame of reference, so there exists a </w:t>
      </w:r>
      <w:hyperlink r:id="rId127" w:history="1">
        <w:r>
          <w:rPr>
            <w:rStyle w:val="Hyperlink"/>
            <w:color w:val="8C69FF"/>
          </w:rPr>
          <w:t>centrifugal force</w:t>
        </w:r>
      </w:hyperlink>
      <w:r>
        <w:t> on the test mass (</w:t>
      </w:r>
      <w:r w:rsidRPr="00F655FF">
        <w:rPr>
          <w:highlight w:val="yellow"/>
        </w:rPr>
        <w:t>mrω</w:t>
      </w:r>
      <w:r w:rsidRPr="00F655FF">
        <w:rPr>
          <w:sz w:val="18"/>
          <w:szCs w:val="18"/>
          <w:highlight w:val="yellow"/>
          <w:vertAlign w:val="superscript"/>
        </w:rPr>
        <w:t>2</w:t>
      </w:r>
      <w:r w:rsidRPr="00F655FF">
        <w:rPr>
          <w:highlight w:val="yellow"/>
        </w:rPr>
        <w:t>).</w:t>
      </w:r>
      <w:r>
        <w:t xml:space="preserve"> Gravity is acting on the test mass towards the centre of the earth (mg).</w:t>
      </w:r>
    </w:p>
    <w:p w14:paraId="2E51C74D" w14:textId="77777777" w:rsidR="00341D6C" w:rsidRDefault="00341D6C" w:rsidP="00341D6C">
      <w:pPr>
        <w:pStyle w:val="NormalWeb"/>
        <w:spacing w:before="0" w:beforeAutospacing="0" w:after="240" w:afterAutospacing="0" w:line="360" w:lineRule="atLeast"/>
      </w:pPr>
      <w:r>
        <w:t>As both these forces are acting from the same point, these are known as co-initial forces, and as they lie along the same plane, they are termed co-planar forces.</w:t>
      </w:r>
    </w:p>
    <w:p w14:paraId="1257AF7D" w14:textId="77777777" w:rsidR="00341D6C" w:rsidRDefault="00341D6C" w:rsidP="00341D6C">
      <w:pPr>
        <w:pStyle w:val="NormalWeb"/>
        <w:spacing w:before="0" w:beforeAutospacing="0" w:after="240" w:afterAutospacing="0" w:line="360" w:lineRule="atLeast"/>
      </w:pPr>
      <w:r>
        <w:t>We know from the parallelogram law of vectors if two co-planar vectors are forming two sides of a parallelogram, then the resultant of those two vectors will always be along the diagonal of the parallelogram.</w:t>
      </w:r>
    </w:p>
    <w:p w14:paraId="48F41212" w14:textId="77777777" w:rsidR="00341D6C" w:rsidRDefault="00341D6C" w:rsidP="00341D6C">
      <w:pPr>
        <w:pStyle w:val="NormalWeb"/>
        <w:spacing w:before="0" w:beforeAutospacing="0" w:after="240" w:afterAutospacing="0" w:line="360" w:lineRule="atLeast"/>
      </w:pPr>
      <w:r>
        <w:t>Applying the </w:t>
      </w:r>
      <w:hyperlink r:id="rId128" w:history="1">
        <w:r>
          <w:rPr>
            <w:rStyle w:val="Hyperlink"/>
            <w:color w:val="8C69FF"/>
          </w:rPr>
          <w:t>parallelogram law of vectors</w:t>
        </w:r>
      </w:hyperlink>
      <w:r>
        <w:t>, we get the magnitude of the apparent value of the gravitational force at the latitude.</w:t>
      </w:r>
    </w:p>
    <w:p w14:paraId="56661734" w14:textId="77777777" w:rsidR="00341D6C" w:rsidRDefault="00341D6C" w:rsidP="00341D6C">
      <w:pPr>
        <w:pStyle w:val="NormalWeb"/>
        <w:spacing w:before="0" w:beforeAutospacing="0" w:after="240" w:afterAutospacing="0" w:line="360" w:lineRule="atLeast"/>
      </w:pPr>
      <w:r>
        <w:t>(mg′)</w:t>
      </w:r>
      <w:r>
        <w:rPr>
          <w:sz w:val="18"/>
          <w:szCs w:val="18"/>
          <w:vertAlign w:val="superscript"/>
        </w:rPr>
        <w:t>2 </w:t>
      </w:r>
      <w:r>
        <w:t>= (mg)</w:t>
      </w:r>
      <w:r>
        <w:rPr>
          <w:sz w:val="18"/>
          <w:szCs w:val="18"/>
          <w:vertAlign w:val="superscript"/>
        </w:rPr>
        <w:t>2 </w:t>
      </w:r>
      <w:r>
        <w:t>+ (mrω</w:t>
      </w:r>
      <w:r>
        <w:rPr>
          <w:sz w:val="18"/>
          <w:szCs w:val="18"/>
          <w:vertAlign w:val="superscript"/>
        </w:rPr>
        <w:t>2</w:t>
      </w:r>
      <w:r>
        <w:t>)</w:t>
      </w:r>
      <w:r>
        <w:rPr>
          <w:sz w:val="18"/>
          <w:szCs w:val="18"/>
          <w:vertAlign w:val="superscript"/>
        </w:rPr>
        <w:t>2 </w:t>
      </w:r>
      <w:r>
        <w:t>+ 2(mg) (mrω</w:t>
      </w:r>
      <w:r>
        <w:rPr>
          <w:sz w:val="18"/>
          <w:szCs w:val="18"/>
          <w:vertAlign w:val="superscript"/>
        </w:rPr>
        <w:t>2</w:t>
      </w:r>
      <w:r>
        <w:t>) cos(180 – θ) . . . . . . (1)</w:t>
      </w:r>
    </w:p>
    <w:p w14:paraId="2594F77D" w14:textId="77777777" w:rsidR="00341D6C" w:rsidRDefault="00341D6C" w:rsidP="00341D6C">
      <w:pPr>
        <w:pStyle w:val="NormalWeb"/>
        <w:spacing w:before="0" w:beforeAutospacing="0" w:after="240" w:afterAutospacing="0" w:line="360" w:lineRule="atLeast"/>
      </w:pPr>
      <w:r>
        <w:t>We know ‘r’ is the radius of the circular path and ‘R’ is the radius of the earth, then r = Rcosθ.</w:t>
      </w:r>
    </w:p>
    <w:p w14:paraId="5EE748D4" w14:textId="77777777" w:rsidR="00341D6C" w:rsidRDefault="00341D6C" w:rsidP="00341D6C">
      <w:pPr>
        <w:pStyle w:val="NormalWeb"/>
        <w:spacing w:before="0" w:beforeAutospacing="0" w:after="240" w:afterAutospacing="0" w:line="360" w:lineRule="atLeast"/>
      </w:pPr>
      <w:r>
        <w:t>Substituting r = R cosθ. we get,</w:t>
      </w:r>
    </w:p>
    <w:p w14:paraId="69E1E5B9" w14:textId="77777777" w:rsidR="00341D6C" w:rsidRDefault="00341D6C" w:rsidP="00341D6C">
      <w:pPr>
        <w:pStyle w:val="NormalWeb"/>
        <w:spacing w:before="0" w:beforeAutospacing="0" w:after="240" w:afterAutospacing="0" w:line="360" w:lineRule="atLeast"/>
      </w:pPr>
      <w:r>
        <w:lastRenderedPageBreak/>
        <w:t>g</w:t>
      </w:r>
      <w:r w:rsidRPr="00341D6C">
        <w:rPr>
          <w:highlight w:val="yellow"/>
        </w:rPr>
        <w:t>′ = g – Rω</w:t>
      </w:r>
      <w:r w:rsidRPr="00341D6C">
        <w:rPr>
          <w:sz w:val="18"/>
          <w:szCs w:val="18"/>
          <w:highlight w:val="yellow"/>
          <w:vertAlign w:val="superscript"/>
        </w:rPr>
        <w:t>2</w:t>
      </w:r>
      <w:r w:rsidRPr="00341D6C">
        <w:rPr>
          <w:highlight w:val="yellow"/>
        </w:rPr>
        <w:t>cos</w:t>
      </w:r>
      <w:r w:rsidRPr="00341D6C">
        <w:rPr>
          <w:sz w:val="18"/>
          <w:szCs w:val="18"/>
          <w:highlight w:val="yellow"/>
          <w:vertAlign w:val="superscript"/>
        </w:rPr>
        <w:t>2</w:t>
      </w:r>
      <w:r w:rsidRPr="00341D6C">
        <w:rPr>
          <w:highlight w:val="yellow"/>
        </w:rPr>
        <w:t>θ</w:t>
      </w:r>
    </w:p>
    <w:p w14:paraId="1A36DBF3" w14:textId="77777777" w:rsidR="00341D6C" w:rsidRDefault="00341D6C" w:rsidP="00341D6C">
      <w:pPr>
        <w:pStyle w:val="NormalWeb"/>
        <w:spacing w:before="0" w:beforeAutospacing="0" w:after="240" w:afterAutospacing="0" w:line="360" w:lineRule="atLeast"/>
      </w:pPr>
      <w:r>
        <w:t>Where g′ is the apparent value of acceleration due to gravity at the latitude due to the rotation of the earth, and g is the true value of gravity at the latitude without considering the rotation of the earth.</w:t>
      </w:r>
    </w:p>
    <w:p w14:paraId="45A0C8C7" w14:textId="77777777" w:rsidR="00341D6C" w:rsidRPr="00F655FF" w:rsidRDefault="00341D6C" w:rsidP="00341D6C">
      <w:pPr>
        <w:pStyle w:val="NormalWeb"/>
        <w:spacing w:before="0" w:beforeAutospacing="0" w:after="240" w:afterAutospacing="0" w:line="360" w:lineRule="atLeast"/>
        <w:rPr>
          <w:highlight w:val="yellow"/>
        </w:rPr>
      </w:pPr>
      <w:r w:rsidRPr="00F655FF">
        <w:rPr>
          <w:highlight w:val="yellow"/>
        </w:rPr>
        <w:t>At poles, θ = 90°</w:t>
      </w:r>
      <w:r w:rsidRPr="00F655FF">
        <w:rPr>
          <w:rFonts w:ascii="Cambria Math" w:hAnsi="Cambria Math" w:cs="Cambria Math"/>
          <w:highlight w:val="yellow"/>
        </w:rPr>
        <w:t>⇒</w:t>
      </w:r>
      <w:r w:rsidRPr="00F655FF">
        <w:rPr>
          <w:highlight w:val="yellow"/>
        </w:rPr>
        <w:t xml:space="preserve"> g’ = g.</w:t>
      </w:r>
    </w:p>
    <w:p w14:paraId="4443496B" w14:textId="77777777" w:rsidR="00341D6C" w:rsidRDefault="00341D6C" w:rsidP="00341D6C">
      <w:pPr>
        <w:pStyle w:val="NormalWeb"/>
        <w:spacing w:before="0" w:beforeAutospacing="0" w:after="240" w:afterAutospacing="0" w:line="360" w:lineRule="atLeast"/>
      </w:pPr>
      <w:r w:rsidRPr="00F655FF">
        <w:rPr>
          <w:highlight w:val="yellow"/>
        </w:rPr>
        <w:t xml:space="preserve">At the equator, θ = 0° </w:t>
      </w:r>
      <w:r w:rsidRPr="00F655FF">
        <w:rPr>
          <w:rFonts w:ascii="Cambria Math" w:hAnsi="Cambria Math" w:cs="Cambria Math"/>
          <w:highlight w:val="yellow"/>
        </w:rPr>
        <w:t>⇒</w:t>
      </w:r>
      <w:r w:rsidRPr="00F655FF">
        <w:rPr>
          <w:highlight w:val="yellow"/>
        </w:rPr>
        <w:t xml:space="preserve"> g′= g – Rω</w:t>
      </w:r>
      <w:r w:rsidRPr="00F655FF">
        <w:rPr>
          <w:sz w:val="18"/>
          <w:szCs w:val="18"/>
          <w:highlight w:val="yellow"/>
          <w:vertAlign w:val="superscript"/>
        </w:rPr>
        <w:t>2</w:t>
      </w:r>
      <w:r w:rsidRPr="00F655FF">
        <w:rPr>
          <w:highlight w:val="yellow"/>
        </w:rPr>
        <w:t>.</w:t>
      </w:r>
    </w:p>
    <w:p w14:paraId="64646084" w14:textId="77777777" w:rsidR="00341D6C" w:rsidRDefault="00341D6C" w:rsidP="00341D6C">
      <w:pPr>
        <w:pStyle w:val="Heading3"/>
        <w:spacing w:before="300" w:after="150" w:line="420" w:lineRule="atLeast"/>
        <w:rPr>
          <w:rFonts w:ascii="inherit" w:hAnsi="inherit"/>
          <w:color w:val="444444"/>
          <w:sz w:val="30"/>
          <w:szCs w:val="30"/>
        </w:rPr>
      </w:pPr>
      <w:r>
        <w:rPr>
          <w:rFonts w:ascii="inherit" w:hAnsi="inherit"/>
          <w:color w:val="800080"/>
          <w:sz w:val="30"/>
          <w:szCs w:val="30"/>
        </w:rPr>
        <w:t>Important Conclusions on Acceleration Due to Gravity  </w:t>
      </w:r>
    </w:p>
    <w:p w14:paraId="79D78F33" w14:textId="77777777" w:rsidR="00341D6C" w:rsidRDefault="00341D6C" w:rsidP="00A93E12">
      <w:pPr>
        <w:numPr>
          <w:ilvl w:val="0"/>
          <w:numId w:val="26"/>
        </w:numPr>
        <w:spacing w:before="100" w:beforeAutospacing="1" w:after="75" w:line="240" w:lineRule="auto"/>
        <w:rPr>
          <w:rFonts w:ascii="Times New Roman" w:hAnsi="Times New Roman"/>
          <w:sz w:val="24"/>
          <w:szCs w:val="24"/>
        </w:rPr>
      </w:pPr>
      <w:r>
        <w:t>For an object placed at a height of h, the </w:t>
      </w:r>
      <w:r>
        <w:rPr>
          <w:rStyle w:val="Strong"/>
        </w:rPr>
        <w:t>acceleration due to gravity is less</w:t>
      </w:r>
      <w:r>
        <w:t> as compared to that </w:t>
      </w:r>
      <w:r>
        <w:rPr>
          <w:rStyle w:val="Strong"/>
        </w:rPr>
        <w:t>placed on the surface</w:t>
      </w:r>
      <w:r>
        <w:t>.</w:t>
      </w:r>
    </w:p>
    <w:p w14:paraId="5D9DA344" w14:textId="77777777" w:rsidR="00341D6C" w:rsidRDefault="00341D6C" w:rsidP="00A93E12">
      <w:pPr>
        <w:numPr>
          <w:ilvl w:val="0"/>
          <w:numId w:val="26"/>
        </w:numPr>
        <w:spacing w:before="100" w:beforeAutospacing="1" w:after="75" w:line="240" w:lineRule="auto"/>
      </w:pPr>
      <w:r>
        <w:t>As </w:t>
      </w:r>
      <w:r>
        <w:rPr>
          <w:rStyle w:val="Strong"/>
        </w:rPr>
        <w:t>depth increases</w:t>
      </w:r>
      <w:r>
        <w:t>, the value of </w:t>
      </w:r>
      <w:r>
        <w:rPr>
          <w:rStyle w:val="Strong"/>
        </w:rPr>
        <w:t>acceleration due to gravity (g) falls</w:t>
      </w:r>
      <w:r>
        <w:t>.</w:t>
      </w:r>
    </w:p>
    <w:p w14:paraId="038D5EC5" w14:textId="77777777" w:rsidR="00341D6C" w:rsidRDefault="00341D6C" w:rsidP="00A93E12">
      <w:pPr>
        <w:numPr>
          <w:ilvl w:val="0"/>
          <w:numId w:val="26"/>
        </w:numPr>
        <w:spacing w:before="100" w:beforeAutospacing="1" w:after="75" w:line="240" w:lineRule="auto"/>
      </w:pPr>
      <w:r>
        <w:t>The </w:t>
      </w:r>
      <w:r>
        <w:rPr>
          <w:rStyle w:val="Strong"/>
        </w:rPr>
        <w:t>value of g</w:t>
      </w:r>
      <w:r>
        <w:t> is more at the poles and </w:t>
      </w:r>
      <w:r>
        <w:rPr>
          <w:rStyle w:val="Strong"/>
        </w:rPr>
        <w:t>less at the equator</w:t>
      </w:r>
      <w:r>
        <w:t>.</w:t>
      </w:r>
      <w:r>
        <w:br/>
      </w:r>
    </w:p>
    <w:p w14:paraId="617950BB" w14:textId="77777777" w:rsidR="00341D6C" w:rsidRDefault="00341D6C" w:rsidP="00341D6C">
      <w:pPr>
        <w:pStyle w:val="Heading3"/>
        <w:spacing w:before="300" w:after="150" w:line="420" w:lineRule="atLeast"/>
        <w:ind w:left="720"/>
        <w:rPr>
          <w:rFonts w:ascii="inherit" w:hAnsi="inherit"/>
          <w:color w:val="444444"/>
          <w:sz w:val="30"/>
          <w:szCs w:val="30"/>
        </w:rPr>
      </w:pPr>
      <w:r>
        <w:rPr>
          <w:rFonts w:ascii="inherit" w:hAnsi="inherit"/>
          <w:color w:val="800080"/>
          <w:sz w:val="30"/>
          <w:szCs w:val="30"/>
        </w:rPr>
        <w:t>Gravitation</w:t>
      </w:r>
    </w:p>
    <w:p w14:paraId="49422E5F" w14:textId="77777777" w:rsidR="00341D6C" w:rsidRDefault="00341D6C" w:rsidP="00D071A6"/>
    <w:p w14:paraId="7FC3FC6B" w14:textId="03D08F9E" w:rsidR="00D071A6" w:rsidRPr="00811EC7" w:rsidRDefault="00811EC7" w:rsidP="00D071A6">
      <w:pPr>
        <w:rPr>
          <w:sz w:val="32"/>
          <w:szCs w:val="32"/>
        </w:rPr>
      </w:pPr>
      <w:r w:rsidRPr="00811EC7">
        <w:rPr>
          <w:sz w:val="32"/>
          <w:szCs w:val="32"/>
          <w:highlight w:val="yellow"/>
        </w:rPr>
        <w:t>NOTE:</w:t>
      </w:r>
      <w:r>
        <w:rPr>
          <w:sz w:val="32"/>
          <w:szCs w:val="32"/>
        </w:rPr>
        <w:t xml:space="preserve"> At the poles thetha is taken as 90 degrees and at the equator 0 degrees</w:t>
      </w:r>
    </w:p>
    <w:p w14:paraId="02F54098" w14:textId="77777777" w:rsidR="00D071A6" w:rsidRDefault="00D071A6" w:rsidP="00D071A6"/>
    <w:p w14:paraId="74656AA5" w14:textId="505EF10F" w:rsidR="000B2A23" w:rsidRPr="006662FF" w:rsidRDefault="00D071A6" w:rsidP="006662FF">
      <w:r w:rsidRPr="00D071A6">
        <w:rPr>
          <w:noProof/>
        </w:rPr>
        <w:lastRenderedPageBreak/>
        <w:drawing>
          <wp:inline distT="0" distB="0" distL="0" distR="0" wp14:anchorId="39616ABB" wp14:editId="23D5B5CC">
            <wp:extent cx="12830761" cy="58674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2835761" cy="5869687"/>
                    </a:xfrm>
                    <a:prstGeom prst="rect">
                      <a:avLst/>
                    </a:prstGeom>
                  </pic:spPr>
                </pic:pic>
              </a:graphicData>
            </a:graphic>
          </wp:inline>
        </w:drawing>
      </w:r>
      <w:r w:rsidR="000B2A23">
        <w:rPr>
          <w:rFonts w:ascii="inherit" w:hAnsi="inherit" w:cs="Poppins"/>
          <w:b/>
          <w:bCs/>
          <w:color w:val="FFFFFF"/>
        </w:rPr>
        <w:t xml:space="preserve"> Planetary Motion</w:t>
      </w:r>
    </w:p>
    <w:p w14:paraId="2FF8A897" w14:textId="3948F5A4" w:rsidR="006662FF" w:rsidRDefault="006662FF" w:rsidP="006662FF">
      <w:pPr>
        <w:pStyle w:val="Heading1"/>
        <w:rPr>
          <w:sz w:val="72"/>
          <w:szCs w:val="72"/>
        </w:rPr>
      </w:pPr>
      <w:r>
        <w:rPr>
          <w:sz w:val="72"/>
          <w:szCs w:val="72"/>
        </w:rPr>
        <w:t>KEPLER’S LAWS OF PLANETARY MOTION</w:t>
      </w:r>
    </w:p>
    <w:p w14:paraId="251312D1" w14:textId="77777777" w:rsidR="006662FF" w:rsidRPr="006662FF" w:rsidRDefault="006662FF" w:rsidP="006662FF"/>
    <w:p w14:paraId="71B93D44" w14:textId="6552AE61" w:rsidR="000B2A23" w:rsidRDefault="000B2A23" w:rsidP="000B2A23">
      <w:pPr>
        <w:pStyle w:val="NormalWeb"/>
        <w:spacing w:before="0" w:beforeAutospacing="0" w:after="240" w:afterAutospacing="0" w:line="360" w:lineRule="atLeast"/>
      </w:pPr>
      <w:r>
        <w:t>In astronomy, </w:t>
      </w:r>
      <w:r>
        <w:rPr>
          <w:rStyle w:val="Strong"/>
        </w:rPr>
        <w:t>Kepler’s laws of planetary motion</w:t>
      </w:r>
      <w:r>
        <w:t> are three scientific laws describing the motion of planets around the sun.</w:t>
      </w:r>
    </w:p>
    <w:p w14:paraId="6A704752" w14:textId="77777777" w:rsidR="000B2A23" w:rsidRDefault="000B2A23" w:rsidP="00A93E12">
      <w:pPr>
        <w:numPr>
          <w:ilvl w:val="0"/>
          <w:numId w:val="27"/>
        </w:numPr>
        <w:spacing w:before="100" w:beforeAutospacing="1" w:after="75" w:line="240" w:lineRule="auto"/>
      </w:pPr>
      <w:r>
        <w:t>Kepler’s first law – The law of orbits</w:t>
      </w:r>
    </w:p>
    <w:p w14:paraId="706D0B19" w14:textId="77777777" w:rsidR="000B2A23" w:rsidRDefault="000B2A23" w:rsidP="00A93E12">
      <w:pPr>
        <w:numPr>
          <w:ilvl w:val="0"/>
          <w:numId w:val="27"/>
        </w:numPr>
        <w:spacing w:before="100" w:beforeAutospacing="1" w:after="75" w:line="240" w:lineRule="auto"/>
      </w:pPr>
      <w:r>
        <w:t>Kepler’s second law – The law of equal areas</w:t>
      </w:r>
    </w:p>
    <w:p w14:paraId="224FB705" w14:textId="77777777" w:rsidR="000B2A23" w:rsidRDefault="000B2A23" w:rsidP="00A93E12">
      <w:pPr>
        <w:numPr>
          <w:ilvl w:val="0"/>
          <w:numId w:val="27"/>
        </w:numPr>
        <w:spacing w:before="100" w:beforeAutospacing="1" w:after="75" w:line="240" w:lineRule="auto"/>
      </w:pPr>
      <w:r>
        <w:lastRenderedPageBreak/>
        <w:t>Kepler’s third law – The law of periods</w:t>
      </w:r>
    </w:p>
    <w:p w14:paraId="672CF4E2" w14:textId="77777777" w:rsidR="000B2A23" w:rsidRDefault="000B2A23" w:rsidP="000B2A23">
      <w:pPr>
        <w:pStyle w:val="pdf-download-snippet"/>
        <w:spacing w:before="0" w:beforeAutospacing="0" w:after="0" w:afterAutospacing="0" w:line="360" w:lineRule="atLeast"/>
        <w:jc w:val="center"/>
      </w:pPr>
      <w:r>
        <w:rPr>
          <w:b/>
          <w:bCs/>
        </w:rPr>
        <w:t>Download Complete Chapter Notes of Gravitation</w:t>
      </w:r>
      <w:r>
        <w:br/>
      </w:r>
      <w:hyperlink r:id="rId130" w:history="1">
        <w:r>
          <w:rPr>
            <w:rStyle w:val="Hyperlink"/>
            <w:color w:val="FFFFFF"/>
            <w:sz w:val="21"/>
            <w:szCs w:val="21"/>
            <w:bdr w:val="single" w:sz="6" w:space="8" w:color="CCCCCC" w:frame="1"/>
            <w:shd w:val="clear" w:color="auto" w:fill="2B3F84"/>
          </w:rPr>
          <w:t>Download Now</w:t>
        </w:r>
      </w:hyperlink>
    </w:p>
    <w:p w14:paraId="42BB798A" w14:textId="77777777" w:rsidR="000B2A23" w:rsidRDefault="000B2A23" w:rsidP="000B2A23">
      <w:pPr>
        <w:pStyle w:val="Heading3"/>
        <w:spacing w:before="300" w:after="150" w:line="420" w:lineRule="atLeast"/>
        <w:rPr>
          <w:rFonts w:ascii="inherit" w:hAnsi="inherit"/>
          <w:color w:val="444444"/>
          <w:sz w:val="30"/>
          <w:szCs w:val="30"/>
        </w:rPr>
      </w:pPr>
      <w:r>
        <w:rPr>
          <w:rFonts w:ascii="inherit" w:hAnsi="inherit"/>
          <w:color w:val="444444"/>
          <w:sz w:val="30"/>
          <w:szCs w:val="30"/>
        </w:rPr>
        <w:t>Table of Contents</w:t>
      </w:r>
    </w:p>
    <w:p w14:paraId="2D326B24" w14:textId="77777777" w:rsidR="000B2A23" w:rsidRDefault="008921C8" w:rsidP="00A93E12">
      <w:pPr>
        <w:numPr>
          <w:ilvl w:val="0"/>
          <w:numId w:val="28"/>
        </w:numPr>
        <w:spacing w:before="100" w:beforeAutospacing="1" w:after="75" w:line="240" w:lineRule="auto"/>
        <w:rPr>
          <w:rFonts w:ascii="Times New Roman" w:hAnsi="Times New Roman"/>
          <w:sz w:val="24"/>
          <w:szCs w:val="24"/>
        </w:rPr>
      </w:pPr>
      <w:hyperlink r:id="rId131" w:anchor="Introduction%20to%C2%A0Kepler%E2%80%99s%20Laws" w:history="1">
        <w:r w:rsidR="000B2A23">
          <w:rPr>
            <w:rStyle w:val="Hyperlink"/>
            <w:color w:val="8C69FF"/>
          </w:rPr>
          <w:t>Introduction</w:t>
        </w:r>
      </w:hyperlink>
    </w:p>
    <w:p w14:paraId="02450CEA" w14:textId="77777777" w:rsidR="000B2A23" w:rsidRDefault="008921C8" w:rsidP="00A93E12">
      <w:pPr>
        <w:numPr>
          <w:ilvl w:val="0"/>
          <w:numId w:val="28"/>
        </w:numPr>
        <w:spacing w:before="100" w:beforeAutospacing="1" w:after="75" w:line="240" w:lineRule="auto"/>
      </w:pPr>
      <w:hyperlink r:id="rId132" w:anchor="Kepler%20first%20law%20-%20The%20law%20of%20orbits" w:history="1">
        <w:r w:rsidR="000B2A23">
          <w:rPr>
            <w:rStyle w:val="Hyperlink"/>
            <w:color w:val="8C69FF"/>
          </w:rPr>
          <w:t>First Law</w:t>
        </w:r>
      </w:hyperlink>
    </w:p>
    <w:p w14:paraId="2E0D0F67" w14:textId="77777777" w:rsidR="000B2A23" w:rsidRDefault="008921C8" w:rsidP="00A93E12">
      <w:pPr>
        <w:numPr>
          <w:ilvl w:val="0"/>
          <w:numId w:val="28"/>
        </w:numPr>
        <w:spacing w:before="100" w:beforeAutospacing="1" w:after="75" w:line="240" w:lineRule="auto"/>
      </w:pPr>
      <w:hyperlink r:id="rId133" w:anchor="Kepler%E2%80%99s%20Second%20Law%20-%20The%20law%20of%20Equal%20Areas" w:history="1">
        <w:r w:rsidR="000B2A23">
          <w:rPr>
            <w:rStyle w:val="Hyperlink"/>
            <w:color w:val="8C69FF"/>
          </w:rPr>
          <w:t>Second Law</w:t>
        </w:r>
      </w:hyperlink>
    </w:p>
    <w:p w14:paraId="4614A435" w14:textId="77777777" w:rsidR="000B2A23" w:rsidRDefault="008921C8" w:rsidP="00A93E12">
      <w:pPr>
        <w:numPr>
          <w:ilvl w:val="0"/>
          <w:numId w:val="28"/>
        </w:numPr>
        <w:spacing w:before="100" w:beforeAutospacing="1" w:after="75" w:line="240" w:lineRule="auto"/>
      </w:pPr>
      <w:hyperlink r:id="rId134" w:anchor="Kepler%E2%80%99s%20Third%20Law%20-%20The%20law%20of%20Periods" w:history="1">
        <w:r w:rsidR="000B2A23">
          <w:rPr>
            <w:rStyle w:val="Hyperlink"/>
            <w:color w:val="8C69FF"/>
          </w:rPr>
          <w:t>Third Law</w:t>
        </w:r>
      </w:hyperlink>
    </w:p>
    <w:p w14:paraId="20EC622B" w14:textId="77777777" w:rsidR="000B2A23" w:rsidRDefault="000B2A23" w:rsidP="000B2A23">
      <w:pPr>
        <w:pStyle w:val="Heading2"/>
        <w:spacing w:before="300" w:after="150" w:line="480" w:lineRule="atLeast"/>
        <w:rPr>
          <w:rFonts w:ascii="inherit" w:hAnsi="inherit"/>
          <w:color w:val="444444"/>
        </w:rPr>
      </w:pPr>
      <w:bookmarkStart w:id="11" w:name="Introduction_to_Kepler’s_Laws"/>
      <w:bookmarkEnd w:id="11"/>
      <w:r>
        <w:rPr>
          <w:rFonts w:ascii="inherit" w:hAnsi="inherit"/>
          <w:color w:val="800080"/>
        </w:rPr>
        <w:t>Introduction to Kepler’s Laws</w:t>
      </w:r>
    </w:p>
    <w:p w14:paraId="277EC817" w14:textId="77777777" w:rsidR="000B2A23" w:rsidRDefault="000B2A23" w:rsidP="000B2A23">
      <w:pPr>
        <w:pStyle w:val="NormalWeb"/>
        <w:spacing w:before="0" w:beforeAutospacing="0" w:after="240" w:afterAutospacing="0" w:line="360" w:lineRule="atLeast"/>
      </w:pPr>
      <w:r>
        <w:t>Motion is always relative. Based on the energy of the particle under motion, motions are classified into two types:</w:t>
      </w:r>
    </w:p>
    <w:p w14:paraId="45CEE43C" w14:textId="77777777" w:rsidR="000B2A23" w:rsidRDefault="000B2A23" w:rsidP="00A93E12">
      <w:pPr>
        <w:numPr>
          <w:ilvl w:val="0"/>
          <w:numId w:val="29"/>
        </w:numPr>
        <w:spacing w:before="100" w:beforeAutospacing="1" w:after="75" w:line="240" w:lineRule="auto"/>
      </w:pPr>
      <w:r>
        <w:rPr>
          <w:rStyle w:val="Strong"/>
        </w:rPr>
        <w:t>Bounded Motion</w:t>
      </w:r>
    </w:p>
    <w:p w14:paraId="2D16AF62" w14:textId="77777777" w:rsidR="000B2A23" w:rsidRDefault="000B2A23" w:rsidP="00A93E12">
      <w:pPr>
        <w:numPr>
          <w:ilvl w:val="0"/>
          <w:numId w:val="29"/>
        </w:numPr>
        <w:spacing w:before="100" w:beforeAutospacing="1" w:after="75" w:line="240" w:lineRule="auto"/>
      </w:pPr>
      <w:r>
        <w:rPr>
          <w:rStyle w:val="Strong"/>
        </w:rPr>
        <w:t>Unbounded Motion</w:t>
      </w:r>
    </w:p>
    <w:p w14:paraId="5A53176B" w14:textId="77777777" w:rsidR="000B2A23" w:rsidRDefault="000B2A23" w:rsidP="000B2A23">
      <w:pPr>
        <w:pStyle w:val="NormalWeb"/>
        <w:spacing w:before="0" w:beforeAutospacing="0" w:after="240" w:afterAutospacing="0" w:line="360" w:lineRule="atLeast"/>
      </w:pPr>
      <w:r>
        <w:t>In bounded motion, the particle has negative total energy (E &lt; 0) and has two or more extreme points where the total energy is always equal to the </w:t>
      </w:r>
      <w:hyperlink r:id="rId135" w:history="1">
        <w:r>
          <w:rPr>
            <w:rStyle w:val="Hyperlink"/>
            <w:color w:val="8C69FF"/>
          </w:rPr>
          <w:t>potential energy of the particle</w:t>
        </w:r>
      </w:hyperlink>
      <w:r>
        <w:t>, i.e., the kinetic energy of the particle becomes zero.</w:t>
      </w:r>
    </w:p>
    <w:p w14:paraId="40B65563" w14:textId="77777777" w:rsidR="000B2A23" w:rsidRDefault="000B2A23" w:rsidP="000B2A23">
      <w:pPr>
        <w:pStyle w:val="NormalWeb"/>
        <w:spacing w:before="0" w:beforeAutospacing="0" w:after="240" w:afterAutospacing="0" w:line="360" w:lineRule="atLeast"/>
      </w:pPr>
      <w:r>
        <w:t>For eccentricity 0 ≤ e &lt;1, E &lt; 0 implies the body has bounded motion. A circular orbit has eccentricity e = 0, and an elliptical orbit has eccentricity e &lt; 1.</w:t>
      </w:r>
    </w:p>
    <w:p w14:paraId="2DF697EC" w14:textId="77777777" w:rsidR="000B2A23" w:rsidRDefault="000B2A23" w:rsidP="000B2A23">
      <w:pPr>
        <w:pStyle w:val="NormalWeb"/>
        <w:spacing w:before="0" w:beforeAutospacing="0" w:after="240" w:afterAutospacing="0" w:line="360" w:lineRule="atLeast"/>
      </w:pPr>
      <w:r>
        <w:t>In unbounded motion, the particle has positive total energy (E &gt; 0) and has a single extreme point where the total energy is always equal to the potential energy of the particle, i.e., the kinetic energy of the particle becomes zero.</w:t>
      </w:r>
    </w:p>
    <w:p w14:paraId="682F1438" w14:textId="77777777" w:rsidR="000B2A23" w:rsidRDefault="000B2A23" w:rsidP="000B2A23">
      <w:pPr>
        <w:pStyle w:val="NormalWeb"/>
        <w:spacing w:before="0" w:beforeAutospacing="0" w:after="240" w:afterAutospacing="0" w:line="360" w:lineRule="atLeast"/>
      </w:pPr>
      <w:r>
        <w:t>For eccentricity e ≥ 1, E &gt; 0 implies the body has unbounded motion. The parabolic orbit has eccentricity e = 1, and the hyperbolic path has eccentricity e &gt; 1.</w:t>
      </w:r>
    </w:p>
    <w:p w14:paraId="7127A03A" w14:textId="77777777" w:rsidR="000B2A23" w:rsidRDefault="000B2A23" w:rsidP="000B2A23">
      <w:pPr>
        <w:pStyle w:val="NormalWeb"/>
        <w:spacing w:before="0" w:beforeAutospacing="0" w:after="240" w:afterAutospacing="0" w:line="360" w:lineRule="atLeast"/>
      </w:pPr>
      <w:r>
        <w:rPr>
          <w:rStyle w:val="Strong"/>
        </w:rPr>
        <w:t>Also Read: </w:t>
      </w:r>
    </w:p>
    <w:p w14:paraId="183AC2E4" w14:textId="77777777" w:rsidR="000B2A23" w:rsidRDefault="008921C8" w:rsidP="00A93E12">
      <w:pPr>
        <w:numPr>
          <w:ilvl w:val="0"/>
          <w:numId w:val="30"/>
        </w:numPr>
        <w:spacing w:before="100" w:beforeAutospacing="1" w:after="75" w:line="240" w:lineRule="auto"/>
      </w:pPr>
      <w:hyperlink r:id="rId136" w:history="1">
        <w:r w:rsidR="000B2A23">
          <w:rPr>
            <w:rStyle w:val="Hyperlink"/>
            <w:color w:val="8C69FF"/>
          </w:rPr>
          <w:t>Gravitational Potential Energy</w:t>
        </w:r>
      </w:hyperlink>
    </w:p>
    <w:p w14:paraId="21535502" w14:textId="77777777" w:rsidR="000B2A23" w:rsidRDefault="008921C8" w:rsidP="00A93E12">
      <w:pPr>
        <w:numPr>
          <w:ilvl w:val="0"/>
          <w:numId w:val="30"/>
        </w:numPr>
        <w:spacing w:before="100" w:beforeAutospacing="1" w:after="75" w:line="240" w:lineRule="auto"/>
      </w:pPr>
      <w:hyperlink r:id="rId137" w:history="1">
        <w:r w:rsidR="000B2A23">
          <w:rPr>
            <w:rStyle w:val="Hyperlink"/>
            <w:color w:val="8C69FF"/>
          </w:rPr>
          <w:t>Gravitational Field Intensity</w:t>
        </w:r>
      </w:hyperlink>
    </w:p>
    <w:p w14:paraId="14F0FFB3" w14:textId="77777777" w:rsidR="000B2A23" w:rsidRDefault="000B2A23" w:rsidP="000B2A23">
      <w:pPr>
        <w:pStyle w:val="NormalWeb"/>
        <w:spacing w:before="0" w:beforeAutospacing="0" w:after="240" w:afterAutospacing="0" w:line="360" w:lineRule="atLeast"/>
      </w:pPr>
      <w:r>
        <w:t>Kepler’s laws of planetary motion can be stated as follows:</w:t>
      </w:r>
    </w:p>
    <w:p w14:paraId="7C8E44EC" w14:textId="77777777" w:rsidR="000B2A23" w:rsidRDefault="000B2A23" w:rsidP="000B2A23">
      <w:pPr>
        <w:pStyle w:val="Heading2"/>
        <w:spacing w:before="300" w:after="150" w:line="480" w:lineRule="atLeast"/>
        <w:rPr>
          <w:rFonts w:ascii="inherit" w:hAnsi="inherit"/>
          <w:color w:val="444444"/>
        </w:rPr>
      </w:pPr>
      <w:bookmarkStart w:id="12" w:name="Kepler_first_law_-_The_law_of_orbits"/>
      <w:bookmarkEnd w:id="12"/>
      <w:r w:rsidRPr="00C03B6B">
        <w:rPr>
          <w:rFonts w:ascii="inherit" w:hAnsi="inherit"/>
          <w:color w:val="800080"/>
          <w:highlight w:val="yellow"/>
        </w:rPr>
        <w:lastRenderedPageBreak/>
        <w:t>Kepler’s First Law – The Law of Orbits</w:t>
      </w:r>
    </w:p>
    <w:p w14:paraId="78F71C33" w14:textId="77777777" w:rsidR="000B2A23" w:rsidRDefault="000B2A23" w:rsidP="000B2A23">
      <w:pPr>
        <w:pStyle w:val="NormalWeb"/>
        <w:spacing w:before="0" w:beforeAutospacing="0" w:after="240" w:afterAutospacing="0" w:line="360" w:lineRule="atLeast"/>
      </w:pPr>
      <w:r>
        <w:t>According to Kepler’s first law, “All the planets revolve around the sun in elliptical orbits having the sun at one of the foci”. The point at which the planet is close to the sun is known as perihelion (about 147 million kilometres from the sun), and the point at which the planet is farther from the sun is known as aphelion (152 million kilometres from the sun). It is </w:t>
      </w:r>
      <w:hyperlink r:id="rId138" w:history="1">
        <w:r>
          <w:rPr>
            <w:rStyle w:val="Hyperlink"/>
            <w:color w:val="8C69FF"/>
          </w:rPr>
          <w:t>characteristic of an ellipse</w:t>
        </w:r>
      </w:hyperlink>
      <w:r>
        <w:t> that the sum of the distances of any planet from two foci is constant.</w:t>
      </w:r>
    </w:p>
    <w:p w14:paraId="35E46616" w14:textId="77777777" w:rsidR="00611206" w:rsidRDefault="00611206" w:rsidP="000B2A23">
      <w:pPr>
        <w:pStyle w:val="NormalWeb"/>
        <w:spacing w:before="0" w:beforeAutospacing="0" w:after="240" w:afterAutospacing="0" w:line="360" w:lineRule="atLeast"/>
      </w:pPr>
    </w:p>
    <w:p w14:paraId="5B9DECEB" w14:textId="292153F5" w:rsidR="00611206" w:rsidRDefault="00611206" w:rsidP="000B2A23">
      <w:pPr>
        <w:pStyle w:val="NormalWeb"/>
        <w:spacing w:before="0" w:beforeAutospacing="0" w:after="240" w:afterAutospacing="0" w:line="360" w:lineRule="atLeast"/>
      </w:pPr>
      <w:r>
        <w:t>SUN AS A FOCUS MEANS:</w:t>
      </w:r>
    </w:p>
    <w:p w14:paraId="29BAAE3F" w14:textId="2FA67FA0" w:rsidR="00611206" w:rsidRDefault="00611206" w:rsidP="000B2A23">
      <w:pPr>
        <w:pStyle w:val="NormalWeb"/>
        <w:spacing w:before="0" w:beforeAutospacing="0" w:after="240" w:afterAutospacing="0" w:line="360" w:lineRule="atLeast"/>
      </w:pPr>
      <w:r>
        <w:rPr>
          <w:noProof/>
        </w:rPr>
        <w:drawing>
          <wp:inline distT="0" distB="0" distL="0" distR="0" wp14:anchorId="47C8472B" wp14:editId="4B9A5B82">
            <wp:extent cx="3721100" cy="1936750"/>
            <wp:effectExtent l="0" t="0" r="0" b="6350"/>
            <wp:docPr id="83" name="Picture 83" descr="Introductory Astronomy: Ellip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ntroductory Astronomy: Ellips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21100" cy="1936750"/>
                    </a:xfrm>
                    <a:prstGeom prst="rect">
                      <a:avLst/>
                    </a:prstGeom>
                    <a:noFill/>
                    <a:ln>
                      <a:noFill/>
                    </a:ln>
                  </pic:spPr>
                </pic:pic>
              </a:graphicData>
            </a:graphic>
          </wp:inline>
        </w:drawing>
      </w:r>
    </w:p>
    <w:p w14:paraId="3B01C424" w14:textId="5957CD2A" w:rsidR="000B2A23" w:rsidRDefault="000B2A23" w:rsidP="000B2A23">
      <w:pPr>
        <w:jc w:val="center"/>
      </w:pPr>
      <w:r>
        <w:rPr>
          <w:noProof/>
        </w:rPr>
        <w:drawing>
          <wp:inline distT="0" distB="0" distL="0" distR="0" wp14:anchorId="7DF95A2A" wp14:editId="5700EB82">
            <wp:extent cx="7143750" cy="3886200"/>
            <wp:effectExtent l="0" t="0" r="0" b="0"/>
            <wp:docPr id="82" name="Picture 82" descr="Kepler's Laws of Planetary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Kepler's Laws of Planetary Moti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143750" cy="3886200"/>
                    </a:xfrm>
                    <a:prstGeom prst="rect">
                      <a:avLst/>
                    </a:prstGeom>
                    <a:noFill/>
                    <a:ln>
                      <a:noFill/>
                    </a:ln>
                  </pic:spPr>
                </pic:pic>
              </a:graphicData>
            </a:graphic>
          </wp:inline>
        </w:drawing>
      </w:r>
    </w:p>
    <w:p w14:paraId="4DCE7D68" w14:textId="77777777" w:rsidR="000B2A23" w:rsidRDefault="000B2A23" w:rsidP="000B2A23">
      <w:pPr>
        <w:pStyle w:val="wp-caption-text"/>
        <w:spacing w:before="150" w:beforeAutospacing="0" w:after="0" w:afterAutospacing="0" w:line="255" w:lineRule="atLeast"/>
        <w:jc w:val="center"/>
        <w:rPr>
          <w:sz w:val="21"/>
          <w:szCs w:val="21"/>
        </w:rPr>
      </w:pPr>
      <w:r>
        <w:rPr>
          <w:rStyle w:val="Strong"/>
          <w:sz w:val="21"/>
          <w:szCs w:val="21"/>
        </w:rPr>
        <w:lastRenderedPageBreak/>
        <w:t>Kepler’s First Law – The Law of Orbits</w:t>
      </w:r>
    </w:p>
    <w:p w14:paraId="71942522" w14:textId="369B7B2A" w:rsidR="00611206" w:rsidRPr="00611206" w:rsidRDefault="000B2A23" w:rsidP="00611206">
      <w:pPr>
        <w:pStyle w:val="Heading2"/>
        <w:spacing w:before="300" w:after="150" w:line="480" w:lineRule="atLeast"/>
        <w:rPr>
          <w:rFonts w:ascii="inherit" w:hAnsi="inherit"/>
          <w:color w:val="800080"/>
        </w:rPr>
      </w:pPr>
      <w:bookmarkStart w:id="13" w:name="Kepler’s_Second_Law_-_The_law_of_Equal_A"/>
      <w:bookmarkEnd w:id="13"/>
      <w:r>
        <w:rPr>
          <w:rFonts w:ascii="inherit" w:hAnsi="inherit"/>
          <w:color w:val="800080"/>
        </w:rPr>
        <w:t>Kepler’s Second Law – The Law of Equal Areas</w:t>
      </w:r>
    </w:p>
    <w:p w14:paraId="7A9B2F13" w14:textId="77777777" w:rsidR="000B2A23" w:rsidRDefault="000B2A23" w:rsidP="000B2A23">
      <w:pPr>
        <w:pStyle w:val="NormalWeb"/>
        <w:spacing w:before="0" w:beforeAutospacing="0" w:after="240" w:afterAutospacing="0" w:line="360" w:lineRule="atLeast"/>
      </w:pPr>
      <w:r>
        <w:t>Kepler’s second law states, “The radius vector drawn from the sun to the planet sweeps out equal areas in equal intervals of time”.</w:t>
      </w:r>
    </w:p>
    <w:p w14:paraId="2E69EE94" w14:textId="77777777" w:rsidR="000B2A23" w:rsidRDefault="000B2A23" w:rsidP="000B2A23">
      <w:pPr>
        <w:pStyle w:val="NormalWeb"/>
        <w:spacing w:before="0" w:beforeAutospacing="0" w:after="240" w:afterAutospacing="0" w:line="360" w:lineRule="atLeast"/>
      </w:pPr>
      <w:r>
        <w:t>As the orbit is not circular, the planet’s kinetic energy is not constant in its path. It has more </w:t>
      </w:r>
      <w:hyperlink r:id="rId141" w:history="1">
        <w:r>
          <w:rPr>
            <w:rStyle w:val="Hyperlink"/>
            <w:color w:val="8C69FF"/>
          </w:rPr>
          <w:t>kinetic energy</w:t>
        </w:r>
      </w:hyperlink>
      <w:r>
        <w:t> near the perihelion, and less kinetic energy near the aphelion implies more speed at the perihelion and less speed (v</w:t>
      </w:r>
      <w:r>
        <w:rPr>
          <w:sz w:val="18"/>
          <w:szCs w:val="18"/>
          <w:vertAlign w:val="subscript"/>
        </w:rPr>
        <w:t>min</w:t>
      </w:r>
      <w:r>
        <w:t>) at the aphelion. If r is the distance of the planet from the sun at perihelion (r</w:t>
      </w:r>
      <w:r>
        <w:rPr>
          <w:sz w:val="18"/>
          <w:szCs w:val="18"/>
          <w:vertAlign w:val="subscript"/>
        </w:rPr>
        <w:t>min</w:t>
      </w:r>
      <w:r>
        <w:t>) and at aphelion (r</w:t>
      </w:r>
      <w:r>
        <w:rPr>
          <w:sz w:val="18"/>
          <w:szCs w:val="18"/>
          <w:vertAlign w:val="subscript"/>
        </w:rPr>
        <w:t>max</w:t>
      </w:r>
      <w:r>
        <w:t>), then,</w:t>
      </w:r>
    </w:p>
    <w:p w14:paraId="30F27537" w14:textId="77777777" w:rsidR="000B2A23" w:rsidRDefault="000B2A23" w:rsidP="000B2A23">
      <w:pPr>
        <w:pStyle w:val="NormalWeb"/>
        <w:spacing w:before="0" w:beforeAutospacing="0" w:after="240" w:afterAutospacing="0" w:line="360" w:lineRule="atLeast"/>
      </w:pPr>
      <w:r>
        <w:t>r</w:t>
      </w:r>
      <w:r>
        <w:rPr>
          <w:sz w:val="18"/>
          <w:szCs w:val="18"/>
          <w:vertAlign w:val="subscript"/>
        </w:rPr>
        <w:t>min </w:t>
      </w:r>
      <w:r>
        <w:t>+ r</w:t>
      </w:r>
      <w:r>
        <w:rPr>
          <w:sz w:val="18"/>
          <w:szCs w:val="18"/>
          <w:vertAlign w:val="subscript"/>
        </w:rPr>
        <w:t>max</w:t>
      </w:r>
      <w:r>
        <w:t> = 2a × (length of the major axis of an ellipse) . . . . . . . (1)</w:t>
      </w:r>
    </w:p>
    <w:p w14:paraId="60878377" w14:textId="77777777" w:rsidR="000B2A23" w:rsidRDefault="000B2A23" w:rsidP="000B2A23">
      <w:pPr>
        <w:pStyle w:val="NormalWeb"/>
        <w:spacing w:before="0" w:beforeAutospacing="0" w:after="240" w:afterAutospacing="0" w:line="360" w:lineRule="atLeast"/>
      </w:pPr>
      <w:r>
        <w:t> </w:t>
      </w:r>
    </w:p>
    <w:p w14:paraId="49CB46D2" w14:textId="77777777" w:rsidR="000B2A23" w:rsidRDefault="000B2A23" w:rsidP="000B2A23">
      <w:pPr>
        <w:pStyle w:val="NormalWeb"/>
        <w:spacing w:before="0" w:beforeAutospacing="0" w:after="240" w:afterAutospacing="0" w:line="360" w:lineRule="atLeast"/>
      </w:pPr>
      <w:r>
        <w:t> </w:t>
      </w:r>
    </w:p>
    <w:p w14:paraId="1668B0EC" w14:textId="7BF1F025" w:rsidR="000B2A23" w:rsidRDefault="000B2A23" w:rsidP="000B2A23">
      <w:pPr>
        <w:jc w:val="center"/>
      </w:pPr>
      <w:r>
        <w:rPr>
          <w:noProof/>
        </w:rPr>
        <w:drawing>
          <wp:inline distT="0" distB="0" distL="0" distR="0" wp14:anchorId="6204FCDC" wp14:editId="3F13F6DA">
            <wp:extent cx="7143750" cy="3619500"/>
            <wp:effectExtent l="0" t="0" r="0" b="0"/>
            <wp:docPr id="81" name="Picture 81" descr="Keplers Second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Keplers Second Law"/>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143750" cy="3619500"/>
                    </a:xfrm>
                    <a:prstGeom prst="rect">
                      <a:avLst/>
                    </a:prstGeom>
                    <a:noFill/>
                    <a:ln>
                      <a:noFill/>
                    </a:ln>
                  </pic:spPr>
                </pic:pic>
              </a:graphicData>
            </a:graphic>
          </wp:inline>
        </w:drawing>
      </w:r>
    </w:p>
    <w:p w14:paraId="4957FDEA" w14:textId="77777777" w:rsidR="000B2A23" w:rsidRDefault="000B2A23" w:rsidP="000B2A23">
      <w:pPr>
        <w:pStyle w:val="wp-caption-text"/>
        <w:spacing w:before="150" w:beforeAutospacing="0" w:after="0" w:afterAutospacing="0" w:line="255" w:lineRule="atLeast"/>
        <w:jc w:val="center"/>
        <w:rPr>
          <w:sz w:val="21"/>
          <w:szCs w:val="21"/>
        </w:rPr>
      </w:pPr>
      <w:r>
        <w:rPr>
          <w:rStyle w:val="Strong"/>
          <w:sz w:val="21"/>
          <w:szCs w:val="21"/>
        </w:rPr>
        <w:t>Kepler’s Second Law – The Law of Equal Areas</w:t>
      </w:r>
    </w:p>
    <w:p w14:paraId="4FB4CBFB" w14:textId="77777777" w:rsidR="000B2A23" w:rsidRDefault="000B2A23" w:rsidP="000B2A23">
      <w:pPr>
        <w:pStyle w:val="NormalWeb"/>
        <w:spacing w:before="0" w:beforeAutospacing="0" w:after="240" w:afterAutospacing="0" w:line="360" w:lineRule="atLeast"/>
      </w:pPr>
      <w:r>
        <w:t>Using the law of conservation of angular momentum, the law can be verified.  At any point of time, the angular momentum can be given as L = mr</w:t>
      </w:r>
      <w:r>
        <w:rPr>
          <w:sz w:val="18"/>
          <w:szCs w:val="18"/>
          <w:vertAlign w:val="superscript"/>
        </w:rPr>
        <w:t>2</w:t>
      </w:r>
      <w:r>
        <w:t>ω.</w:t>
      </w:r>
    </w:p>
    <w:p w14:paraId="66022B15" w14:textId="77777777" w:rsidR="000B2A23" w:rsidRDefault="000B2A23" w:rsidP="000B2A23">
      <w:pPr>
        <w:pStyle w:val="NormalWeb"/>
        <w:spacing w:before="0" w:beforeAutospacing="0" w:after="240" w:afterAutospacing="0" w:line="360" w:lineRule="atLeast"/>
      </w:pPr>
      <w:r>
        <w:t>Now, consider a small area ΔA described in a short time interval Δt and the covered angle is Δθ. Let the radius of curvature of the path be r, then the length of the arc covered = r Δθ</w:t>
      </w:r>
    </w:p>
    <w:p w14:paraId="7C3BA8BB" w14:textId="77777777" w:rsidR="000B2A23" w:rsidRDefault="000B2A23" w:rsidP="000B2A23">
      <w:pPr>
        <w:pStyle w:val="NormalWeb"/>
        <w:spacing w:before="0" w:beforeAutospacing="0" w:after="240" w:afterAutospacing="0" w:line="360" w:lineRule="atLeast"/>
      </w:pPr>
      <w:r>
        <w:lastRenderedPageBreak/>
        <w:t>ΔA = 1/2[r.(r.Δθ)]= 1/2r</w:t>
      </w:r>
      <w:r>
        <w:rPr>
          <w:sz w:val="18"/>
          <w:szCs w:val="18"/>
          <w:vertAlign w:val="superscript"/>
        </w:rPr>
        <w:t>2</w:t>
      </w:r>
      <w:r>
        <w:t>Δθ</w:t>
      </w:r>
    </w:p>
    <w:p w14:paraId="17C5018D" w14:textId="77777777" w:rsidR="000B2A23" w:rsidRDefault="000B2A23" w:rsidP="000B2A23">
      <w:pPr>
        <w:pStyle w:val="NormalWeb"/>
        <w:spacing w:before="0" w:beforeAutospacing="0" w:after="240" w:afterAutospacing="0" w:line="360" w:lineRule="atLeast"/>
      </w:pPr>
      <w:r>
        <w:t>Therefore, ΔA/Δt = [ 1/2r</w:t>
      </w:r>
      <w:r>
        <w:rPr>
          <w:sz w:val="18"/>
          <w:szCs w:val="18"/>
          <w:vertAlign w:val="superscript"/>
        </w:rPr>
        <w:t>2</w:t>
      </w:r>
      <w:r>
        <w:t>]Δθ/dt</w:t>
      </w:r>
    </w:p>
    <w:p w14:paraId="7BD93C2F" w14:textId="77777777" w:rsidR="000B2A23" w:rsidRDefault="000B2A23" w:rsidP="000B2A23">
      <w:pPr>
        <w:pStyle w:val="NormalWeb"/>
        <w:spacing w:before="0" w:beforeAutospacing="0" w:after="240" w:afterAutospacing="0" w:line="360" w:lineRule="atLeast"/>
      </w:pPr>
      <w:r>
        <w:t>Taking limits on both sides as, Δt→0, we get,</w:t>
      </w:r>
    </w:p>
    <w:p w14:paraId="74078246" w14:textId="357C51AC" w:rsidR="000B2A23" w:rsidRDefault="008921C8" w:rsidP="000B2A23">
      <w:pPr>
        <w:pStyle w:val="NormalWeb"/>
        <w:spacing w:before="0" w:beforeAutospacing="0" w:after="240" w:afterAutospacing="0" w:line="360" w:lineRule="atLeast"/>
      </w:pPr>
      <m:oMath>
        <m:eqArr>
          <m:eqArrPr>
            <m:ctrlPr>
              <w:rPr>
                <w:rFonts w:ascii="Cambria Math" w:eastAsiaTheme="minorHAnsi" w:hAnsi="Cambria Math" w:cstheme="minorBidi"/>
                <w:sz w:val="22"/>
                <w:szCs w:val="22"/>
                <w:lang w:eastAsia="en-US"/>
              </w:rPr>
            </m:ctrlPr>
          </m:eqArrPr>
          <m:e>
            <m:limLow>
              <m:limLowPr>
                <m:ctrlPr>
                  <w:rPr>
                    <w:rFonts w:ascii="Cambria Math" w:eastAsiaTheme="minorHAnsi" w:hAnsi="Cambria Math" w:cstheme="minorBidi"/>
                    <w:sz w:val="22"/>
                    <w:szCs w:val="22"/>
                    <w:lang w:eastAsia="en-US"/>
                  </w:rPr>
                </m:ctrlPr>
              </m:limLowPr>
              <m:e>
                <m:r>
                  <w:rPr>
                    <w:rFonts w:ascii="Cambria Math" w:eastAsiaTheme="minorHAnsi" w:hAnsi="Cambria Math" w:cstheme="minorBidi"/>
                    <w:sz w:val="22"/>
                    <w:szCs w:val="22"/>
                    <w:lang w:eastAsia="en-US"/>
                  </w:rPr>
                  <m:t>lim</m:t>
                </m:r>
              </m:e>
              <m:lim>
                <m:r>
                  <m:rPr>
                    <m:sty m:val="p"/>
                  </m:rPr>
                  <w:rPr>
                    <w:rFonts w:ascii="Cambria Math" w:eastAsiaTheme="minorHAnsi" w:hAnsi="Cambria Math" w:cstheme="minorBidi"/>
                    <w:sz w:val="22"/>
                    <w:szCs w:val="22"/>
                    <w:lang w:eastAsia="en-US"/>
                  </w:rPr>
                  <m:t>Δ</m:t>
                </m:r>
                <m:r>
                  <w:rPr>
                    <w:rFonts w:ascii="Cambria Math" w:eastAsiaTheme="minorHAnsi" w:hAnsi="Cambria Math" w:cstheme="minorBidi"/>
                    <w:sz w:val="22"/>
                    <w:szCs w:val="22"/>
                    <w:lang w:eastAsia="en-US"/>
                  </w:rPr>
                  <m:t>t→0</m:t>
                </m:r>
              </m:lim>
            </m:limLow>
            <m:f>
              <m:fPr>
                <m:ctrlPr>
                  <w:rPr>
                    <w:rFonts w:ascii="Cambria Math" w:eastAsiaTheme="minorHAnsi" w:hAnsi="Cambria Math" w:cstheme="minorBidi"/>
                    <w:sz w:val="22"/>
                    <w:szCs w:val="22"/>
                    <w:lang w:eastAsia="en-US"/>
                  </w:rPr>
                </m:ctrlPr>
              </m:fPr>
              <m:num>
                <m:r>
                  <m:rPr>
                    <m:sty m:val="p"/>
                  </m:rPr>
                  <w:rPr>
                    <w:rFonts w:ascii="Cambria Math" w:eastAsiaTheme="minorHAnsi" w:hAnsi="Cambria Math" w:cstheme="minorBidi"/>
                    <w:sz w:val="22"/>
                    <w:szCs w:val="22"/>
                    <w:lang w:eastAsia="en-US"/>
                  </w:rPr>
                  <m:t>Δ</m:t>
                </m:r>
                <m:r>
                  <w:rPr>
                    <w:rFonts w:ascii="Cambria Math" w:eastAsiaTheme="minorHAnsi" w:hAnsi="Cambria Math" w:cstheme="minorBidi"/>
                    <w:sz w:val="22"/>
                    <w:szCs w:val="22"/>
                    <w:lang w:eastAsia="en-US"/>
                  </w:rPr>
                  <m:t>A</m:t>
                </m:r>
              </m:num>
              <m:den>
                <m:r>
                  <m:rPr>
                    <m:sty m:val="p"/>
                  </m:rPr>
                  <w:rPr>
                    <w:rFonts w:ascii="Cambria Math" w:eastAsiaTheme="minorHAnsi" w:hAnsi="Cambria Math" w:cstheme="minorBidi"/>
                    <w:sz w:val="22"/>
                    <w:szCs w:val="22"/>
                    <w:lang w:eastAsia="en-US"/>
                  </w:rPr>
                  <m:t>Δ</m:t>
                </m:r>
                <m:r>
                  <w:rPr>
                    <w:rFonts w:ascii="Cambria Math" w:eastAsiaTheme="minorHAnsi" w:hAnsi="Cambria Math" w:cstheme="minorBidi"/>
                    <w:sz w:val="22"/>
                    <w:szCs w:val="22"/>
                    <w:lang w:eastAsia="en-US"/>
                  </w:rPr>
                  <m:t>t</m:t>
                </m:r>
              </m:den>
            </m:f>
            <m:r>
              <w:rPr>
                <w:rFonts w:ascii="Cambria Math" w:eastAsiaTheme="minorHAnsi" w:hAnsi="Cambria Math" w:cstheme="minorBidi"/>
                <w:sz w:val="22"/>
                <w:szCs w:val="22"/>
                <w:lang w:eastAsia="en-US"/>
              </w:rPr>
              <m:t>=</m:t>
            </m:r>
            <m:limLow>
              <m:limLowPr>
                <m:ctrlPr>
                  <w:rPr>
                    <w:rFonts w:ascii="Cambria Math" w:eastAsiaTheme="minorHAnsi" w:hAnsi="Cambria Math" w:cstheme="minorBidi"/>
                    <w:sz w:val="22"/>
                    <w:szCs w:val="22"/>
                    <w:lang w:eastAsia="en-US"/>
                  </w:rPr>
                </m:ctrlPr>
              </m:limLowPr>
              <m:e>
                <m:r>
                  <w:rPr>
                    <w:rFonts w:ascii="Cambria Math" w:eastAsiaTheme="minorHAnsi" w:hAnsi="Cambria Math" w:cstheme="minorBidi"/>
                    <w:sz w:val="22"/>
                    <w:szCs w:val="22"/>
                    <w:lang w:eastAsia="en-US"/>
                  </w:rPr>
                  <m:t>lim</m:t>
                </m:r>
              </m:e>
              <m:lim>
                <m:r>
                  <m:rPr>
                    <m:sty m:val="p"/>
                  </m:rPr>
                  <w:rPr>
                    <w:rFonts w:ascii="Cambria Math" w:eastAsiaTheme="minorHAnsi" w:hAnsi="Cambria Math" w:cstheme="minorBidi"/>
                    <w:sz w:val="22"/>
                    <w:szCs w:val="22"/>
                    <w:lang w:eastAsia="en-US"/>
                  </w:rPr>
                  <m:t>Δ</m:t>
                </m:r>
                <m:r>
                  <w:rPr>
                    <w:rFonts w:ascii="Cambria Math" w:eastAsiaTheme="minorHAnsi" w:hAnsi="Cambria Math" w:cstheme="minorBidi"/>
                    <w:sz w:val="22"/>
                    <w:szCs w:val="22"/>
                    <w:lang w:eastAsia="en-US"/>
                  </w:rPr>
                  <m:t>t→0</m:t>
                </m:r>
              </m:lim>
            </m:limLow>
            <m:f>
              <m:fPr>
                <m:ctrlPr>
                  <w:rPr>
                    <w:rFonts w:ascii="Cambria Math" w:eastAsiaTheme="minorHAnsi" w:hAnsi="Cambria Math" w:cstheme="minorBidi"/>
                    <w:sz w:val="22"/>
                    <w:szCs w:val="22"/>
                    <w:lang w:eastAsia="en-US"/>
                  </w:rPr>
                </m:ctrlPr>
              </m:fPr>
              <m:num>
                <m:r>
                  <w:rPr>
                    <w:rFonts w:ascii="Cambria Math" w:eastAsiaTheme="minorHAnsi" w:hAnsi="Cambria Math" w:cstheme="minorBidi"/>
                    <w:sz w:val="22"/>
                    <w:szCs w:val="22"/>
                    <w:lang w:eastAsia="en-US"/>
                  </w:rPr>
                  <m:t>1</m:t>
                </m:r>
              </m:num>
              <m:den>
                <m:r>
                  <w:rPr>
                    <w:rFonts w:ascii="Cambria Math" w:eastAsiaTheme="minorHAnsi" w:hAnsi="Cambria Math" w:cstheme="minorBidi"/>
                    <w:sz w:val="22"/>
                    <w:szCs w:val="22"/>
                    <w:lang w:eastAsia="en-US"/>
                  </w:rPr>
                  <m:t>2</m:t>
                </m:r>
              </m:den>
            </m:f>
            <m:sSup>
              <m:sSupPr>
                <m:ctrlPr>
                  <w:rPr>
                    <w:rFonts w:ascii="Cambria Math" w:eastAsiaTheme="minorHAnsi" w:hAnsi="Cambria Math" w:cstheme="minorBidi"/>
                    <w:sz w:val="22"/>
                    <w:szCs w:val="22"/>
                    <w:lang w:eastAsia="en-US"/>
                  </w:rPr>
                </m:ctrlPr>
              </m:sSupPr>
              <m:e>
                <m:r>
                  <w:rPr>
                    <w:rFonts w:ascii="Cambria Math" w:eastAsiaTheme="minorHAnsi" w:hAnsi="Cambria Math" w:cstheme="minorBidi"/>
                    <w:sz w:val="22"/>
                    <w:szCs w:val="22"/>
                    <w:lang w:eastAsia="en-US"/>
                  </w:rPr>
                  <m:t>r</m:t>
                </m:r>
              </m:e>
              <m:sup>
                <m:r>
                  <w:rPr>
                    <w:rFonts w:ascii="Cambria Math" w:eastAsiaTheme="minorHAnsi" w:hAnsi="Cambria Math" w:cstheme="minorBidi"/>
                    <w:sz w:val="22"/>
                    <w:szCs w:val="22"/>
                    <w:lang w:eastAsia="en-US"/>
                  </w:rPr>
                  <m:t>2</m:t>
                </m:r>
              </m:sup>
            </m:sSup>
            <m:f>
              <m:fPr>
                <m:ctrlPr>
                  <w:rPr>
                    <w:rFonts w:ascii="Cambria Math" w:eastAsiaTheme="minorHAnsi" w:hAnsi="Cambria Math" w:cstheme="minorBidi"/>
                    <w:sz w:val="22"/>
                    <w:szCs w:val="22"/>
                    <w:lang w:eastAsia="en-US"/>
                  </w:rPr>
                </m:ctrlPr>
              </m:fPr>
              <m:num>
                <m:r>
                  <m:rPr>
                    <m:sty m:val="p"/>
                  </m:rPr>
                  <w:rPr>
                    <w:rFonts w:ascii="Cambria Math" w:eastAsiaTheme="minorHAnsi" w:hAnsi="Cambria Math" w:cstheme="minorBidi"/>
                    <w:sz w:val="22"/>
                    <w:szCs w:val="22"/>
                    <w:lang w:eastAsia="en-US"/>
                  </w:rPr>
                  <m:t>Δ</m:t>
                </m:r>
                <m:r>
                  <w:rPr>
                    <w:rFonts w:ascii="Cambria Math" w:eastAsiaTheme="minorHAnsi" w:hAnsi="Cambria Math" w:cstheme="minorBidi"/>
                    <w:sz w:val="22"/>
                    <w:szCs w:val="22"/>
                    <w:lang w:eastAsia="en-US"/>
                  </w:rPr>
                  <m:t>θ</m:t>
                </m:r>
              </m:num>
              <m:den>
                <m:r>
                  <m:rPr>
                    <m:sty m:val="p"/>
                  </m:rPr>
                  <w:rPr>
                    <w:rFonts w:ascii="Cambria Math" w:eastAsiaTheme="minorHAnsi" w:hAnsi="Cambria Math" w:cstheme="minorBidi"/>
                    <w:sz w:val="22"/>
                    <w:szCs w:val="22"/>
                    <w:lang w:eastAsia="en-US"/>
                  </w:rPr>
                  <m:t>Δ</m:t>
                </m:r>
                <m:r>
                  <w:rPr>
                    <w:rFonts w:ascii="Cambria Math" w:eastAsiaTheme="minorHAnsi" w:hAnsi="Cambria Math" w:cstheme="minorBidi"/>
                    <w:sz w:val="22"/>
                    <w:szCs w:val="22"/>
                    <w:lang w:eastAsia="en-US"/>
                  </w:rPr>
                  <m:t>t</m:t>
                </m:r>
              </m:den>
            </m:f>
          </m:e>
        </m:eqArr>
      </m:oMath>
      <w:r w:rsidR="000B2A23">
        <w:t>.</w:t>
      </w:r>
    </w:p>
    <w:p w14:paraId="29099F28" w14:textId="5975B872" w:rsidR="00864A6A" w:rsidRPr="008F1F50" w:rsidRDefault="008921C8" w:rsidP="000B2A23">
      <w:pPr>
        <w:pStyle w:val="NormalWeb"/>
        <w:spacing w:before="0" w:beforeAutospacing="0" w:after="240" w:afterAutospacing="0" w:line="360" w:lineRule="atLeast"/>
      </w:pPr>
      <m:oMathPara>
        <m:oMath>
          <m:eqArr>
            <m:eqArrPr>
              <m:ctrlPr>
                <w:rPr>
                  <w:rFonts w:ascii="Cambria Math" w:hAnsi="Cambria Math"/>
                </w:rPr>
              </m:ctrlPr>
            </m:eqArrPr>
            <m:e>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ω</m:t>
              </m:r>
            </m:e>
          </m:eqArr>
        </m:oMath>
      </m:oMathPara>
    </w:p>
    <w:p w14:paraId="662AF644" w14:textId="54481E56" w:rsidR="008F1F50" w:rsidRDefault="008F1F50" w:rsidP="000B2A23">
      <w:pPr>
        <w:pStyle w:val="NormalWeb"/>
        <w:spacing w:before="0" w:beforeAutospacing="0" w:after="240" w:afterAutospacing="0" w:line="360" w:lineRule="atLeast"/>
      </w:pPr>
      <w:r>
        <w:t xml:space="preserve">(MULTIPLYING IT WITH M WE GET L SINCE L = </w:t>
      </w:r>
      <w:r w:rsidR="00826BD2">
        <w:t>Iomega = mr2omega</w:t>
      </w:r>
    </w:p>
    <w:p w14:paraId="5BB05B44" w14:textId="54EC6B53" w:rsidR="00326D89" w:rsidRPr="00D128FF" w:rsidRDefault="008921C8" w:rsidP="000B2A23">
      <w:pPr>
        <w:pStyle w:val="NormalWeb"/>
        <w:spacing w:before="0" w:beforeAutospacing="0" w:after="240" w:afterAutospacing="0" w:line="360" w:lineRule="atLeast"/>
      </w:pPr>
      <m:oMathPara>
        <m:oMath>
          <m:eqArr>
            <m:eqArrPr>
              <m:ctrlPr>
                <w:rPr>
                  <w:rFonts w:ascii="Cambria Math" w:hAnsi="Cambria Math"/>
                </w:rPr>
              </m:ctrlPr>
            </m:eqArrPr>
            <m:e>
              <m:f>
                <m:fPr>
                  <m:ctrlPr>
                    <w:rPr>
                      <w:rFonts w:ascii="Cambria Math" w:hAnsi="Cambria Math"/>
                    </w:rPr>
                  </m:ctrlPr>
                </m:fPr>
                <m:num>
                  <m:r>
                    <w:rPr>
                      <w:rFonts w:ascii="Cambria Math" w:hAnsi="Cambria Math"/>
                    </w:rPr>
                    <m:t>dA</m:t>
                  </m:r>
                </m:num>
                <m:den>
                  <m:r>
                    <w:rPr>
                      <w:rFonts w:ascii="Cambria Math" w:hAnsi="Cambria Math"/>
                    </w:rPr>
                    <m:t>dt</m:t>
                  </m:r>
                </m:den>
              </m:f>
              <m:r>
                <w:rPr>
                  <w:rFonts w:ascii="Cambria Math" w:hAnsi="Cambria Math"/>
                </w:rPr>
                <m:t>=</m:t>
              </m:r>
              <m:f>
                <m:fPr>
                  <m:ctrlPr>
                    <w:rPr>
                      <w:rFonts w:ascii="Cambria Math" w:hAnsi="Cambria Math"/>
                    </w:rPr>
                  </m:ctrlPr>
                </m:fPr>
                <m:num>
                  <m:r>
                    <w:rPr>
                      <w:rFonts w:ascii="Cambria Math" w:hAnsi="Cambria Math"/>
                    </w:rPr>
                    <m:t>L</m:t>
                  </m:r>
                </m:num>
                <m:den>
                  <m:r>
                    <w:rPr>
                      <w:rFonts w:ascii="Cambria Math" w:hAnsi="Cambria Math"/>
                    </w:rPr>
                    <m:t>2m</m:t>
                  </m:r>
                </m:den>
              </m:f>
            </m:e>
          </m:eqArr>
        </m:oMath>
      </m:oMathPara>
    </w:p>
    <w:p w14:paraId="2A3008C2" w14:textId="77777777" w:rsidR="00D128FF" w:rsidRDefault="00D128FF" w:rsidP="00D128FF">
      <w:pPr>
        <w:pStyle w:val="NormalWeb"/>
        <w:spacing w:before="0" w:beforeAutospacing="0" w:after="240" w:afterAutospacing="0" w:line="360" w:lineRule="atLeast"/>
      </w:pPr>
      <w:r>
        <w:t>Now, by conservation of angular momentum, L is a constant.</w:t>
      </w:r>
    </w:p>
    <w:p w14:paraId="56A59ACA" w14:textId="77777777" w:rsidR="00D128FF" w:rsidRDefault="00D128FF" w:rsidP="000B2A23">
      <w:pPr>
        <w:pStyle w:val="NormalWeb"/>
        <w:spacing w:before="0" w:beforeAutospacing="0" w:after="240" w:afterAutospacing="0" w:line="360" w:lineRule="atLeast"/>
      </w:pPr>
    </w:p>
    <w:p w14:paraId="5F1DA306" w14:textId="77777777" w:rsidR="000B2A23" w:rsidRDefault="000B2A23" w:rsidP="000B2A23">
      <w:pPr>
        <w:pStyle w:val="NormalWeb"/>
        <w:spacing w:before="0" w:beforeAutospacing="0" w:after="240" w:afterAutospacing="0" w:line="360" w:lineRule="atLeast"/>
      </w:pPr>
      <w:r w:rsidRPr="00CC3CE5">
        <w:rPr>
          <w:highlight w:val="yellow"/>
        </w:rPr>
        <w:t>Thus, dA/dt = Constant</w:t>
      </w:r>
    </w:p>
    <w:p w14:paraId="0F041717" w14:textId="77777777" w:rsidR="000B2A23" w:rsidRDefault="000B2A23" w:rsidP="000B2A23">
      <w:pPr>
        <w:pStyle w:val="NormalWeb"/>
        <w:spacing w:before="0" w:beforeAutospacing="0" w:after="240" w:afterAutospacing="0" w:line="360" w:lineRule="atLeast"/>
      </w:pPr>
      <w:r>
        <w:t>The area swept in equal intervals of time is a constant.</w:t>
      </w:r>
    </w:p>
    <w:p w14:paraId="2AF69523" w14:textId="77777777" w:rsidR="000B2A23" w:rsidRDefault="000B2A23" w:rsidP="000B2A23">
      <w:pPr>
        <w:pStyle w:val="NormalWeb"/>
        <w:spacing w:before="0" w:beforeAutospacing="0" w:after="240" w:afterAutospacing="0" w:line="360" w:lineRule="atLeast"/>
      </w:pPr>
      <w:r>
        <w:t>Kepler’s second law can also be stated as, “The areal velocity of a planet revolving around the sun in elliptical orbit remains constant, which implies the angular momentum of a planet remains constant”. As the angular momentum is constant, all planetary motions are planar motions, which is a direct consequence of central force.</w:t>
      </w:r>
    </w:p>
    <w:p w14:paraId="50C43A01" w14:textId="77777777" w:rsidR="000B2A23" w:rsidRDefault="000B2A23" w:rsidP="000B2A23">
      <w:pPr>
        <w:pStyle w:val="NormalWeb"/>
        <w:spacing w:before="0" w:beforeAutospacing="0" w:after="240" w:afterAutospacing="0" w:line="360" w:lineRule="atLeast"/>
      </w:pPr>
      <w:r>
        <w:rPr>
          <w:rStyle w:val="Strong"/>
        </w:rPr>
        <w:t> Check:</w:t>
      </w:r>
      <w:r>
        <w:t> </w:t>
      </w:r>
      <w:hyperlink r:id="rId143" w:history="1">
        <w:r>
          <w:rPr>
            <w:rStyle w:val="Hyperlink"/>
            <w:color w:val="8C69FF"/>
          </w:rPr>
          <w:t>Acceleration Due to Gravity</w:t>
        </w:r>
      </w:hyperlink>
    </w:p>
    <w:p w14:paraId="12F20D7C" w14:textId="77777777" w:rsidR="000B2A23" w:rsidRDefault="000B2A23" w:rsidP="000B2A23">
      <w:pPr>
        <w:pStyle w:val="Heading2"/>
        <w:spacing w:before="300" w:after="150" w:line="480" w:lineRule="atLeast"/>
        <w:rPr>
          <w:rFonts w:ascii="inherit" w:hAnsi="inherit"/>
          <w:color w:val="444444"/>
        </w:rPr>
      </w:pPr>
      <w:bookmarkStart w:id="14" w:name="Kepler’s_Third_Law_-_The_law_of_Periods"/>
      <w:bookmarkEnd w:id="14"/>
      <w:r>
        <w:rPr>
          <w:rFonts w:ascii="inherit" w:hAnsi="inherit"/>
          <w:color w:val="800080"/>
        </w:rPr>
        <w:t>Kepler’s Third Law – The Law of Periods</w:t>
      </w:r>
    </w:p>
    <w:p w14:paraId="6AFC0EB5" w14:textId="77777777" w:rsidR="000B2A23" w:rsidRDefault="000B2A23" w:rsidP="000B2A23">
      <w:pPr>
        <w:pStyle w:val="NormalWeb"/>
        <w:spacing w:before="0" w:beforeAutospacing="0" w:after="240" w:afterAutospacing="0" w:line="360" w:lineRule="atLeast"/>
      </w:pPr>
      <w:r>
        <w:t>According to Kepler’s law of periods,”The square of the time period of revolution of a planet around the sun in an elliptical orbit is directly proportional to the cube of its semi-major axis”.</w:t>
      </w:r>
    </w:p>
    <w:p w14:paraId="62CD2C97" w14:textId="77777777" w:rsidR="000B2A23" w:rsidRDefault="000B2A23" w:rsidP="000B2A23">
      <w:pPr>
        <w:pStyle w:val="NormalWeb"/>
        <w:spacing w:before="0" w:beforeAutospacing="0" w:after="240" w:afterAutospacing="0" w:line="360" w:lineRule="atLeast"/>
        <w:jc w:val="center"/>
      </w:pPr>
      <w:r>
        <w:rPr>
          <w:rStyle w:val="Strong"/>
        </w:rPr>
        <w:t>T</w:t>
      </w:r>
      <w:r>
        <w:rPr>
          <w:rStyle w:val="Strong"/>
          <w:sz w:val="18"/>
          <w:szCs w:val="18"/>
          <w:vertAlign w:val="superscript"/>
        </w:rPr>
        <w:t>2</w:t>
      </w:r>
      <w:r>
        <w:rPr>
          <w:rStyle w:val="Strong"/>
        </w:rPr>
        <w:t> </w:t>
      </w:r>
      <w:r>
        <w:rPr>
          <w:rStyle w:val="Strong"/>
          <w:rFonts w:ascii="Cambria Math" w:hAnsi="Cambria Math" w:cs="Cambria Math"/>
        </w:rPr>
        <w:t>∝</w:t>
      </w:r>
      <w:r>
        <w:rPr>
          <w:rStyle w:val="Strong"/>
        </w:rPr>
        <w:t xml:space="preserve"> a</w:t>
      </w:r>
      <w:r>
        <w:rPr>
          <w:rStyle w:val="Strong"/>
          <w:sz w:val="18"/>
          <w:szCs w:val="18"/>
          <w:vertAlign w:val="superscript"/>
        </w:rPr>
        <w:t>3</w:t>
      </w:r>
    </w:p>
    <w:p w14:paraId="743479FD" w14:textId="77777777" w:rsidR="000B2A23" w:rsidRDefault="000B2A23" w:rsidP="000B2A23">
      <w:pPr>
        <w:pStyle w:val="NormalWeb"/>
        <w:spacing w:before="0" w:beforeAutospacing="0" w:after="240" w:afterAutospacing="0" w:line="360" w:lineRule="atLeast"/>
      </w:pPr>
      <w:r>
        <w:t>The shorter the orbit of the planet around the sun, the shorter the time taken to complete one revolution. Using the equations of </w:t>
      </w:r>
      <w:hyperlink r:id="rId144" w:history="1">
        <w:r>
          <w:rPr>
            <w:rStyle w:val="Hyperlink"/>
            <w:color w:val="8C69FF"/>
          </w:rPr>
          <w:t>Newton’s law of gravitation</w:t>
        </w:r>
      </w:hyperlink>
      <w:r>
        <w:t> and laws of motion, Kepler’s third law takes a more general form.</w:t>
      </w:r>
    </w:p>
    <w:p w14:paraId="1C38D6A6" w14:textId="7DB7B964" w:rsidR="000B2A23" w:rsidRDefault="00812595" w:rsidP="000B2A23">
      <w:pPr>
        <w:pStyle w:val="NormalWeb"/>
        <w:spacing w:before="0" w:beforeAutospacing="0" w:after="240" w:afterAutospacing="0" w:line="360" w:lineRule="atLeast"/>
      </w:pPr>
      <m:oMathPara>
        <m:oMath>
          <m:r>
            <w:rPr>
              <w:rFonts w:ascii="Cambria Math" w:hAnsi="Cambria Math"/>
              <w:highlight w:val="yellow"/>
            </w:rPr>
            <m:t>P</m:t>
          </m:r>
          <m:r>
            <w:rPr>
              <w:rFonts w:ascii="Cambria Math" w:hAnsi="Cambria Math"/>
              <w:sz w:val="18"/>
              <w:szCs w:val="18"/>
              <w:highlight w:val="yellow"/>
              <w:vertAlign w:val="superscript"/>
            </w:rPr>
            <m:t>2 </m:t>
          </m:r>
          <m:r>
            <w:rPr>
              <w:rFonts w:ascii="Cambria Math" w:hAnsi="Cambria Math"/>
              <w:highlight w:val="yellow"/>
            </w:rPr>
            <m:t>= </m:t>
          </m:r>
          <m:f>
            <m:fPr>
              <m:ctrlPr>
                <w:rPr>
                  <w:rFonts w:ascii="Cambria Math" w:hAnsi="Cambria Math"/>
                  <w:i/>
                </w:rPr>
              </m:ctrlPr>
            </m:fPr>
            <m:num>
              <m:r>
                <w:rPr>
                  <w:rFonts w:ascii="Cambria Math" w:hAnsi="Cambria Math"/>
                  <w:highlight w:val="yellow"/>
                </w:rPr>
                <m:t>4π</m:t>
              </m:r>
              <m:r>
                <w:rPr>
                  <w:rFonts w:ascii="Cambria Math" w:hAnsi="Cambria Math"/>
                  <w:sz w:val="18"/>
                  <w:szCs w:val="18"/>
                  <w:highlight w:val="yellow"/>
                  <w:vertAlign w:val="superscript"/>
                </w:rPr>
                <m:t>2</m:t>
              </m:r>
              <m:r>
                <w:rPr>
                  <w:rFonts w:ascii="Cambria Math" w:hAnsi="Cambria Math"/>
                  <w:highlight w:val="yellow"/>
                </w:rPr>
                <m:t> </m:t>
              </m:r>
            </m:num>
            <m:den>
              <m:r>
                <w:rPr>
                  <w:rFonts w:ascii="Cambria Math" w:hAnsi="Cambria Math"/>
                  <w:highlight w:val="yellow"/>
                </w:rPr>
                <m:t>[G(M</m:t>
              </m:r>
              <m:r>
                <w:rPr>
                  <w:rFonts w:ascii="Cambria Math" w:hAnsi="Cambria Math"/>
                  <w:sz w:val="18"/>
                  <w:szCs w:val="18"/>
                  <w:highlight w:val="yellow"/>
                  <w:vertAlign w:val="subscript"/>
                </w:rPr>
                <m:t>1</m:t>
              </m:r>
              <m:r>
                <w:rPr>
                  <w:rFonts w:ascii="Cambria Math" w:hAnsi="Cambria Math"/>
                  <w:highlight w:val="yellow"/>
                </w:rPr>
                <m:t>+ M</m:t>
              </m:r>
              <m:r>
                <w:rPr>
                  <w:rFonts w:ascii="Cambria Math" w:hAnsi="Cambria Math"/>
                  <w:sz w:val="18"/>
                  <w:szCs w:val="18"/>
                  <w:highlight w:val="yellow"/>
                  <w:vertAlign w:val="subscript"/>
                </w:rPr>
                <m:t>2</m:t>
              </m:r>
              <m:r>
                <w:rPr>
                  <w:rFonts w:ascii="Cambria Math" w:hAnsi="Cambria Math"/>
                  <w:highlight w:val="yellow"/>
                </w:rPr>
                <m:t>)]</m:t>
              </m:r>
            </m:den>
          </m:f>
          <m:r>
            <w:rPr>
              <w:rFonts w:ascii="Cambria Math" w:hAnsi="Cambria Math"/>
              <w:highlight w:val="yellow"/>
            </w:rPr>
            <m:t xml:space="preserve"> × a</m:t>
          </m:r>
          <m:r>
            <w:rPr>
              <w:rFonts w:ascii="Cambria Math" w:hAnsi="Cambria Math"/>
              <w:sz w:val="18"/>
              <w:szCs w:val="18"/>
              <w:highlight w:val="yellow"/>
              <w:vertAlign w:val="superscript"/>
            </w:rPr>
            <m:t>3</m:t>
          </m:r>
        </m:oMath>
      </m:oMathPara>
    </w:p>
    <w:p w14:paraId="4B8F5BF8" w14:textId="77777777" w:rsidR="000B2A23" w:rsidRDefault="000B2A23" w:rsidP="000B2A23">
      <w:pPr>
        <w:pStyle w:val="NormalWeb"/>
        <w:spacing w:before="0" w:beforeAutospacing="0" w:after="240" w:afterAutospacing="0" w:line="360" w:lineRule="atLeast"/>
      </w:pPr>
      <w:r>
        <w:lastRenderedPageBreak/>
        <w:t>Where M</w:t>
      </w:r>
      <w:r>
        <w:rPr>
          <w:sz w:val="18"/>
          <w:szCs w:val="18"/>
          <w:vertAlign w:val="subscript"/>
        </w:rPr>
        <w:t>1</w:t>
      </w:r>
      <w:r>
        <w:t> and M</w:t>
      </w:r>
      <w:r>
        <w:rPr>
          <w:sz w:val="18"/>
          <w:szCs w:val="18"/>
          <w:vertAlign w:val="subscript"/>
        </w:rPr>
        <w:t>2</w:t>
      </w:r>
      <w:r>
        <w:t> are the masses of the two orbiting objects in solar masses.</w:t>
      </w:r>
    </w:p>
    <w:p w14:paraId="343F00F5" w14:textId="77777777" w:rsidR="0027744B" w:rsidRDefault="0027744B" w:rsidP="000B2A23">
      <w:pPr>
        <w:pStyle w:val="NormalWeb"/>
        <w:spacing w:before="0" w:beforeAutospacing="0" w:after="240" w:afterAutospacing="0" w:line="360" w:lineRule="atLeast"/>
      </w:pPr>
    </w:p>
    <w:p w14:paraId="5E7BB1DB" w14:textId="3BDAADD6" w:rsidR="0027744B" w:rsidRDefault="0027744B" w:rsidP="000B2A23">
      <w:pPr>
        <w:pStyle w:val="NormalWeb"/>
        <w:spacing w:before="0" w:beforeAutospacing="0" w:after="240" w:afterAutospacing="0" w:line="360" w:lineRule="atLeast"/>
      </w:pPr>
      <w:r>
        <w:rPr>
          <w:noProof/>
        </w:rPr>
        <w:drawing>
          <wp:inline distT="0" distB="0" distL="0" distR="0" wp14:anchorId="39A5E21F" wp14:editId="39A2F696">
            <wp:extent cx="6555740" cy="3488690"/>
            <wp:effectExtent l="0" t="0" r="0" b="0"/>
            <wp:docPr id="84" name="Picture 84" descr="Kepler's Laws - The Science and Maths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Kepler's Laws - The Science and Maths Zon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555740" cy="3488690"/>
                    </a:xfrm>
                    <a:prstGeom prst="rect">
                      <a:avLst/>
                    </a:prstGeom>
                    <a:noFill/>
                    <a:ln>
                      <a:noFill/>
                    </a:ln>
                  </pic:spPr>
                </pic:pic>
              </a:graphicData>
            </a:graphic>
          </wp:inline>
        </w:drawing>
      </w:r>
    </w:p>
    <w:p w14:paraId="53AAF38C" w14:textId="77777777" w:rsidR="00B067E2" w:rsidRDefault="00B067E2" w:rsidP="000B2A23">
      <w:pPr>
        <w:pStyle w:val="NormalWeb"/>
        <w:spacing w:before="0" w:beforeAutospacing="0" w:after="240" w:afterAutospacing="0" w:line="360" w:lineRule="atLeast"/>
      </w:pPr>
    </w:p>
    <w:p w14:paraId="35345BC0" w14:textId="6E34B68B" w:rsidR="009A4B8A" w:rsidRPr="009A4B8A" w:rsidRDefault="009A4B8A" w:rsidP="009A4B8A">
      <w:pPr>
        <w:pStyle w:val="Heading1"/>
        <w:rPr>
          <w:sz w:val="72"/>
          <w:szCs w:val="72"/>
        </w:rPr>
      </w:pPr>
      <w:r>
        <w:rPr>
          <w:sz w:val="72"/>
          <w:szCs w:val="72"/>
        </w:rPr>
        <w:t>GRAVITATIONAL POTENTIAL ENERGY</w:t>
      </w:r>
    </w:p>
    <w:p w14:paraId="147F418A" w14:textId="429DA79F" w:rsidR="00B067E2" w:rsidRPr="008B02F4" w:rsidRDefault="00B067E2" w:rsidP="009A4B8A">
      <w:pPr>
        <w:pStyle w:val="NoSpacing"/>
      </w:pPr>
      <w:r>
        <w:t>mulas, Derivations, Solved Problems</w:t>
      </w:r>
    </w:p>
    <w:p w14:paraId="71021383" w14:textId="77777777" w:rsidR="00B067E2" w:rsidRDefault="00B067E2" w:rsidP="00B067E2">
      <w:pPr>
        <w:pStyle w:val="NormalWeb"/>
        <w:spacing w:before="0" w:beforeAutospacing="0" w:after="240" w:afterAutospacing="0" w:line="360" w:lineRule="atLeast"/>
      </w:pPr>
      <w:r w:rsidRPr="009A4B8A">
        <w:rPr>
          <w:rStyle w:val="Strong"/>
          <w:highlight w:val="yellow"/>
        </w:rPr>
        <w:t>Gravitational potential energy</w:t>
      </w:r>
      <w:r w:rsidRPr="009A4B8A">
        <w:rPr>
          <w:highlight w:val="yellow"/>
        </w:rPr>
        <w:t> is the energy possessed or acquired by an object due to a change in its position when it is present in a gravitational field. In simple terms, it can be said that gravitational potential energy is an energy that is related to gravitational force or to gravity</w:t>
      </w:r>
      <w:r>
        <w:t>.</w:t>
      </w:r>
    </w:p>
    <w:p w14:paraId="77B37442" w14:textId="77777777" w:rsidR="00B067E2" w:rsidRDefault="00B067E2" w:rsidP="00B067E2">
      <w:pPr>
        <w:pStyle w:val="NormalWeb"/>
        <w:spacing w:before="0" w:beforeAutospacing="0" w:after="240" w:afterAutospacing="0" w:line="360" w:lineRule="atLeast"/>
      </w:pPr>
      <w:r>
        <w:t>The most common example that can help you understand the concept of gravitational potential energy is if you take two pencils, one is placed at the table, and the other is held above the table. Now, we can state that the pencil which is high will have greater gravitational potential energy than the pencil that is at the table.</w:t>
      </w:r>
    </w:p>
    <w:p w14:paraId="3A8008EE" w14:textId="77777777" w:rsidR="00B067E2" w:rsidRDefault="00B067E2" w:rsidP="00B067E2">
      <w:pPr>
        <w:pStyle w:val="Heading3"/>
        <w:spacing w:before="300" w:after="150" w:line="420" w:lineRule="atLeast"/>
        <w:jc w:val="center"/>
        <w:rPr>
          <w:rFonts w:ascii="inherit" w:hAnsi="inherit"/>
          <w:color w:val="444444"/>
          <w:sz w:val="30"/>
          <w:szCs w:val="30"/>
        </w:rPr>
      </w:pPr>
      <w:r>
        <w:rPr>
          <w:rFonts w:ascii="inherit" w:hAnsi="inherit"/>
          <w:color w:val="800080"/>
          <w:sz w:val="30"/>
          <w:szCs w:val="30"/>
        </w:rPr>
        <w:lastRenderedPageBreak/>
        <w:t>JEE Main 2021 LIVE Physics Paper Solutions 24-Feb Shift-1 Memory-based</w:t>
      </w:r>
    </w:p>
    <w:p w14:paraId="5CE35D2A" w14:textId="774BE3A3" w:rsidR="00B067E2" w:rsidRDefault="00B067E2" w:rsidP="00B067E2">
      <w:pPr>
        <w:rPr>
          <w:rFonts w:ascii="Times New Roman" w:hAnsi="Times New Roman"/>
          <w:sz w:val="24"/>
          <w:szCs w:val="24"/>
        </w:rPr>
      </w:pPr>
    </w:p>
    <w:p w14:paraId="1979F1C5" w14:textId="77777777" w:rsidR="00B067E2" w:rsidRDefault="00B067E2" w:rsidP="00B067E2">
      <w:r>
        <w:t>66,380</w:t>
      </w:r>
    </w:p>
    <w:p w14:paraId="763CE06A" w14:textId="77777777" w:rsidR="00B067E2" w:rsidRDefault="00B067E2" w:rsidP="00B067E2">
      <w:pPr>
        <w:pStyle w:val="NormalWeb"/>
        <w:spacing w:before="0" w:beforeAutospacing="0" w:after="240" w:afterAutospacing="0" w:line="360" w:lineRule="atLeast"/>
      </w:pPr>
      <w:r>
        <w:t> </w:t>
      </w:r>
    </w:p>
    <w:p w14:paraId="187A3826" w14:textId="77777777" w:rsidR="00B067E2" w:rsidRDefault="00B067E2" w:rsidP="00B067E2">
      <w:pPr>
        <w:pStyle w:val="NormalWeb"/>
        <w:spacing w:before="0" w:beforeAutospacing="0" w:after="240" w:afterAutospacing="0" w:line="360" w:lineRule="atLeast"/>
      </w:pPr>
      <w:r>
        <w:t>What we can learn here is that the pencil or any object, in particular, will have the potential to do work because of its location in the gravitational field. We will learn about the topic in detail below.</w:t>
      </w:r>
    </w:p>
    <w:p w14:paraId="23C8C42D" w14:textId="77777777" w:rsidR="00B067E2" w:rsidRDefault="00B067E2" w:rsidP="00B067E2">
      <w:pPr>
        <w:pStyle w:val="Heading3"/>
        <w:spacing w:before="300" w:after="150" w:line="420" w:lineRule="atLeast"/>
        <w:rPr>
          <w:rFonts w:ascii="inherit" w:hAnsi="inherit"/>
          <w:color w:val="444444"/>
          <w:sz w:val="30"/>
          <w:szCs w:val="30"/>
        </w:rPr>
      </w:pPr>
      <w:r>
        <w:rPr>
          <w:rFonts w:ascii="inherit" w:hAnsi="inherit"/>
          <w:color w:val="444444"/>
          <w:sz w:val="30"/>
          <w:szCs w:val="30"/>
        </w:rPr>
        <w:t>Table of Content</w:t>
      </w:r>
    </w:p>
    <w:p w14:paraId="681AB8EE" w14:textId="77777777" w:rsidR="00B067E2" w:rsidRDefault="008921C8" w:rsidP="00A93E12">
      <w:pPr>
        <w:numPr>
          <w:ilvl w:val="0"/>
          <w:numId w:val="31"/>
        </w:numPr>
        <w:spacing w:before="100" w:beforeAutospacing="1" w:after="75" w:line="240" w:lineRule="auto"/>
        <w:rPr>
          <w:rFonts w:ascii="Times New Roman" w:hAnsi="Times New Roman"/>
          <w:sz w:val="24"/>
          <w:szCs w:val="24"/>
        </w:rPr>
      </w:pPr>
      <w:hyperlink r:id="rId146" w:anchor="What-is-Gravitational-Potential-Energy?" w:history="1">
        <w:r w:rsidR="00B067E2">
          <w:rPr>
            <w:rStyle w:val="Hyperlink"/>
            <w:color w:val="8C69FF"/>
          </w:rPr>
          <w:t>Gravitational Potential Energy</w:t>
        </w:r>
      </w:hyperlink>
    </w:p>
    <w:p w14:paraId="64356058" w14:textId="77777777" w:rsidR="00B067E2" w:rsidRDefault="008921C8" w:rsidP="00A93E12">
      <w:pPr>
        <w:numPr>
          <w:ilvl w:val="0"/>
          <w:numId w:val="31"/>
        </w:numPr>
        <w:spacing w:before="100" w:beforeAutospacing="1" w:after="75" w:line="240" w:lineRule="auto"/>
      </w:pPr>
      <w:hyperlink r:id="rId147" w:history="1">
        <w:r w:rsidR="00B067E2">
          <w:rPr>
            <w:rStyle w:val="Hyperlink"/>
            <w:color w:val="8C69FF"/>
          </w:rPr>
          <w:t>Formula</w:t>
        </w:r>
      </w:hyperlink>
    </w:p>
    <w:p w14:paraId="6EBE00A9" w14:textId="77777777" w:rsidR="00B067E2" w:rsidRDefault="008921C8" w:rsidP="00A93E12">
      <w:pPr>
        <w:numPr>
          <w:ilvl w:val="0"/>
          <w:numId w:val="31"/>
        </w:numPr>
        <w:spacing w:before="100" w:beforeAutospacing="1" w:after="75" w:line="240" w:lineRule="auto"/>
      </w:pPr>
      <w:hyperlink r:id="rId148" w:anchor="Derivation-of-Gravitational-Potential-Energy-Equation" w:history="1">
        <w:r w:rsidR="00B067E2">
          <w:rPr>
            <w:rStyle w:val="Hyperlink"/>
            <w:color w:val="8C69FF"/>
          </w:rPr>
          <w:t>Derivation</w:t>
        </w:r>
      </w:hyperlink>
    </w:p>
    <w:p w14:paraId="0A2C346E" w14:textId="77777777" w:rsidR="00B067E2" w:rsidRDefault="008921C8" w:rsidP="00A93E12">
      <w:pPr>
        <w:numPr>
          <w:ilvl w:val="0"/>
          <w:numId w:val="31"/>
        </w:numPr>
        <w:spacing w:before="100" w:beforeAutospacing="1" w:after="75" w:line="240" w:lineRule="auto"/>
      </w:pPr>
      <w:hyperlink r:id="rId149" w:anchor="What-is-Gravitational-Potential?" w:history="1">
        <w:r w:rsidR="00B067E2">
          <w:rPr>
            <w:rStyle w:val="Hyperlink"/>
            <w:color w:val="8C69FF"/>
          </w:rPr>
          <w:t>Gravitational Potential</w:t>
        </w:r>
      </w:hyperlink>
    </w:p>
    <w:p w14:paraId="5CE41C20" w14:textId="77777777" w:rsidR="00B067E2" w:rsidRDefault="008921C8" w:rsidP="00A93E12">
      <w:pPr>
        <w:numPr>
          <w:ilvl w:val="0"/>
          <w:numId w:val="31"/>
        </w:numPr>
        <w:spacing w:before="100" w:beforeAutospacing="1" w:after="75" w:line="240" w:lineRule="auto"/>
      </w:pPr>
      <w:hyperlink r:id="rId150" w:anchor="Relation-between-Gravitational-Field-Intensity-and-Gravitational-Potential" w:history="1">
        <w:r w:rsidR="00B067E2">
          <w:rPr>
            <w:rStyle w:val="Hyperlink"/>
            <w:color w:val="8C69FF"/>
          </w:rPr>
          <w:t>Intensity vs Potential</w:t>
        </w:r>
      </w:hyperlink>
    </w:p>
    <w:p w14:paraId="3617F25C" w14:textId="77777777" w:rsidR="00B067E2" w:rsidRDefault="008921C8" w:rsidP="00A93E12">
      <w:pPr>
        <w:numPr>
          <w:ilvl w:val="0"/>
          <w:numId w:val="31"/>
        </w:numPr>
        <w:spacing w:before="100" w:beforeAutospacing="1" w:after="75" w:line="240" w:lineRule="auto"/>
      </w:pPr>
      <w:hyperlink r:id="rId151" w:anchor="Gravitational-Potential-of-a-Point-Mass" w:history="1">
        <w:r w:rsidR="00B067E2">
          <w:rPr>
            <w:rStyle w:val="Hyperlink"/>
            <w:color w:val="8C69FF"/>
          </w:rPr>
          <w:t>G.P of Point Mass</w:t>
        </w:r>
      </w:hyperlink>
    </w:p>
    <w:p w14:paraId="4FB97B21" w14:textId="77777777" w:rsidR="00B067E2" w:rsidRDefault="008921C8" w:rsidP="00A93E12">
      <w:pPr>
        <w:numPr>
          <w:ilvl w:val="0"/>
          <w:numId w:val="31"/>
        </w:numPr>
        <w:spacing w:before="100" w:beforeAutospacing="1" w:after="75" w:line="240" w:lineRule="auto"/>
      </w:pPr>
      <w:hyperlink r:id="rId152" w:anchor="Gravitational-Potential-of-a-Spherical-Shell" w:history="1">
        <w:r w:rsidR="00B067E2">
          <w:rPr>
            <w:rStyle w:val="Hyperlink"/>
            <w:color w:val="8C69FF"/>
          </w:rPr>
          <w:t>Spherical Shell</w:t>
        </w:r>
      </w:hyperlink>
    </w:p>
    <w:p w14:paraId="19B57450" w14:textId="77777777" w:rsidR="00B067E2" w:rsidRDefault="008921C8" w:rsidP="00A93E12">
      <w:pPr>
        <w:numPr>
          <w:ilvl w:val="0"/>
          <w:numId w:val="31"/>
        </w:numPr>
        <w:spacing w:before="100" w:beforeAutospacing="1" w:after="75" w:line="240" w:lineRule="auto"/>
      </w:pPr>
      <w:hyperlink r:id="rId153" w:anchor="Gravitational-Potential-of-a-Uniform-Solid-Sphere" w:history="1">
        <w:r w:rsidR="00B067E2">
          <w:rPr>
            <w:rStyle w:val="Hyperlink"/>
            <w:color w:val="8C69FF"/>
          </w:rPr>
          <w:t>Solid Sphere</w:t>
        </w:r>
      </w:hyperlink>
    </w:p>
    <w:p w14:paraId="613BD3F0" w14:textId="77777777" w:rsidR="00B067E2" w:rsidRDefault="008921C8" w:rsidP="00A93E12">
      <w:pPr>
        <w:numPr>
          <w:ilvl w:val="0"/>
          <w:numId w:val="31"/>
        </w:numPr>
        <w:spacing w:before="100" w:beforeAutospacing="1" w:after="75" w:line="240" w:lineRule="auto"/>
      </w:pPr>
      <w:hyperlink r:id="rId154" w:anchor="Solved-Examples" w:history="1">
        <w:r w:rsidR="00B067E2">
          <w:rPr>
            <w:rStyle w:val="Hyperlink"/>
            <w:color w:val="8C69FF"/>
          </w:rPr>
          <w:t>Solved Examples</w:t>
        </w:r>
      </w:hyperlink>
    </w:p>
    <w:p w14:paraId="4F3E84D7" w14:textId="77777777" w:rsidR="00B067E2" w:rsidRDefault="00B067E2" w:rsidP="00B067E2">
      <w:pPr>
        <w:pStyle w:val="Heading2"/>
        <w:spacing w:before="300" w:after="150" w:line="480" w:lineRule="atLeast"/>
        <w:rPr>
          <w:rFonts w:ascii="inherit" w:hAnsi="inherit"/>
          <w:color w:val="444444"/>
        </w:rPr>
      </w:pPr>
      <w:bookmarkStart w:id="15" w:name="What-is-Gravitational-Potential-Energy?"/>
      <w:bookmarkEnd w:id="15"/>
      <w:r>
        <w:rPr>
          <w:rFonts w:ascii="inherit" w:hAnsi="inherit"/>
          <w:color w:val="800080"/>
        </w:rPr>
        <w:t>What Is Gravitational Potential Energy?</w:t>
      </w:r>
    </w:p>
    <w:p w14:paraId="2C7B001A" w14:textId="77777777" w:rsidR="00B067E2" w:rsidRDefault="00B067E2" w:rsidP="00B067E2">
      <w:pPr>
        <w:pStyle w:val="NormalWeb"/>
        <w:spacing w:before="0" w:beforeAutospacing="0" w:after="240" w:afterAutospacing="0" w:line="360" w:lineRule="atLeast"/>
      </w:pPr>
      <w:r w:rsidRPr="009A4B8A">
        <w:rPr>
          <w:highlight w:val="yellow"/>
        </w:rPr>
        <w:t>When a body of mass (m) is moved from infinity to a point inside the gravitational influence of a source mass (M) without accelerating it, the amount of work done in displacing it into the source field is stored in the form of </w:t>
      </w:r>
      <w:hyperlink r:id="rId155" w:history="1">
        <w:r w:rsidRPr="009A4B8A">
          <w:rPr>
            <w:rStyle w:val="Hyperlink"/>
            <w:color w:val="8C69FF"/>
            <w:highlight w:val="yellow"/>
          </w:rPr>
          <w:t>potential energy</w:t>
        </w:r>
      </w:hyperlink>
      <w:r w:rsidRPr="009A4B8A">
        <w:rPr>
          <w:highlight w:val="yellow"/>
        </w:rPr>
        <w:t>. This is known as gravitational potential energy. It is represented by the symbol Ug.</w:t>
      </w:r>
    </w:p>
    <w:p w14:paraId="05BFB0AD" w14:textId="3568C8D8" w:rsidR="00B067E2" w:rsidRDefault="00B067E2" w:rsidP="00B067E2">
      <w:pPr>
        <w:pStyle w:val="NormalWeb"/>
        <w:spacing w:before="0" w:beforeAutospacing="0" w:after="240" w:afterAutospacing="0" w:line="360" w:lineRule="atLeast"/>
      </w:pPr>
    </w:p>
    <w:p w14:paraId="25E99E69" w14:textId="77777777" w:rsidR="00B067E2" w:rsidRDefault="00B067E2" w:rsidP="00B067E2">
      <w:pPr>
        <w:pStyle w:val="NormalWeb"/>
        <w:spacing w:before="0" w:beforeAutospacing="0" w:after="240" w:afterAutospacing="0" w:line="360" w:lineRule="atLeast"/>
      </w:pPr>
      <w:r w:rsidRPr="009A4B8A">
        <w:rPr>
          <w:rStyle w:val="Strong"/>
          <w:highlight w:val="yellow"/>
        </w:rPr>
        <w:t>Explanation:</w:t>
      </w:r>
      <w:r w:rsidRPr="009A4B8A">
        <w:rPr>
          <w:highlight w:val="yellow"/>
        </w:rPr>
        <w:t> W</w:t>
      </w:r>
      <w:r>
        <w:t>e know that the potential energy of a body at a given position is defined as the energy stored in the body at that position. If the position of the body changes due to the application of external forces, the change in potential energy is equal to the amount of work done on the body by the forces.</w:t>
      </w:r>
    </w:p>
    <w:p w14:paraId="0E6EF984" w14:textId="77777777" w:rsidR="00B067E2" w:rsidRDefault="00B067E2" w:rsidP="00B067E2">
      <w:pPr>
        <w:pStyle w:val="NormalWeb"/>
        <w:spacing w:before="0" w:beforeAutospacing="0" w:after="240" w:afterAutospacing="0" w:line="360" w:lineRule="atLeast"/>
      </w:pPr>
      <w:r>
        <w:t>Under the action of gravitational force, the work done is independent of the path taken for a change in position, so the force is a </w:t>
      </w:r>
      <w:hyperlink r:id="rId156" w:history="1">
        <w:r>
          <w:rPr>
            <w:rStyle w:val="Hyperlink"/>
            <w:color w:val="8C69FF"/>
          </w:rPr>
          <w:t>conservative force</w:t>
        </w:r>
      </w:hyperlink>
      <w:r>
        <w:t>. Besides, all such forces have some potential in them.</w:t>
      </w:r>
    </w:p>
    <w:p w14:paraId="5266E87C" w14:textId="77777777" w:rsidR="00B067E2" w:rsidRDefault="00B067E2" w:rsidP="00B067E2">
      <w:pPr>
        <w:pStyle w:val="NormalWeb"/>
        <w:spacing w:before="0" w:beforeAutospacing="0" w:after="240" w:afterAutospacing="0" w:line="360" w:lineRule="atLeast"/>
      </w:pPr>
      <w:r>
        <w:lastRenderedPageBreak/>
        <w:t>The gravitational influence on a body at infinity is zero; therefore, potential energy is zero, which is called a reference point.</w:t>
      </w:r>
    </w:p>
    <w:p w14:paraId="50F1CB57" w14:textId="77777777" w:rsidR="00B067E2" w:rsidRDefault="00B067E2" w:rsidP="00B067E2">
      <w:pPr>
        <w:pStyle w:val="Heading4"/>
        <w:spacing w:before="150" w:after="150" w:line="390" w:lineRule="atLeast"/>
        <w:jc w:val="center"/>
        <w:rPr>
          <w:rFonts w:ascii="inherit" w:hAnsi="inherit"/>
          <w:sz w:val="27"/>
          <w:szCs w:val="27"/>
        </w:rPr>
      </w:pPr>
      <w:r>
        <w:rPr>
          <w:rFonts w:ascii="inherit" w:hAnsi="inherit"/>
          <w:sz w:val="27"/>
          <w:szCs w:val="27"/>
        </w:rPr>
        <w:t>Gravitational Potential Energy – Video Lesson</w:t>
      </w:r>
    </w:p>
    <w:p w14:paraId="6712B0D4" w14:textId="0FEDDE37" w:rsidR="00B067E2" w:rsidRDefault="00B067E2" w:rsidP="00B067E2">
      <w:pPr>
        <w:rPr>
          <w:rFonts w:ascii="Times New Roman" w:hAnsi="Times New Roman"/>
          <w:sz w:val="24"/>
          <w:szCs w:val="24"/>
        </w:rPr>
      </w:pPr>
    </w:p>
    <w:p w14:paraId="5316A841" w14:textId="77777777" w:rsidR="00B067E2" w:rsidRDefault="00B067E2" w:rsidP="00B067E2">
      <w:r>
        <w:t>636</w:t>
      </w:r>
    </w:p>
    <w:p w14:paraId="2741AD64" w14:textId="77777777" w:rsidR="00B067E2" w:rsidRDefault="00B067E2" w:rsidP="00B067E2">
      <w:pPr>
        <w:pStyle w:val="Heading3"/>
        <w:spacing w:before="300" w:after="150" w:line="420" w:lineRule="atLeast"/>
        <w:rPr>
          <w:rFonts w:ascii="inherit" w:hAnsi="inherit"/>
          <w:color w:val="444444"/>
          <w:sz w:val="30"/>
          <w:szCs w:val="30"/>
        </w:rPr>
      </w:pPr>
      <w:bookmarkStart w:id="16" w:name="Gravitational-Potential-Energy-Formula"/>
      <w:bookmarkEnd w:id="16"/>
      <w:r>
        <w:rPr>
          <w:rFonts w:ascii="inherit" w:hAnsi="inherit"/>
          <w:color w:val="800080"/>
          <w:sz w:val="30"/>
          <w:szCs w:val="30"/>
        </w:rPr>
        <w:t>Gravitational Potential Energy Formula</w:t>
      </w:r>
    </w:p>
    <w:p w14:paraId="1DA59EC3" w14:textId="77777777" w:rsidR="00B067E2" w:rsidRDefault="00B067E2" w:rsidP="00B067E2">
      <w:pPr>
        <w:pStyle w:val="NormalWeb"/>
        <w:spacing w:before="0" w:beforeAutospacing="0" w:after="240" w:afterAutospacing="0" w:line="360" w:lineRule="atLeast"/>
      </w:pPr>
      <w:r>
        <w:t>The equation for gravitational potential energy is:</w:t>
      </w:r>
    </w:p>
    <w:p w14:paraId="75C8529D" w14:textId="77777777" w:rsidR="00B067E2" w:rsidRPr="009A4B8A" w:rsidRDefault="00B067E2" w:rsidP="00B067E2">
      <w:pPr>
        <w:rPr>
          <w:sz w:val="36"/>
          <w:szCs w:val="36"/>
        </w:rPr>
      </w:pPr>
      <w:r w:rsidRPr="009A4B8A">
        <w:rPr>
          <w:rFonts w:ascii="Cambria Math" w:hAnsi="Cambria Math" w:cs="Cambria Math"/>
          <w:sz w:val="36"/>
          <w:szCs w:val="36"/>
        </w:rPr>
        <w:t>⇒</w:t>
      </w:r>
      <w:r w:rsidRPr="009A4B8A">
        <w:rPr>
          <w:sz w:val="36"/>
          <w:szCs w:val="36"/>
        </w:rPr>
        <w:t xml:space="preserve"> </w:t>
      </w:r>
      <w:r w:rsidRPr="009A4B8A">
        <w:rPr>
          <w:sz w:val="36"/>
          <w:szCs w:val="36"/>
          <w:highlight w:val="yellow"/>
        </w:rPr>
        <w:t>GPE =</w:t>
      </w:r>
      <w:r w:rsidRPr="009A4B8A">
        <w:rPr>
          <w:rFonts w:ascii="Calibri" w:hAnsi="Calibri" w:cs="Calibri"/>
          <w:sz w:val="36"/>
          <w:szCs w:val="36"/>
          <w:highlight w:val="yellow"/>
        </w:rPr>
        <w:t> </w:t>
      </w:r>
      <w:r w:rsidRPr="009A4B8A">
        <w:rPr>
          <w:sz w:val="36"/>
          <w:szCs w:val="36"/>
          <w:highlight w:val="yellow"/>
        </w:rPr>
        <w:t>m</w:t>
      </w:r>
      <w:r w:rsidRPr="009A4B8A">
        <w:rPr>
          <w:rFonts w:ascii="Cambria Math" w:hAnsi="Cambria Math" w:cs="Cambria Math"/>
          <w:sz w:val="36"/>
          <w:szCs w:val="36"/>
          <w:highlight w:val="yellow"/>
        </w:rPr>
        <w:t>⋅</w:t>
      </w:r>
      <w:r w:rsidRPr="009A4B8A">
        <w:rPr>
          <w:sz w:val="36"/>
          <w:szCs w:val="36"/>
          <w:highlight w:val="yellow"/>
        </w:rPr>
        <w:t>g</w:t>
      </w:r>
      <w:r w:rsidRPr="009A4B8A">
        <w:rPr>
          <w:rFonts w:ascii="Cambria Math" w:hAnsi="Cambria Math" w:cs="Cambria Math"/>
          <w:sz w:val="36"/>
          <w:szCs w:val="36"/>
          <w:highlight w:val="yellow"/>
        </w:rPr>
        <w:t>⋅</w:t>
      </w:r>
      <w:r w:rsidRPr="009A4B8A">
        <w:rPr>
          <w:sz w:val="36"/>
          <w:szCs w:val="36"/>
          <w:highlight w:val="yellow"/>
        </w:rPr>
        <w:t>h</w:t>
      </w:r>
    </w:p>
    <w:p w14:paraId="21163E95" w14:textId="77777777" w:rsidR="00B067E2" w:rsidRDefault="00B067E2" w:rsidP="00B067E2">
      <w:pPr>
        <w:pStyle w:val="NormalWeb"/>
        <w:spacing w:before="0" w:beforeAutospacing="0" w:after="240" w:afterAutospacing="0" w:line="360" w:lineRule="atLeast"/>
      </w:pPr>
      <w:r>
        <w:t>Where,</w:t>
      </w:r>
    </w:p>
    <w:p w14:paraId="6D6BA32E" w14:textId="77777777" w:rsidR="00B067E2" w:rsidRDefault="00B067E2" w:rsidP="00A93E12">
      <w:pPr>
        <w:numPr>
          <w:ilvl w:val="0"/>
          <w:numId w:val="32"/>
        </w:numPr>
        <w:spacing w:before="100" w:beforeAutospacing="1" w:after="75" w:line="240" w:lineRule="auto"/>
      </w:pPr>
      <w:r>
        <w:t>m is the mass in kilograms</w:t>
      </w:r>
    </w:p>
    <w:p w14:paraId="55601FBC" w14:textId="77777777" w:rsidR="00B067E2" w:rsidRDefault="00B067E2" w:rsidP="00A93E12">
      <w:pPr>
        <w:numPr>
          <w:ilvl w:val="0"/>
          <w:numId w:val="32"/>
        </w:numPr>
        <w:spacing w:before="100" w:beforeAutospacing="1" w:after="75" w:line="240" w:lineRule="auto"/>
      </w:pPr>
      <w:r>
        <w:t>g is the acceleration due to gravity (9.8 on earth)</w:t>
      </w:r>
    </w:p>
    <w:p w14:paraId="63AE4B3B" w14:textId="77777777" w:rsidR="00B067E2" w:rsidRDefault="00B067E2" w:rsidP="00A93E12">
      <w:pPr>
        <w:numPr>
          <w:ilvl w:val="0"/>
          <w:numId w:val="32"/>
        </w:numPr>
        <w:spacing w:before="100" w:beforeAutospacing="1" w:after="75" w:line="240" w:lineRule="auto"/>
      </w:pPr>
      <w:r>
        <w:t>h is the height above the ground in metres</w:t>
      </w:r>
    </w:p>
    <w:p w14:paraId="308911C4" w14:textId="77777777" w:rsidR="00B067E2" w:rsidRDefault="00B067E2" w:rsidP="00B067E2">
      <w:pPr>
        <w:pStyle w:val="NormalWeb"/>
        <w:spacing w:before="0" w:beforeAutospacing="0" w:after="240" w:afterAutospacing="0" w:line="360" w:lineRule="atLeast"/>
      </w:pPr>
      <w:r>
        <w:rPr>
          <w:rStyle w:val="Strong"/>
          <w:rFonts w:ascii="Cambria Math" w:hAnsi="Cambria Math" w:cs="Cambria Math"/>
        </w:rPr>
        <w:t>⇒</w:t>
      </w:r>
      <w:r>
        <w:rPr>
          <w:rStyle w:val="Strong"/>
        </w:rPr>
        <w:t xml:space="preserve"> Also Read:</w:t>
      </w:r>
    </w:p>
    <w:p w14:paraId="157B654C" w14:textId="77777777" w:rsidR="00B067E2" w:rsidRDefault="008921C8" w:rsidP="00A93E12">
      <w:pPr>
        <w:numPr>
          <w:ilvl w:val="0"/>
          <w:numId w:val="33"/>
        </w:numPr>
        <w:spacing w:before="100" w:beforeAutospacing="1" w:after="75" w:line="240" w:lineRule="auto"/>
      </w:pPr>
      <w:hyperlink r:id="rId157" w:history="1">
        <w:r w:rsidR="00B067E2">
          <w:rPr>
            <w:rStyle w:val="Hyperlink"/>
            <w:color w:val="8C69FF"/>
          </w:rPr>
          <w:t>Gravitational Force</w:t>
        </w:r>
      </w:hyperlink>
    </w:p>
    <w:p w14:paraId="39E9C6F6" w14:textId="77777777" w:rsidR="00B067E2" w:rsidRDefault="008921C8" w:rsidP="00A93E12">
      <w:pPr>
        <w:numPr>
          <w:ilvl w:val="0"/>
          <w:numId w:val="33"/>
        </w:numPr>
        <w:spacing w:before="100" w:beforeAutospacing="1" w:after="75" w:line="240" w:lineRule="auto"/>
      </w:pPr>
      <w:hyperlink r:id="rId158" w:history="1">
        <w:r w:rsidR="00B067E2">
          <w:rPr>
            <w:rStyle w:val="Hyperlink"/>
            <w:color w:val="8C69FF"/>
          </w:rPr>
          <w:t>Kepler’s Laws</w:t>
        </w:r>
      </w:hyperlink>
    </w:p>
    <w:p w14:paraId="5882A79A" w14:textId="77777777" w:rsidR="00B067E2" w:rsidRDefault="008921C8" w:rsidP="00A93E12">
      <w:pPr>
        <w:numPr>
          <w:ilvl w:val="0"/>
          <w:numId w:val="33"/>
        </w:numPr>
        <w:spacing w:before="100" w:beforeAutospacing="1" w:after="75" w:line="240" w:lineRule="auto"/>
      </w:pPr>
      <w:hyperlink r:id="rId159" w:history="1">
        <w:r w:rsidR="00B067E2">
          <w:rPr>
            <w:rStyle w:val="Hyperlink"/>
            <w:color w:val="8C69FF"/>
          </w:rPr>
          <w:t>Gravitational Field Intensity</w:t>
        </w:r>
      </w:hyperlink>
    </w:p>
    <w:p w14:paraId="2764AFCA" w14:textId="77777777" w:rsidR="00B067E2" w:rsidRDefault="00B067E2" w:rsidP="00B067E2">
      <w:pPr>
        <w:pStyle w:val="Heading2"/>
        <w:spacing w:before="300" w:after="150" w:line="480" w:lineRule="atLeast"/>
        <w:rPr>
          <w:rFonts w:ascii="inherit" w:hAnsi="inherit"/>
          <w:color w:val="444444"/>
        </w:rPr>
      </w:pPr>
      <w:bookmarkStart w:id="17" w:name="Derivation-of-Gravitational-Potential-En"/>
      <w:bookmarkEnd w:id="17"/>
      <w:r>
        <w:rPr>
          <w:rFonts w:ascii="inherit" w:hAnsi="inherit"/>
          <w:color w:val="800080"/>
        </w:rPr>
        <w:t>Derivation of Gravitational Potential Energy Equation</w:t>
      </w:r>
    </w:p>
    <w:p w14:paraId="5CB8A0FD" w14:textId="77777777" w:rsidR="00B067E2" w:rsidRDefault="00B067E2" w:rsidP="00B067E2">
      <w:pPr>
        <w:pStyle w:val="NormalWeb"/>
        <w:spacing w:before="0" w:beforeAutospacing="0" w:after="240" w:afterAutospacing="0" w:line="360" w:lineRule="atLeast"/>
      </w:pPr>
      <w:r>
        <w:t>Consider a source mass ‘M’ is placed at a point along the x-axis; initially, a test mass ‘m’ is at infinity. A small amount of work done in bringing it without acceleration through a very small distance (dx) is given by</w:t>
      </w:r>
    </w:p>
    <w:p w14:paraId="3204E420" w14:textId="77777777" w:rsidR="00B067E2" w:rsidRDefault="00B067E2" w:rsidP="00B067E2">
      <w:pPr>
        <w:pStyle w:val="NormalWeb"/>
        <w:spacing w:before="0" w:beforeAutospacing="0" w:after="240" w:afterAutospacing="0" w:line="360" w:lineRule="atLeast"/>
      </w:pPr>
      <w:r>
        <w:t>dw = Fdx</w:t>
      </w:r>
    </w:p>
    <w:p w14:paraId="00B06DC8" w14:textId="77777777" w:rsidR="00B067E2" w:rsidRDefault="00B067E2" w:rsidP="00B067E2">
      <w:pPr>
        <w:pStyle w:val="NormalWeb"/>
        <w:spacing w:before="0" w:beforeAutospacing="0" w:after="240" w:afterAutospacing="0" w:line="360" w:lineRule="atLeast"/>
      </w:pPr>
      <w:r>
        <w:t>Here, F is an </w:t>
      </w:r>
      <w:hyperlink r:id="rId160" w:history="1">
        <w:r>
          <w:rPr>
            <w:rStyle w:val="Hyperlink"/>
            <w:color w:val="8C69FF"/>
          </w:rPr>
          <w:t>attractive force</w:t>
        </w:r>
      </w:hyperlink>
      <w:r>
        <w:t>, and the displacement is towards the negative x-axis direction, so F and dx are in the same direction. Then,</w:t>
      </w:r>
    </w:p>
    <w:p w14:paraId="0B703015" w14:textId="77777777" w:rsidR="00B067E2" w:rsidRDefault="00B067E2" w:rsidP="00B067E2">
      <w:pPr>
        <w:pStyle w:val="NormalWeb"/>
        <w:spacing w:before="0" w:beforeAutospacing="0" w:after="240" w:afterAutospacing="0" w:line="360" w:lineRule="atLeast"/>
      </w:pPr>
      <w:r>
        <w:t>dw = (GMm/x</w:t>
      </w:r>
      <w:r>
        <w:rPr>
          <w:sz w:val="18"/>
          <w:szCs w:val="18"/>
          <w:vertAlign w:val="superscript"/>
        </w:rPr>
        <w:t>2</w:t>
      </w:r>
      <w:r>
        <w:t>)dx</w:t>
      </w:r>
    </w:p>
    <w:p w14:paraId="69F13F5D" w14:textId="77777777" w:rsidR="00B067E2" w:rsidRDefault="00B067E2" w:rsidP="00B067E2">
      <w:pPr>
        <w:pStyle w:val="NormalWeb"/>
        <w:spacing w:before="0" w:beforeAutospacing="0" w:after="240" w:afterAutospacing="0" w:line="360" w:lineRule="atLeast"/>
      </w:pPr>
      <w:r>
        <w:t>Integrating on both sides</w:t>
      </w:r>
    </w:p>
    <w:p w14:paraId="65D80C53" w14:textId="0AED124A" w:rsidR="00B067E2" w:rsidRDefault="008921C8" w:rsidP="000B2A23">
      <w:pPr>
        <w:pStyle w:val="NormalWeb"/>
        <w:spacing w:before="0" w:beforeAutospacing="0" w:after="240" w:afterAutospacing="0" w:line="360" w:lineRule="atLeast"/>
      </w:pPr>
      <m:oMathPara>
        <m:oMath>
          <m:eqArr>
            <m:eqArrPr>
              <m:ctrlPr>
                <w:rPr>
                  <w:rFonts w:ascii="Cambria Math" w:hAnsi="Cambria Math"/>
                </w:rPr>
              </m:ctrlPr>
            </m:eqArrPr>
            <m:e>
              <m:r>
                <w:rPr>
                  <w:rFonts w:ascii="Cambria Math" w:hAnsi="Cambria Math"/>
                </w:rPr>
                <m:t>w=</m:t>
              </m:r>
              <m:nary>
                <m:naryPr>
                  <m:limLoc m:val="subSup"/>
                  <m:grow m:val="1"/>
                  <m:ctrlPr>
                    <w:rPr>
                      <w:rFonts w:ascii="Cambria Math" w:hAnsi="Cambria Math"/>
                    </w:rPr>
                  </m:ctrlPr>
                </m:naryPr>
                <m:sub>
                  <m:r>
                    <m:rPr>
                      <m:sty m:val="p"/>
                    </m:rPr>
                    <w:rPr>
                      <w:rFonts w:ascii="Cambria Math" w:hAnsi="Cambria Math"/>
                    </w:rPr>
                    <m:t>∞</m:t>
                  </m:r>
                </m:sub>
                <m:sup>
                  <m:r>
                    <w:rPr>
                      <w:rFonts w:ascii="Cambria Math" w:hAnsi="Cambria Math"/>
                    </w:rPr>
                    <m:t>r</m:t>
                  </m:r>
                </m:sup>
                <m:e/>
              </m:nary>
              <m:f>
                <m:fPr>
                  <m:ctrlPr>
                    <w:rPr>
                      <w:rFonts w:ascii="Cambria Math" w:hAnsi="Cambria Math"/>
                    </w:rPr>
                  </m:ctrlPr>
                </m:fPr>
                <m:num>
                  <m:r>
                    <w:rPr>
                      <w:rFonts w:ascii="Cambria Math" w:hAnsi="Cambria Math"/>
                    </w:rPr>
                    <m:t>GMm</m:t>
                  </m:r>
                </m:num>
                <m:den>
                  <m:sSup>
                    <m:sSupPr>
                      <m:ctrlPr>
                        <w:rPr>
                          <w:rFonts w:ascii="Cambria Math" w:hAnsi="Cambria Math"/>
                        </w:rPr>
                      </m:ctrlPr>
                    </m:sSupPr>
                    <m:e>
                      <m:r>
                        <w:rPr>
                          <w:rFonts w:ascii="Cambria Math" w:hAnsi="Cambria Math"/>
                        </w:rPr>
                        <m:t>x</m:t>
                      </m:r>
                    </m:e>
                    <m:sup>
                      <m:r>
                        <w:rPr>
                          <w:rFonts w:ascii="Cambria Math" w:hAnsi="Cambria Math"/>
                        </w:rPr>
                        <m:t>2</m:t>
                      </m:r>
                    </m:sup>
                  </m:sSup>
                </m:den>
              </m:f>
              <m:r>
                <w:rPr>
                  <w:rFonts w:ascii="Cambria Math" w:hAnsi="Cambria Math"/>
                </w:rPr>
                <m:t>dx</m:t>
              </m:r>
            </m:e>
          </m:eqArr>
        </m:oMath>
      </m:oMathPara>
    </w:p>
    <w:p w14:paraId="6FC3EF12" w14:textId="71E811B3" w:rsidR="000B2A23" w:rsidRPr="00034DA2"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w=-[</m:t>
              </m:r>
              <m:f>
                <m:fPr>
                  <m:ctrlPr>
                    <w:rPr>
                      <w:rFonts w:ascii="Cambria Math" w:hAnsi="Cambria Math"/>
                    </w:rPr>
                  </m:ctrlPr>
                </m:fPr>
                <m:num>
                  <m:r>
                    <w:rPr>
                      <w:rFonts w:ascii="Cambria Math" w:hAnsi="Cambria Math"/>
                    </w:rPr>
                    <m:t>GMm</m:t>
                  </m:r>
                </m:num>
                <m:den>
                  <m:r>
                    <w:rPr>
                      <w:rFonts w:ascii="Cambria Math" w:hAnsi="Cambria Math"/>
                    </w:rPr>
                    <m:t>x</m:t>
                  </m:r>
                </m:den>
              </m:f>
              <m:sSubSup>
                <m:sSubSupPr>
                  <m:ctrlPr>
                    <w:rPr>
                      <w:rFonts w:ascii="Cambria Math" w:hAnsi="Cambria Math"/>
                    </w:rPr>
                  </m:ctrlPr>
                </m:sSubSupPr>
                <m:e>
                  <m:r>
                    <w:rPr>
                      <w:rFonts w:ascii="Cambria Math" w:hAnsi="Cambria Math"/>
                    </w:rPr>
                    <m:t>]</m:t>
                  </m:r>
                </m:e>
                <m:sub>
                  <m:r>
                    <m:rPr>
                      <m:sty m:val="p"/>
                    </m:rPr>
                    <w:rPr>
                      <w:rFonts w:ascii="Cambria Math" w:hAnsi="Cambria Math"/>
                    </w:rPr>
                    <m:t>∞</m:t>
                  </m:r>
                </m:sub>
                <m:sup>
                  <m:r>
                    <w:rPr>
                      <w:rFonts w:ascii="Cambria Math" w:hAnsi="Cambria Math"/>
                    </w:rPr>
                    <m:t>r</m:t>
                  </m:r>
                </m:sup>
              </m:sSubSup>
            </m:e>
          </m:eqArr>
        </m:oMath>
      </m:oMathPara>
    </w:p>
    <w:p w14:paraId="4810A92B" w14:textId="0ADAC85E" w:rsidR="00034DA2" w:rsidRPr="00033C29"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w=-[</m:t>
              </m:r>
              <m:f>
                <m:fPr>
                  <m:ctrlPr>
                    <w:rPr>
                      <w:rFonts w:ascii="Cambria Math" w:hAnsi="Cambria Math"/>
                    </w:rPr>
                  </m:ctrlPr>
                </m:fPr>
                <m:num>
                  <m:r>
                    <w:rPr>
                      <w:rFonts w:ascii="Cambria Math" w:hAnsi="Cambria Math"/>
                    </w:rPr>
                    <m:t>GMm</m:t>
                  </m:r>
                </m:num>
                <m:den>
                  <m:r>
                    <w:rPr>
                      <w:rFonts w:ascii="Cambria Math" w:hAnsi="Cambria Math"/>
                    </w:rPr>
                    <m:t>r</m:t>
                  </m:r>
                </m:den>
              </m:f>
              <m:r>
                <w:rPr>
                  <w:rFonts w:ascii="Cambria Math" w:hAnsi="Cambria Math"/>
                </w:rPr>
                <m:t>]–(</m:t>
              </m:r>
              <m:f>
                <m:fPr>
                  <m:ctrlPr>
                    <w:rPr>
                      <w:rFonts w:ascii="Cambria Math" w:hAnsi="Cambria Math"/>
                    </w:rPr>
                  </m:ctrlPr>
                </m:fPr>
                <m:num>
                  <m:r>
                    <w:rPr>
                      <w:rFonts w:ascii="Cambria Math" w:hAnsi="Cambria Math"/>
                    </w:rPr>
                    <m:t>-GMm</m:t>
                  </m:r>
                </m:num>
                <m:den>
                  <m:r>
                    <m:rPr>
                      <m:sty m:val="p"/>
                    </m:rPr>
                    <w:rPr>
                      <w:rFonts w:ascii="Cambria Math" w:hAnsi="Cambria Math"/>
                    </w:rPr>
                    <m:t>∞</m:t>
                  </m:r>
                </m:den>
              </m:f>
              <m:r>
                <w:rPr>
                  <w:rFonts w:ascii="Cambria Math" w:hAnsi="Cambria Math"/>
                </w:rPr>
                <m:t>)</m:t>
              </m:r>
            </m:e>
          </m:eqArr>
        </m:oMath>
      </m:oMathPara>
    </w:p>
    <w:p w14:paraId="4347AD84" w14:textId="34BED61D" w:rsidR="00033C29" w:rsidRPr="00033C29" w:rsidRDefault="00033C29" w:rsidP="00ED74A5">
      <w:pPr>
        <w:spacing w:before="100" w:beforeAutospacing="1" w:after="75" w:line="240" w:lineRule="auto"/>
        <w:rPr>
          <w:rFonts w:eastAsiaTheme="minorEastAsia"/>
          <w:sz w:val="32"/>
          <w:szCs w:val="32"/>
        </w:rPr>
      </w:pPr>
      <w:r>
        <w:rPr>
          <w:rFonts w:eastAsiaTheme="minorEastAsia"/>
        </w:rPr>
        <w:t>(INTEG</w:t>
      </w:r>
      <w:r>
        <w:rPr>
          <w:rFonts w:eastAsiaTheme="minorEastAsia"/>
          <w:sz w:val="32"/>
          <w:szCs w:val="32"/>
        </w:rPr>
        <w:t>ration of 1/x2 = -1/</w:t>
      </w:r>
      <w:r w:rsidR="00685BA2">
        <w:rPr>
          <w:rFonts w:eastAsiaTheme="minorEastAsia"/>
          <w:sz w:val="32"/>
          <w:szCs w:val="32"/>
        </w:rPr>
        <w:t>x + constant)</w:t>
      </w:r>
    </w:p>
    <w:p w14:paraId="5C53A9C5" w14:textId="2EB17E49" w:rsidR="00DA2A06" w:rsidRPr="00DA2A06"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w</m:t>
              </m:r>
              <m:r>
                <w:rPr>
                  <w:rFonts w:ascii="Cambria Math" w:hAnsi="Cambria Math"/>
                  <w:highlight w:val="yellow"/>
                </w:rPr>
                <m:t>=</m:t>
              </m:r>
              <m:f>
                <m:fPr>
                  <m:ctrlPr>
                    <w:rPr>
                      <w:rFonts w:ascii="Cambria Math" w:hAnsi="Cambria Math"/>
                      <w:highlight w:val="yellow"/>
                    </w:rPr>
                  </m:ctrlPr>
                </m:fPr>
                <m:num>
                  <m:r>
                    <w:rPr>
                      <w:rFonts w:ascii="Cambria Math" w:hAnsi="Cambria Math"/>
                      <w:highlight w:val="yellow"/>
                    </w:rPr>
                    <m:t>-GMm</m:t>
                  </m:r>
                </m:num>
                <m:den>
                  <m:r>
                    <w:rPr>
                      <w:rFonts w:ascii="Cambria Math" w:hAnsi="Cambria Math"/>
                      <w:highlight w:val="yellow"/>
                    </w:rPr>
                    <m:t>r</m:t>
                  </m:r>
                </m:den>
              </m:f>
            </m:e>
          </m:eqArr>
        </m:oMath>
      </m:oMathPara>
    </w:p>
    <w:p w14:paraId="2F46EF0D" w14:textId="77777777" w:rsidR="00DA2A06" w:rsidRDefault="00DA2A06" w:rsidP="00ED74A5">
      <w:pPr>
        <w:spacing w:before="100" w:beforeAutospacing="1" w:after="75" w:line="240" w:lineRule="auto"/>
        <w:rPr>
          <w:rFonts w:eastAsiaTheme="minorEastAsia"/>
        </w:rPr>
      </w:pPr>
    </w:p>
    <w:p w14:paraId="35DF1580"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Since the work done is stored as its potential energy U, the gravitational potential energy at a point which is at a distance ‘r’ from the source mass is given by;</w:t>
      </w:r>
    </w:p>
    <w:p w14:paraId="4A489B67" w14:textId="77777777" w:rsidR="00DA2A06" w:rsidRDefault="00DA2A06" w:rsidP="00DA2A06">
      <w:pPr>
        <w:pStyle w:val="NormalWeb"/>
        <w:shd w:val="clear" w:color="auto" w:fill="FFFFFF"/>
        <w:spacing w:before="0" w:beforeAutospacing="0" w:after="240" w:afterAutospacing="0" w:line="360" w:lineRule="atLeast"/>
        <w:jc w:val="center"/>
        <w:rPr>
          <w:rFonts w:ascii="Poppins" w:hAnsi="Poppins" w:cs="Poppins"/>
          <w:color w:val="444444"/>
        </w:rPr>
      </w:pPr>
      <w:r w:rsidRPr="002E297A">
        <w:rPr>
          <w:rStyle w:val="Strong"/>
          <w:rFonts w:ascii="Poppins" w:eastAsiaTheme="majorEastAsia" w:hAnsi="Poppins" w:cs="Poppins"/>
          <w:color w:val="444444"/>
          <w:highlight w:val="yellow"/>
        </w:rPr>
        <w:t>U = -GMm/r</w:t>
      </w:r>
    </w:p>
    <w:p w14:paraId="5E7E9855"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If a test mass moves from a point inside the gravitational field to the other point inside the same gravitational field of source mass, then the change in potential energy of the test mass is given by;</w:t>
      </w:r>
    </w:p>
    <w:p w14:paraId="39A6CD85" w14:textId="77777777" w:rsidR="00DA2A06" w:rsidRDefault="00DA2A06" w:rsidP="00DA2A06">
      <w:pPr>
        <w:pStyle w:val="NormalWeb"/>
        <w:shd w:val="clear" w:color="auto" w:fill="FFFFFF"/>
        <w:spacing w:before="0" w:beforeAutospacing="0" w:after="240" w:afterAutospacing="0" w:line="360" w:lineRule="atLeast"/>
        <w:jc w:val="center"/>
        <w:rPr>
          <w:rFonts w:ascii="Poppins" w:hAnsi="Poppins" w:cs="Poppins"/>
          <w:color w:val="444444"/>
        </w:rPr>
      </w:pPr>
      <w:r w:rsidRPr="002E297A">
        <w:rPr>
          <w:rStyle w:val="Strong"/>
          <w:rFonts w:ascii="Cambria" w:eastAsiaTheme="majorEastAsia" w:hAnsi="Cambria" w:cs="Cambria"/>
          <w:color w:val="444444"/>
          <w:highlight w:val="yellow"/>
        </w:rPr>
        <w:t>Δ</w:t>
      </w:r>
      <w:r w:rsidRPr="002E297A">
        <w:rPr>
          <w:rStyle w:val="Strong"/>
          <w:rFonts w:ascii="Poppins" w:eastAsiaTheme="majorEastAsia" w:hAnsi="Poppins" w:cs="Poppins"/>
          <w:color w:val="444444"/>
          <w:highlight w:val="yellow"/>
        </w:rPr>
        <w:t>U = GMm (1/r</w:t>
      </w:r>
      <w:r w:rsidRPr="002E297A">
        <w:rPr>
          <w:rStyle w:val="Strong"/>
          <w:rFonts w:ascii="Poppins" w:eastAsiaTheme="majorEastAsia" w:hAnsi="Poppins" w:cs="Poppins"/>
          <w:color w:val="444444"/>
          <w:sz w:val="18"/>
          <w:szCs w:val="18"/>
          <w:highlight w:val="yellow"/>
          <w:vertAlign w:val="subscript"/>
        </w:rPr>
        <w:t>i</w:t>
      </w:r>
      <w:r w:rsidRPr="002E297A">
        <w:rPr>
          <w:rStyle w:val="Strong"/>
          <w:rFonts w:ascii="Poppins" w:eastAsiaTheme="majorEastAsia" w:hAnsi="Poppins" w:cs="Poppins"/>
          <w:color w:val="444444"/>
          <w:highlight w:val="yellow"/>
        </w:rPr>
        <w:t> – 1/r</w:t>
      </w:r>
      <w:r w:rsidRPr="002E297A">
        <w:rPr>
          <w:rStyle w:val="Strong"/>
          <w:rFonts w:ascii="Poppins" w:eastAsiaTheme="majorEastAsia" w:hAnsi="Poppins" w:cs="Poppins"/>
          <w:color w:val="444444"/>
          <w:sz w:val="18"/>
          <w:szCs w:val="18"/>
          <w:highlight w:val="yellow"/>
          <w:vertAlign w:val="subscript"/>
        </w:rPr>
        <w:t>f</w:t>
      </w:r>
      <w:r w:rsidRPr="002E297A">
        <w:rPr>
          <w:rStyle w:val="Strong"/>
          <w:rFonts w:ascii="Poppins" w:eastAsiaTheme="majorEastAsia" w:hAnsi="Poppins" w:cs="Poppins"/>
          <w:color w:val="444444"/>
          <w:highlight w:val="yellow"/>
        </w:rPr>
        <w:t>)</w:t>
      </w:r>
    </w:p>
    <w:p w14:paraId="4F273C96"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If r</w:t>
      </w:r>
      <w:r>
        <w:rPr>
          <w:rFonts w:ascii="Poppins" w:hAnsi="Poppins" w:cs="Poppins"/>
          <w:color w:val="444444"/>
          <w:sz w:val="18"/>
          <w:szCs w:val="18"/>
          <w:vertAlign w:val="subscript"/>
        </w:rPr>
        <w:t>i</w:t>
      </w:r>
      <w:r>
        <w:rPr>
          <w:rFonts w:ascii="Poppins" w:hAnsi="Poppins" w:cs="Poppins"/>
          <w:color w:val="444444"/>
        </w:rPr>
        <w:t> &gt; r</w:t>
      </w:r>
      <w:r>
        <w:rPr>
          <w:rFonts w:ascii="Poppins" w:hAnsi="Poppins" w:cs="Poppins"/>
          <w:color w:val="444444"/>
          <w:sz w:val="18"/>
          <w:szCs w:val="18"/>
          <w:vertAlign w:val="subscript"/>
        </w:rPr>
        <w:t>f</w:t>
      </w:r>
      <w:r>
        <w:rPr>
          <w:rFonts w:ascii="Poppins" w:hAnsi="Poppins" w:cs="Poppins"/>
          <w:color w:val="444444"/>
        </w:rPr>
        <w:t xml:space="preserve"> then </w:t>
      </w:r>
      <w:r>
        <w:rPr>
          <w:rFonts w:ascii="Cambria" w:hAnsi="Cambria" w:cs="Cambria"/>
          <w:color w:val="444444"/>
        </w:rPr>
        <w:t>Δ</w:t>
      </w:r>
      <w:r>
        <w:rPr>
          <w:rFonts w:ascii="Poppins" w:hAnsi="Poppins" w:cs="Poppins"/>
          <w:color w:val="444444"/>
        </w:rPr>
        <w:t>U is negative.</w:t>
      </w:r>
    </w:p>
    <w:p w14:paraId="2F4C1518"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eastAsiaTheme="majorEastAsia" w:hAnsi="Cambria Math" w:cs="Cambria Math"/>
          <w:color w:val="444444"/>
        </w:rPr>
        <w:t>⇒</w:t>
      </w:r>
      <w:r>
        <w:rPr>
          <w:rStyle w:val="Strong"/>
          <w:rFonts w:ascii="Poppins" w:eastAsiaTheme="majorEastAsia" w:hAnsi="Poppins" w:cs="Poppins"/>
          <w:color w:val="444444"/>
        </w:rPr>
        <w:t xml:space="preserve"> Check: </w:t>
      </w:r>
      <w:hyperlink r:id="rId161" w:history="1">
        <w:r>
          <w:rPr>
            <w:rStyle w:val="Hyperlink"/>
            <w:rFonts w:ascii="Poppins" w:hAnsi="Poppins" w:cs="Poppins"/>
            <w:color w:val="8C69FF"/>
          </w:rPr>
          <w:t>Acceleration Due to Gravity</w:t>
        </w:r>
      </w:hyperlink>
    </w:p>
    <w:p w14:paraId="14D201F4" w14:textId="77777777" w:rsidR="00DA2A06" w:rsidRDefault="00DA2A06" w:rsidP="00DA2A06">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Expression for Gravitational Potential Energy at Height (h) – Derive </w:t>
      </w:r>
      <w:r>
        <w:rPr>
          <w:rFonts w:ascii="Cambria" w:hAnsi="Cambria" w:cs="Cambria"/>
          <w:color w:val="800080"/>
          <w:sz w:val="30"/>
          <w:szCs w:val="30"/>
        </w:rPr>
        <w:t>Δ</w:t>
      </w:r>
      <w:r>
        <w:rPr>
          <w:rFonts w:ascii="Poppins" w:hAnsi="Poppins" w:cs="Poppins"/>
          <w:color w:val="800080"/>
          <w:sz w:val="30"/>
          <w:szCs w:val="30"/>
        </w:rPr>
        <w:t>U = mgh</w:t>
      </w:r>
    </w:p>
    <w:p w14:paraId="57A1A503"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If a body is taken from the surface of the earth to a point at a height ‘h’ above the surface of the earth, then r</w:t>
      </w:r>
      <w:r>
        <w:rPr>
          <w:rFonts w:ascii="Poppins" w:hAnsi="Poppins" w:cs="Poppins"/>
          <w:color w:val="444444"/>
          <w:sz w:val="18"/>
          <w:szCs w:val="18"/>
          <w:vertAlign w:val="subscript"/>
        </w:rPr>
        <w:t>i </w:t>
      </w:r>
      <w:r>
        <w:rPr>
          <w:rFonts w:ascii="Poppins" w:hAnsi="Poppins" w:cs="Poppins"/>
          <w:color w:val="444444"/>
        </w:rPr>
        <w:t>= R and r</w:t>
      </w:r>
      <w:r>
        <w:rPr>
          <w:rFonts w:ascii="Poppins" w:hAnsi="Poppins" w:cs="Poppins"/>
          <w:color w:val="444444"/>
          <w:sz w:val="18"/>
          <w:szCs w:val="18"/>
          <w:vertAlign w:val="subscript"/>
        </w:rPr>
        <w:t>f </w:t>
      </w:r>
      <w:r>
        <w:rPr>
          <w:rFonts w:ascii="Poppins" w:hAnsi="Poppins" w:cs="Poppins"/>
          <w:color w:val="444444"/>
        </w:rPr>
        <w:t>= R + h, then,</w:t>
      </w:r>
    </w:p>
    <w:p w14:paraId="6F4446D8"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Δ</w:t>
      </w:r>
      <w:r>
        <w:rPr>
          <w:rFonts w:ascii="Poppins" w:hAnsi="Poppins" w:cs="Poppins"/>
          <w:color w:val="444444"/>
        </w:rPr>
        <w:t>U = GMm [1/R – 1/(R+h)]</w:t>
      </w:r>
    </w:p>
    <w:p w14:paraId="295EB5BF"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sidRPr="00685BA2">
        <w:rPr>
          <w:rFonts w:ascii="Cambria" w:hAnsi="Cambria" w:cs="Cambria"/>
          <w:color w:val="444444"/>
          <w:highlight w:val="yellow"/>
        </w:rPr>
        <w:t>Δ</w:t>
      </w:r>
      <w:r w:rsidRPr="00685BA2">
        <w:rPr>
          <w:rFonts w:ascii="Poppins" w:hAnsi="Poppins" w:cs="Poppins"/>
          <w:color w:val="444444"/>
          <w:highlight w:val="yellow"/>
        </w:rPr>
        <w:t>U = GMmh/R(R + h)</w:t>
      </w:r>
    </w:p>
    <w:p w14:paraId="316F1BCE"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sidRPr="00685BA2">
        <w:rPr>
          <w:rFonts w:ascii="Poppins" w:hAnsi="Poppins" w:cs="Poppins"/>
          <w:color w:val="444444"/>
          <w:highlight w:val="yellow"/>
        </w:rPr>
        <w:t>When h&lt;&lt;R, then R + h = R and g = GM/R</w:t>
      </w:r>
      <w:r w:rsidRPr="00685BA2">
        <w:rPr>
          <w:rFonts w:ascii="Poppins" w:hAnsi="Poppins" w:cs="Poppins"/>
          <w:color w:val="444444"/>
          <w:sz w:val="18"/>
          <w:szCs w:val="18"/>
          <w:highlight w:val="yellow"/>
          <w:vertAlign w:val="superscript"/>
        </w:rPr>
        <w:t>2</w:t>
      </w:r>
      <w:r w:rsidRPr="00685BA2">
        <w:rPr>
          <w:rFonts w:ascii="Poppins" w:hAnsi="Poppins" w:cs="Poppins"/>
          <w:color w:val="444444"/>
          <w:highlight w:val="yellow"/>
        </w:rPr>
        <w:t>.</w:t>
      </w:r>
    </w:p>
    <w:p w14:paraId="0E8A8940"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On substituting this in the above equation, we get,</w:t>
      </w:r>
    </w:p>
    <w:p w14:paraId="73C026CD"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Gravitational Potential Energy </w:t>
      </w:r>
      <w:r>
        <w:rPr>
          <w:rFonts w:ascii="Cambria" w:hAnsi="Cambria" w:cs="Cambria"/>
          <w:color w:val="444444"/>
        </w:rPr>
        <w:t>Δ</w:t>
      </w:r>
      <w:r>
        <w:rPr>
          <w:rFonts w:ascii="Poppins" w:hAnsi="Poppins" w:cs="Poppins"/>
          <w:color w:val="444444"/>
        </w:rPr>
        <w:t>U = mgh</w:t>
      </w:r>
    </w:p>
    <w:p w14:paraId="2D9D7C69"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eastAsiaTheme="majorEastAsia" w:hAnsi="Cambria Math" w:cs="Cambria Math"/>
          <w:color w:val="444444"/>
        </w:rPr>
        <w:t>⇒</w:t>
      </w:r>
      <w:r>
        <w:rPr>
          <w:rStyle w:val="Strong"/>
          <w:rFonts w:ascii="Poppins" w:eastAsiaTheme="majorEastAsia" w:hAnsi="Poppins" w:cs="Poppins"/>
          <w:color w:val="444444"/>
        </w:rPr>
        <w:t xml:space="preserve"> Note: </w:t>
      </w:r>
    </w:p>
    <w:p w14:paraId="0DBA9E64" w14:textId="77777777" w:rsidR="00DA2A06" w:rsidRDefault="00DA2A06" w:rsidP="00A93E12">
      <w:pPr>
        <w:numPr>
          <w:ilvl w:val="0"/>
          <w:numId w:val="3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The </w:t>
      </w:r>
      <w:hyperlink r:id="rId162" w:history="1">
        <w:r>
          <w:rPr>
            <w:rStyle w:val="Hyperlink"/>
            <w:rFonts w:ascii="Poppins" w:hAnsi="Poppins" w:cs="Poppins"/>
            <w:color w:val="8C69FF"/>
            <w:sz w:val="21"/>
            <w:szCs w:val="21"/>
          </w:rPr>
          <w:t>weight of a body</w:t>
        </w:r>
      </w:hyperlink>
      <w:r>
        <w:rPr>
          <w:rFonts w:ascii="Poppins" w:hAnsi="Poppins" w:cs="Poppins"/>
          <w:color w:val="444444"/>
          <w:sz w:val="21"/>
          <w:szCs w:val="21"/>
        </w:rPr>
        <w:t> at the centre of the earth is zero due to the fact that the value of g at the centre of the earth is zero.</w:t>
      </w:r>
    </w:p>
    <w:p w14:paraId="4B5B186D" w14:textId="77777777" w:rsidR="00DA2A06" w:rsidRDefault="00DA2A06" w:rsidP="00A93E12">
      <w:pPr>
        <w:numPr>
          <w:ilvl w:val="0"/>
          <w:numId w:val="3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At a point in the gravitational field where the gravitational potential energy is zero, the gravitational field is zero.</w:t>
      </w:r>
    </w:p>
    <w:p w14:paraId="00C4ECFC" w14:textId="77777777" w:rsidR="00DA2A06" w:rsidRDefault="00DA2A06" w:rsidP="00DA2A06">
      <w:pPr>
        <w:pStyle w:val="Heading2"/>
        <w:shd w:val="clear" w:color="auto" w:fill="FFFFFF"/>
        <w:spacing w:before="300" w:after="150" w:line="480" w:lineRule="atLeast"/>
        <w:rPr>
          <w:rFonts w:ascii="Poppins" w:hAnsi="Poppins" w:cs="Poppins"/>
          <w:color w:val="444444"/>
          <w:sz w:val="36"/>
          <w:szCs w:val="36"/>
        </w:rPr>
      </w:pPr>
      <w:bookmarkStart w:id="18" w:name="What-is-Gravitational-Potential?"/>
      <w:bookmarkEnd w:id="18"/>
      <w:r w:rsidRPr="00685BA2">
        <w:rPr>
          <w:rFonts w:ascii="Poppins" w:hAnsi="Poppins" w:cs="Poppins"/>
          <w:color w:val="800080"/>
          <w:highlight w:val="yellow"/>
        </w:rPr>
        <w:t>What Is Gravitational Potential?</w:t>
      </w:r>
    </w:p>
    <w:p w14:paraId="1DC43BCB"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amount of work done in moving a unit test mass from infinity into the gravitational influence of source mass is known as gravitational potential.</w:t>
      </w:r>
    </w:p>
    <w:p w14:paraId="0C368FBA"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Simply, it is the gravitational potential energy possessed by a unit test mass.</w:t>
      </w:r>
    </w:p>
    <w:p w14:paraId="24347B4C"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Cambria Math" w:hAnsi="Cambria Math" w:cs="Cambria Math"/>
          <w:color w:val="444444"/>
        </w:rPr>
        <w:t>⇒</w:t>
      </w:r>
      <w:r>
        <w:rPr>
          <w:rFonts w:ascii="Poppins" w:hAnsi="Poppins" w:cs="Poppins"/>
          <w:color w:val="444444"/>
        </w:rPr>
        <w:t xml:space="preserve"> </w:t>
      </w:r>
      <w:r w:rsidRPr="00685BA2">
        <w:rPr>
          <w:rFonts w:ascii="Poppins" w:hAnsi="Poppins" w:cs="Poppins"/>
          <w:color w:val="444444"/>
          <w:highlight w:val="yellow"/>
        </w:rPr>
        <w:t>V = U/m</w:t>
      </w:r>
    </w:p>
    <w:p w14:paraId="0C6ACE98"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Cambria Math" w:hAnsi="Cambria Math" w:cs="Cambria Math"/>
          <w:color w:val="444444"/>
        </w:rPr>
        <w:t>⇒</w:t>
      </w:r>
      <w:r>
        <w:rPr>
          <w:rFonts w:ascii="Poppins" w:hAnsi="Poppins" w:cs="Poppins"/>
          <w:color w:val="444444"/>
        </w:rPr>
        <w:t xml:space="preserve"> V </w:t>
      </w:r>
      <w:r w:rsidRPr="00685BA2">
        <w:rPr>
          <w:rFonts w:ascii="Poppins" w:hAnsi="Poppins" w:cs="Poppins"/>
          <w:color w:val="444444"/>
          <w:highlight w:val="yellow"/>
        </w:rPr>
        <w:t>= -GM/r</w:t>
      </w:r>
    </w:p>
    <w:p w14:paraId="78844CFB"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eastAsiaTheme="majorEastAsia" w:hAnsi="Cambria Math" w:cs="Cambria Math"/>
          <w:color w:val="444444"/>
        </w:rPr>
        <w:t>⇒</w:t>
      </w:r>
      <w:r>
        <w:rPr>
          <w:rStyle w:val="Strong"/>
          <w:rFonts w:ascii="Poppins" w:eastAsiaTheme="majorEastAsia" w:hAnsi="Poppins" w:cs="Poppins"/>
          <w:color w:val="444444"/>
        </w:rPr>
        <w:t xml:space="preserve"> Important Points:</w:t>
      </w:r>
    </w:p>
    <w:p w14:paraId="068A44BE" w14:textId="77777777" w:rsidR="00DA2A06" w:rsidRDefault="00DA2A06" w:rsidP="00A93E12">
      <w:pPr>
        <w:numPr>
          <w:ilvl w:val="0"/>
          <w:numId w:val="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gravitational potential at a point is always negative, and V is maximum at infinity.</w:t>
      </w:r>
    </w:p>
    <w:p w14:paraId="017BD929" w14:textId="77777777" w:rsidR="00DA2A06" w:rsidRDefault="00DA2A06" w:rsidP="00A93E12">
      <w:pPr>
        <w:numPr>
          <w:ilvl w:val="0"/>
          <w:numId w:val="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SI unit of gravitational potential is J/Kg.</w:t>
      </w:r>
    </w:p>
    <w:p w14:paraId="0746ACD9" w14:textId="77777777" w:rsidR="00DA2A06" w:rsidRDefault="00DA2A06" w:rsidP="00A93E12">
      <w:pPr>
        <w:numPr>
          <w:ilvl w:val="0"/>
          <w:numId w:val="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dimensional formula is M</w:t>
      </w:r>
      <w:r>
        <w:rPr>
          <w:rFonts w:ascii="Poppins" w:hAnsi="Poppins" w:cs="Poppins"/>
          <w:color w:val="444444"/>
          <w:sz w:val="16"/>
          <w:szCs w:val="16"/>
          <w:vertAlign w:val="superscript"/>
        </w:rPr>
        <w:t>0</w:t>
      </w:r>
      <w:r>
        <w:rPr>
          <w:rFonts w:ascii="Poppins" w:hAnsi="Poppins" w:cs="Poppins"/>
          <w:color w:val="444444"/>
          <w:sz w:val="21"/>
          <w:szCs w:val="21"/>
        </w:rPr>
        <w:t>L</w:t>
      </w:r>
      <w:r>
        <w:rPr>
          <w:rFonts w:ascii="Poppins" w:hAnsi="Poppins" w:cs="Poppins"/>
          <w:color w:val="444444"/>
          <w:sz w:val="16"/>
          <w:szCs w:val="16"/>
          <w:vertAlign w:val="superscript"/>
        </w:rPr>
        <w:t>2</w:t>
      </w:r>
      <w:r>
        <w:rPr>
          <w:rFonts w:ascii="Poppins" w:hAnsi="Poppins" w:cs="Poppins"/>
          <w:color w:val="444444"/>
          <w:sz w:val="21"/>
          <w:szCs w:val="21"/>
        </w:rPr>
        <w:t>T</w:t>
      </w:r>
      <w:r>
        <w:rPr>
          <w:rFonts w:ascii="Poppins" w:hAnsi="Poppins" w:cs="Poppins"/>
          <w:color w:val="444444"/>
          <w:sz w:val="16"/>
          <w:szCs w:val="16"/>
          <w:vertAlign w:val="superscript"/>
        </w:rPr>
        <w:t>-2</w:t>
      </w:r>
      <w:r>
        <w:rPr>
          <w:rFonts w:ascii="Poppins" w:hAnsi="Poppins" w:cs="Poppins"/>
          <w:color w:val="444444"/>
          <w:sz w:val="21"/>
          <w:szCs w:val="21"/>
        </w:rPr>
        <w:t>.</w:t>
      </w:r>
    </w:p>
    <w:p w14:paraId="3D61C817"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eastAsiaTheme="majorEastAsia" w:hAnsi="Cambria Math" w:cs="Cambria Math"/>
          <w:color w:val="444444"/>
        </w:rPr>
        <w:t>⇒</w:t>
      </w:r>
      <w:r>
        <w:rPr>
          <w:rFonts w:ascii="Poppins" w:hAnsi="Poppins" w:cs="Poppins"/>
          <w:color w:val="444444"/>
        </w:rPr>
        <w:t> </w:t>
      </w:r>
      <w:hyperlink r:id="rId163" w:history="1">
        <w:r>
          <w:rPr>
            <w:rStyle w:val="Hyperlink"/>
            <w:rFonts w:ascii="Poppins" w:hAnsi="Poppins" w:cs="Poppins"/>
            <w:color w:val="8C69FF"/>
          </w:rPr>
          <w:t>Dimensional Formulas of Physical Quantities</w:t>
        </w:r>
      </w:hyperlink>
    </w:p>
    <w:p w14:paraId="6B45F5BA" w14:textId="77777777" w:rsidR="00DA2A06" w:rsidRDefault="00DA2A06" w:rsidP="00DA2A06">
      <w:pPr>
        <w:pStyle w:val="Heading3"/>
        <w:shd w:val="clear" w:color="auto" w:fill="FFFFFF"/>
        <w:spacing w:before="300" w:after="150" w:line="420" w:lineRule="atLeast"/>
        <w:rPr>
          <w:rFonts w:ascii="Poppins" w:hAnsi="Poppins" w:cs="Poppins"/>
          <w:color w:val="444444"/>
          <w:sz w:val="30"/>
          <w:szCs w:val="30"/>
        </w:rPr>
      </w:pPr>
      <w:bookmarkStart w:id="19" w:name="Relation-between-Gravitational-Field-Int"/>
      <w:bookmarkEnd w:id="19"/>
      <w:r>
        <w:rPr>
          <w:rFonts w:ascii="Poppins" w:hAnsi="Poppins" w:cs="Poppins"/>
          <w:color w:val="800080"/>
          <w:sz w:val="30"/>
          <w:szCs w:val="30"/>
        </w:rPr>
        <w:t>Relation between Gravitational Field Intensity and Gravitational Potential</w:t>
      </w:r>
    </w:p>
    <w:p w14:paraId="75F0E125"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eastAsiaTheme="majorEastAsia" w:hAnsi="Poppins" w:cs="Poppins"/>
          <w:color w:val="444444"/>
        </w:rPr>
        <w:t>Integral Form:</w:t>
      </w:r>
    </w:p>
    <w:p w14:paraId="34FA3CF5" w14:textId="77777777" w:rsidR="00DA2A06" w:rsidRDefault="00DA2A06" w:rsidP="00DA2A0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V =</w:t>
      </w:r>
    </w:p>
    <w:p w14:paraId="6B407EE9" w14:textId="0F335596" w:rsidR="00DA2A06" w:rsidRPr="00ED7721"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m:t>
              </m:r>
              <m:limUpp>
                <m:limUppPr>
                  <m:ctrlPr>
                    <w:rPr>
                      <w:rFonts w:ascii="Cambria Math" w:hAnsi="Cambria Math"/>
                    </w:rPr>
                  </m:ctrlPr>
                </m:limUppPr>
                <m:e>
                  <m:r>
                    <w:rPr>
                      <w:rFonts w:ascii="Cambria Math" w:hAnsi="Cambria Math"/>
                    </w:rPr>
                    <m:t>E</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dr</m:t>
                  </m:r>
                </m:e>
                <m:lim>
                  <m:r>
                    <w:rPr>
                      <w:rFonts w:ascii="Cambria Math" w:hAnsi="Cambria Math"/>
                    </w:rPr>
                    <m:t>→</m:t>
                  </m:r>
                </m:lim>
              </m:limUpp>
            </m:e>
          </m:eqArr>
        </m:oMath>
      </m:oMathPara>
    </w:p>
    <w:p w14:paraId="427B2BB8" w14:textId="77777777" w:rsidR="00ED7721" w:rsidRDefault="00ED7721" w:rsidP="00ED74A5">
      <w:pPr>
        <w:spacing w:before="100" w:beforeAutospacing="1" w:after="75" w:line="240" w:lineRule="auto"/>
        <w:rPr>
          <w:rFonts w:eastAsiaTheme="minorEastAsia"/>
        </w:rPr>
      </w:pPr>
    </w:p>
    <w:p w14:paraId="3403A0F6" w14:textId="77777777" w:rsidR="00ED7721" w:rsidRPr="00ED7721" w:rsidRDefault="00ED7721" w:rsidP="00ED7721">
      <w:pPr>
        <w:spacing w:after="0" w:line="240" w:lineRule="auto"/>
        <w:rPr>
          <w:rFonts w:ascii="Times New Roman" w:eastAsia="Times New Roman" w:hAnsi="Times New Roman" w:cs="Times New Roman"/>
          <w:sz w:val="24"/>
          <w:szCs w:val="24"/>
          <w:lang w:eastAsia="en-IN"/>
        </w:rPr>
      </w:pPr>
      <w:r w:rsidRPr="00ED7721">
        <w:rPr>
          <w:rFonts w:ascii="Poppins" w:eastAsia="Times New Roman" w:hAnsi="Poppins" w:cs="Poppins"/>
          <w:color w:val="444444"/>
          <w:sz w:val="21"/>
          <w:szCs w:val="21"/>
          <w:shd w:val="clear" w:color="auto" w:fill="FFFFFF"/>
          <w:lang w:eastAsia="en-IN"/>
        </w:rPr>
        <w:t> If E is given and V has to be found using this formula)</w:t>
      </w:r>
    </w:p>
    <w:p w14:paraId="0A42C228" w14:textId="77777777" w:rsidR="00ED7721" w:rsidRPr="00ED7721" w:rsidRDefault="00ED7721" w:rsidP="00ED7721">
      <w:pPr>
        <w:shd w:val="clear" w:color="auto" w:fill="FFFFFF"/>
        <w:spacing w:after="240" w:line="360" w:lineRule="atLeast"/>
        <w:rPr>
          <w:rFonts w:ascii="Poppins" w:eastAsia="Times New Roman" w:hAnsi="Poppins" w:cs="Poppins"/>
          <w:color w:val="444444"/>
          <w:sz w:val="24"/>
          <w:szCs w:val="24"/>
          <w:lang w:eastAsia="en-IN"/>
        </w:rPr>
      </w:pPr>
      <w:r w:rsidRPr="00ED7721">
        <w:rPr>
          <w:rFonts w:ascii="Poppins" w:eastAsia="Times New Roman" w:hAnsi="Poppins" w:cs="Poppins"/>
          <w:b/>
          <w:bCs/>
          <w:color w:val="444444"/>
          <w:sz w:val="24"/>
          <w:szCs w:val="24"/>
          <w:lang w:eastAsia="en-IN"/>
        </w:rPr>
        <w:t>Differential Form:</w:t>
      </w:r>
    </w:p>
    <w:p w14:paraId="3E1F2244" w14:textId="77777777" w:rsidR="00ED7721" w:rsidRPr="00ED7721" w:rsidRDefault="00ED7721" w:rsidP="00ED7721">
      <w:pPr>
        <w:shd w:val="clear" w:color="auto" w:fill="FFFFFF"/>
        <w:spacing w:after="240" w:line="360" w:lineRule="atLeast"/>
        <w:rPr>
          <w:rFonts w:ascii="Poppins" w:eastAsia="Times New Roman" w:hAnsi="Poppins" w:cs="Poppins"/>
          <w:color w:val="444444"/>
          <w:sz w:val="24"/>
          <w:szCs w:val="24"/>
          <w:lang w:eastAsia="en-IN"/>
        </w:rPr>
      </w:pPr>
      <w:r w:rsidRPr="00ED7721">
        <w:rPr>
          <w:rFonts w:ascii="Poppins" w:eastAsia="Times New Roman" w:hAnsi="Poppins" w:cs="Poppins"/>
          <w:color w:val="444444"/>
          <w:sz w:val="24"/>
          <w:szCs w:val="24"/>
          <w:lang w:eastAsia="en-IN"/>
        </w:rPr>
        <w:t>E = -dV/dr (If V is given and E has to be found using this formula)</w:t>
      </w:r>
    </w:p>
    <w:p w14:paraId="2E9A1286" w14:textId="2DF90A1B" w:rsidR="00ED7721" w:rsidRPr="009957BF"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limUpp>
                <m:limUppPr>
                  <m:ctrlPr>
                    <w:rPr>
                      <w:rFonts w:ascii="Cambria Math" w:hAnsi="Cambria Math"/>
                    </w:rPr>
                  </m:ctrlPr>
                </m:limUppPr>
                <m:e>
                  <m:r>
                    <m:rPr>
                      <m:nor/>
                    </m:rPr>
                    <m:t xml:space="preserve"> </m:t>
                  </m:r>
                  <m:r>
                    <w:rPr>
                      <w:rFonts w:ascii="Cambria Math" w:hAnsi="Cambria Math"/>
                    </w:rPr>
                    <m:t>E</m:t>
                  </m:r>
                </m:e>
                <m:lim>
                  <m:r>
                    <w:rPr>
                      <w:rFonts w:ascii="Cambria Math" w:hAnsi="Cambria Math"/>
                    </w:rPr>
                    <m:t>→</m:t>
                  </m:r>
                </m:lim>
              </m:limUpp>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∂x</m:t>
                  </m:r>
                </m:den>
              </m:f>
              <m:limUpp>
                <m:limUppPr>
                  <m:ctrlPr>
                    <w:rPr>
                      <w:rFonts w:ascii="Cambria Math" w:hAnsi="Cambria Math"/>
                    </w:rPr>
                  </m:ctrlPr>
                </m:limUppPr>
                <m:e>
                  <m:r>
                    <w:rPr>
                      <w:rFonts w:ascii="Cambria Math" w:hAnsi="Cambria Math"/>
                    </w:rPr>
                    <m:t>i</m:t>
                  </m:r>
                </m:e>
                <m:lim>
                  <m:r>
                    <w:rPr>
                      <w:rFonts w:ascii="Cambria Math" w:hAnsi="Cambria Math"/>
                    </w:rPr>
                    <m:t>^</m:t>
                  </m:r>
                </m:lim>
              </m:limUpp>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∂y</m:t>
                  </m:r>
                </m:den>
              </m:f>
              <m:limUpp>
                <m:limUppPr>
                  <m:ctrlPr>
                    <w:rPr>
                      <w:rFonts w:ascii="Cambria Math" w:hAnsi="Cambria Math"/>
                    </w:rPr>
                  </m:ctrlPr>
                </m:limUppPr>
                <m:e>
                  <m:r>
                    <w:rPr>
                      <w:rFonts w:ascii="Cambria Math" w:hAnsi="Cambria Math"/>
                    </w:rPr>
                    <m:t>j</m:t>
                  </m:r>
                </m:e>
                <m:lim>
                  <m:r>
                    <w:rPr>
                      <w:rFonts w:ascii="Cambria Math" w:hAnsi="Cambria Math"/>
                    </w:rPr>
                    <m:t>^</m:t>
                  </m:r>
                </m:lim>
              </m:limUpp>
              <m:r>
                <w:rPr>
                  <w:rFonts w:ascii="Cambria Math" w:hAnsi="Cambria Math"/>
                </w:rPr>
                <m:t>+</m:t>
              </m:r>
              <m:f>
                <m:fPr>
                  <m:ctrlPr>
                    <w:rPr>
                      <w:rFonts w:ascii="Cambria Math" w:hAnsi="Cambria Math"/>
                    </w:rPr>
                  </m:ctrlPr>
                </m:fPr>
                <m:num>
                  <m:r>
                    <w:rPr>
                      <w:rFonts w:ascii="Cambria Math" w:hAnsi="Cambria Math"/>
                    </w:rPr>
                    <m:t>∂V</m:t>
                  </m:r>
                </m:num>
                <m:den>
                  <m:r>
                    <w:rPr>
                      <w:rFonts w:ascii="Cambria Math" w:hAnsi="Cambria Math"/>
                    </w:rPr>
                    <m:t>∂z</m:t>
                  </m:r>
                </m:den>
              </m:f>
              <m:limUpp>
                <m:limUppPr>
                  <m:ctrlPr>
                    <w:rPr>
                      <w:rFonts w:ascii="Cambria Math" w:hAnsi="Cambria Math"/>
                    </w:rPr>
                  </m:ctrlPr>
                </m:limUppPr>
                <m:e>
                  <m:r>
                    <w:rPr>
                      <w:rFonts w:ascii="Cambria Math" w:hAnsi="Cambria Math"/>
                    </w:rPr>
                    <m:t>k</m:t>
                  </m:r>
                </m:e>
                <m:lim>
                  <m:r>
                    <w:rPr>
                      <w:rFonts w:ascii="Cambria Math" w:hAnsi="Cambria Math"/>
                    </w:rPr>
                    <m:t>^</m:t>
                  </m:r>
                </m:lim>
              </m:limUpp>
            </m:e>
          </m:eqArr>
        </m:oMath>
      </m:oMathPara>
    </w:p>
    <w:p w14:paraId="79355137" w14:textId="77777777" w:rsidR="009957BF" w:rsidRDefault="009957BF" w:rsidP="009957BF">
      <w:r>
        <w:rPr>
          <w:rFonts w:ascii="Poppins" w:hAnsi="Poppins" w:cs="Poppins"/>
          <w:color w:val="444444"/>
          <w:sz w:val="21"/>
          <w:szCs w:val="21"/>
          <w:shd w:val="clear" w:color="auto" w:fill="FFFFFF"/>
        </w:rPr>
        <w:t>(components along x, y and z directions).</w:t>
      </w:r>
    </w:p>
    <w:p w14:paraId="0D7991A3" w14:textId="77777777" w:rsidR="009957BF" w:rsidRDefault="009957BF" w:rsidP="009957BF">
      <w:pPr>
        <w:pStyle w:val="Heading2"/>
        <w:shd w:val="clear" w:color="auto" w:fill="FFFFFF"/>
        <w:spacing w:before="300" w:after="150" w:line="480" w:lineRule="atLeast"/>
        <w:rPr>
          <w:rFonts w:ascii="Poppins" w:hAnsi="Poppins" w:cs="Poppins"/>
          <w:color w:val="444444"/>
        </w:rPr>
      </w:pPr>
      <w:bookmarkStart w:id="20" w:name="Gravitational-Potential-of-a-Point-Mass"/>
      <w:bookmarkEnd w:id="20"/>
      <w:r>
        <w:rPr>
          <w:rFonts w:ascii="Poppins" w:hAnsi="Poppins" w:cs="Poppins"/>
          <w:color w:val="800080"/>
        </w:rPr>
        <w:lastRenderedPageBreak/>
        <w:t>Gravitational Potential of a Point Mass</w:t>
      </w:r>
    </w:p>
    <w:p w14:paraId="0BD4C800"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Consider a point mass M, the gravitational potential at a distance ‘r’ from it is given by;</w:t>
      </w:r>
    </w:p>
    <w:p w14:paraId="7D095ACC"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V = – GM/r.</w:t>
      </w:r>
    </w:p>
    <w:p w14:paraId="6AED4A27" w14:textId="77777777" w:rsidR="009957BF" w:rsidRDefault="009957BF" w:rsidP="009957BF">
      <w:pPr>
        <w:pStyle w:val="Heading2"/>
        <w:shd w:val="clear" w:color="auto" w:fill="FFFFFF"/>
        <w:spacing w:before="300" w:after="150" w:line="480" w:lineRule="atLeast"/>
        <w:rPr>
          <w:rFonts w:ascii="Poppins" w:hAnsi="Poppins" w:cs="Poppins"/>
          <w:color w:val="444444"/>
        </w:rPr>
      </w:pPr>
      <w:bookmarkStart w:id="21" w:name="Gravitational-Potential-of-a-Spherical-S"/>
      <w:bookmarkEnd w:id="21"/>
      <w:r>
        <w:rPr>
          <w:rFonts w:ascii="Poppins" w:hAnsi="Poppins" w:cs="Poppins"/>
          <w:color w:val="800080"/>
        </w:rPr>
        <w:t>Gravitational Potential of a Spherical Shell</w:t>
      </w:r>
    </w:p>
    <w:p w14:paraId="2C42B8B9"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Consider a thin uniform spherical shell of the radius (R) and mass (M) situated in space. Now,</w:t>
      </w:r>
    </w:p>
    <w:p w14:paraId="16B5631B"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Case 1: If point ‘P’ lies inside the spherical shell (r&lt;R): </w:t>
      </w:r>
    </w:p>
    <w:p w14:paraId="47A7CABD"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As E = 0, V is a constant.</w:t>
      </w:r>
    </w:p>
    <w:p w14:paraId="0B199CE4"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value of gravitational potential is given by, V = -GM/R.</w:t>
      </w:r>
    </w:p>
    <w:p w14:paraId="70A47D57"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Case 2: If point ‘P’ lies on the surface of the spherical shell (r=R): </w:t>
      </w:r>
    </w:p>
    <w:p w14:paraId="71695A61"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On the surface of the earth, E = -GM/R</w:t>
      </w:r>
      <w:r>
        <w:rPr>
          <w:rFonts w:ascii="Poppins" w:hAnsi="Poppins" w:cs="Poppins"/>
          <w:color w:val="444444"/>
          <w:sz w:val="18"/>
          <w:szCs w:val="18"/>
          <w:vertAlign w:val="superscript"/>
        </w:rPr>
        <w:t>2</w:t>
      </w:r>
      <w:r>
        <w:rPr>
          <w:rFonts w:ascii="Poppins" w:hAnsi="Poppins" w:cs="Poppins"/>
          <w:color w:val="444444"/>
        </w:rPr>
        <w:t>.</w:t>
      </w:r>
    </w:p>
    <w:p w14:paraId="71BD2B1B" w14:textId="77777777" w:rsidR="009957BF" w:rsidRDefault="009957BF" w:rsidP="009957B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Using the relation</w:t>
      </w:r>
    </w:p>
    <w:p w14:paraId="017FFDC6" w14:textId="7FD8B6AB" w:rsidR="009957BF" w:rsidRPr="0053070F"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V=-∫⁡</m:t>
              </m:r>
              <m:limUpp>
                <m:limUppPr>
                  <m:ctrlPr>
                    <w:rPr>
                      <w:rFonts w:ascii="Cambria Math" w:hAnsi="Cambria Math"/>
                    </w:rPr>
                  </m:ctrlPr>
                </m:limUppPr>
                <m:e>
                  <m:r>
                    <w:rPr>
                      <w:rFonts w:ascii="Cambria Math" w:hAnsi="Cambria Math"/>
                    </w:rPr>
                    <m:t>E</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dr</m:t>
                  </m:r>
                </m:e>
                <m:lim>
                  <m:r>
                    <w:rPr>
                      <w:rFonts w:ascii="Cambria Math" w:hAnsi="Cambria Math"/>
                    </w:rPr>
                    <m:t>→</m:t>
                  </m:r>
                </m:lim>
              </m:limUpp>
            </m:e>
          </m:eqArr>
        </m:oMath>
      </m:oMathPara>
    </w:p>
    <w:p w14:paraId="351C7D29" w14:textId="77777777" w:rsidR="0053070F" w:rsidRPr="0053070F" w:rsidRDefault="0053070F" w:rsidP="0053070F">
      <w:pPr>
        <w:spacing w:after="0" w:line="240" w:lineRule="auto"/>
        <w:rPr>
          <w:rFonts w:ascii="Times New Roman" w:eastAsia="Times New Roman" w:hAnsi="Times New Roman" w:cs="Times New Roman"/>
          <w:sz w:val="24"/>
          <w:szCs w:val="24"/>
          <w:lang w:eastAsia="en-IN"/>
        </w:rPr>
      </w:pPr>
      <w:r w:rsidRPr="0053070F">
        <w:rPr>
          <w:rFonts w:ascii="Poppins" w:eastAsia="Times New Roman" w:hAnsi="Poppins" w:cs="Poppins"/>
          <w:color w:val="444444"/>
          <w:sz w:val="21"/>
          <w:szCs w:val="21"/>
          <w:shd w:val="clear" w:color="auto" w:fill="FFFFFF"/>
          <w:lang w:eastAsia="en-IN"/>
        </w:rPr>
        <w:t>over a limit of (0 to R), we get,</w:t>
      </w:r>
    </w:p>
    <w:p w14:paraId="20FA6377" w14:textId="77777777" w:rsidR="0053070F" w:rsidRPr="0053070F" w:rsidRDefault="0053070F" w:rsidP="0053070F">
      <w:pPr>
        <w:shd w:val="clear" w:color="auto" w:fill="FFFFFF"/>
        <w:spacing w:after="240" w:line="360" w:lineRule="atLeast"/>
        <w:rPr>
          <w:rFonts w:ascii="Poppins" w:eastAsia="Times New Roman" w:hAnsi="Poppins" w:cs="Poppins"/>
          <w:color w:val="444444"/>
          <w:sz w:val="24"/>
          <w:szCs w:val="24"/>
          <w:lang w:eastAsia="en-IN"/>
        </w:rPr>
      </w:pPr>
      <w:r w:rsidRPr="0053070F">
        <w:rPr>
          <w:rFonts w:ascii="Poppins" w:eastAsia="Times New Roman" w:hAnsi="Poppins" w:cs="Poppins"/>
          <w:color w:val="444444"/>
          <w:sz w:val="24"/>
          <w:szCs w:val="24"/>
          <w:lang w:eastAsia="en-IN"/>
        </w:rPr>
        <w:t>Gravitational Potential (V) = -GM/R.</w:t>
      </w:r>
    </w:p>
    <w:p w14:paraId="40C69057" w14:textId="77777777" w:rsidR="0053070F" w:rsidRPr="0053070F" w:rsidRDefault="0053070F" w:rsidP="0053070F">
      <w:pPr>
        <w:shd w:val="clear" w:color="auto" w:fill="FFFFFF"/>
        <w:spacing w:after="240" w:line="360" w:lineRule="atLeast"/>
        <w:rPr>
          <w:rFonts w:ascii="Poppins" w:eastAsia="Times New Roman" w:hAnsi="Poppins" w:cs="Poppins"/>
          <w:color w:val="444444"/>
          <w:sz w:val="24"/>
          <w:szCs w:val="24"/>
          <w:lang w:eastAsia="en-IN"/>
        </w:rPr>
      </w:pPr>
      <w:r w:rsidRPr="0053070F">
        <w:rPr>
          <w:rFonts w:ascii="Poppins" w:eastAsia="Times New Roman" w:hAnsi="Poppins" w:cs="Poppins"/>
          <w:b/>
          <w:bCs/>
          <w:color w:val="444444"/>
          <w:sz w:val="24"/>
          <w:szCs w:val="24"/>
          <w:lang w:eastAsia="en-IN"/>
        </w:rPr>
        <w:t>Case 3: If point ‘P’ lies outside the spherical shell (r&gt;R): </w:t>
      </w:r>
    </w:p>
    <w:p w14:paraId="1C9C37B8" w14:textId="77777777" w:rsidR="0053070F" w:rsidRPr="0053070F" w:rsidRDefault="0053070F" w:rsidP="0053070F">
      <w:pPr>
        <w:shd w:val="clear" w:color="auto" w:fill="FFFFFF"/>
        <w:spacing w:after="240" w:line="360" w:lineRule="atLeast"/>
        <w:rPr>
          <w:rFonts w:ascii="Poppins" w:eastAsia="Times New Roman" w:hAnsi="Poppins" w:cs="Poppins"/>
          <w:color w:val="444444"/>
          <w:sz w:val="24"/>
          <w:szCs w:val="24"/>
          <w:lang w:eastAsia="en-IN"/>
        </w:rPr>
      </w:pPr>
      <w:r w:rsidRPr="0053070F">
        <w:rPr>
          <w:rFonts w:ascii="Poppins" w:eastAsia="Times New Roman" w:hAnsi="Poppins" w:cs="Poppins"/>
          <w:color w:val="444444"/>
          <w:sz w:val="24"/>
          <w:szCs w:val="24"/>
          <w:lang w:eastAsia="en-IN"/>
        </w:rPr>
        <w:t>Outside the spherical shell, E = -GM/r</w:t>
      </w:r>
      <w:r w:rsidRPr="0053070F">
        <w:rPr>
          <w:rFonts w:ascii="Poppins" w:eastAsia="Times New Roman" w:hAnsi="Poppins" w:cs="Poppins"/>
          <w:color w:val="444444"/>
          <w:sz w:val="18"/>
          <w:szCs w:val="18"/>
          <w:vertAlign w:val="superscript"/>
          <w:lang w:eastAsia="en-IN"/>
        </w:rPr>
        <w:t>2</w:t>
      </w:r>
      <w:r w:rsidRPr="0053070F">
        <w:rPr>
          <w:rFonts w:ascii="Poppins" w:eastAsia="Times New Roman" w:hAnsi="Poppins" w:cs="Poppins"/>
          <w:color w:val="444444"/>
          <w:sz w:val="24"/>
          <w:szCs w:val="24"/>
          <w:lang w:eastAsia="en-IN"/>
        </w:rPr>
        <w:t>.</w:t>
      </w:r>
    </w:p>
    <w:p w14:paraId="301246B7" w14:textId="77777777" w:rsidR="0053070F" w:rsidRPr="0053070F" w:rsidRDefault="0053070F" w:rsidP="0053070F">
      <w:pPr>
        <w:shd w:val="clear" w:color="auto" w:fill="FFFFFF"/>
        <w:spacing w:after="240" w:line="360" w:lineRule="atLeast"/>
        <w:rPr>
          <w:rFonts w:ascii="Poppins" w:eastAsia="Times New Roman" w:hAnsi="Poppins" w:cs="Poppins"/>
          <w:color w:val="444444"/>
          <w:sz w:val="24"/>
          <w:szCs w:val="24"/>
          <w:lang w:eastAsia="en-IN"/>
        </w:rPr>
      </w:pPr>
      <w:r w:rsidRPr="0053070F">
        <w:rPr>
          <w:rFonts w:ascii="Poppins" w:eastAsia="Times New Roman" w:hAnsi="Poppins" w:cs="Poppins"/>
          <w:color w:val="444444"/>
          <w:sz w:val="24"/>
          <w:szCs w:val="24"/>
          <w:lang w:eastAsia="en-IN"/>
        </w:rPr>
        <w:t>Using the relation</w:t>
      </w:r>
    </w:p>
    <w:p w14:paraId="41715601" w14:textId="7A42EE5F" w:rsidR="0053070F" w:rsidRPr="008E37E1"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V=-∫⁡</m:t>
              </m:r>
              <m:limUpp>
                <m:limUppPr>
                  <m:ctrlPr>
                    <w:rPr>
                      <w:rFonts w:ascii="Cambria Math" w:hAnsi="Cambria Math"/>
                    </w:rPr>
                  </m:ctrlPr>
                </m:limUppPr>
                <m:e>
                  <m:r>
                    <w:rPr>
                      <w:rFonts w:ascii="Cambria Math" w:hAnsi="Cambria Math"/>
                    </w:rPr>
                    <m:t>E</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dr</m:t>
                  </m:r>
                </m:e>
                <m:lim>
                  <m:r>
                    <w:rPr>
                      <w:rFonts w:ascii="Cambria Math" w:hAnsi="Cambria Math"/>
                    </w:rPr>
                    <m:t>→</m:t>
                  </m:r>
                </m:lim>
              </m:limUpp>
            </m:e>
          </m:eqArr>
        </m:oMath>
      </m:oMathPara>
    </w:p>
    <w:p w14:paraId="6FD8CA37" w14:textId="77777777" w:rsidR="008E37E1" w:rsidRDefault="008E37E1" w:rsidP="00ED74A5">
      <w:pPr>
        <w:spacing w:before="100" w:beforeAutospacing="1" w:after="75" w:line="240" w:lineRule="auto"/>
        <w:rPr>
          <w:rFonts w:eastAsiaTheme="minorEastAsia"/>
        </w:rPr>
      </w:pPr>
    </w:p>
    <w:p w14:paraId="6CCA85C0" w14:textId="77777777" w:rsidR="008E37E1" w:rsidRDefault="008E37E1" w:rsidP="008E37E1">
      <w:r>
        <w:rPr>
          <w:rFonts w:ascii="Poppins" w:hAnsi="Poppins" w:cs="Poppins"/>
          <w:color w:val="444444"/>
          <w:sz w:val="21"/>
          <w:szCs w:val="21"/>
          <w:shd w:val="clear" w:color="auto" w:fill="FFFFFF"/>
        </w:rPr>
        <w:t>over a limit of (0 to r), we get,</w:t>
      </w:r>
    </w:p>
    <w:p w14:paraId="3079F66F" w14:textId="77777777" w:rsidR="008E37E1" w:rsidRDefault="008E37E1" w:rsidP="008E37E1">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V = -GM/r.</w:t>
      </w:r>
    </w:p>
    <w:p w14:paraId="51EFD884" w14:textId="77777777" w:rsidR="008E37E1" w:rsidRDefault="008E37E1" w:rsidP="008E37E1">
      <w:pPr>
        <w:pStyle w:val="Heading2"/>
        <w:shd w:val="clear" w:color="auto" w:fill="FFFFFF"/>
        <w:spacing w:before="300" w:after="150" w:line="480" w:lineRule="atLeast"/>
        <w:rPr>
          <w:rFonts w:ascii="Poppins" w:hAnsi="Poppins" w:cs="Poppins"/>
          <w:color w:val="444444"/>
        </w:rPr>
      </w:pPr>
      <w:bookmarkStart w:id="22" w:name="Gravitational-Potential-of-a-Uniform-Sol"/>
      <w:bookmarkEnd w:id="22"/>
      <w:r>
        <w:rPr>
          <w:rFonts w:ascii="Poppins" w:hAnsi="Poppins" w:cs="Poppins"/>
          <w:color w:val="800080"/>
        </w:rPr>
        <w:lastRenderedPageBreak/>
        <w:t>Gravitational Potential of a Uniform Solid Sphere</w:t>
      </w:r>
    </w:p>
    <w:p w14:paraId="795211C6" w14:textId="77777777" w:rsidR="008E37E1" w:rsidRDefault="008E37E1" w:rsidP="008E37E1">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Consider a thin, </w:t>
      </w:r>
      <w:hyperlink r:id="rId164" w:history="1">
        <w:r>
          <w:rPr>
            <w:rStyle w:val="Hyperlink"/>
            <w:rFonts w:ascii="Poppins" w:hAnsi="Poppins" w:cs="Poppins"/>
            <w:color w:val="8C69FF"/>
          </w:rPr>
          <w:t>uniform solid sphere</w:t>
        </w:r>
      </w:hyperlink>
      <w:r>
        <w:rPr>
          <w:rFonts w:ascii="Poppins" w:hAnsi="Poppins" w:cs="Poppins"/>
          <w:color w:val="444444"/>
        </w:rPr>
        <w:t> of radius (R) and mass (M) situated in space. Now,</w:t>
      </w:r>
    </w:p>
    <w:p w14:paraId="5C80C041" w14:textId="77777777" w:rsidR="008E37E1" w:rsidRDefault="008E37E1" w:rsidP="008E37E1">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Case 1: If point ‘P’ lies inside the uniform solid sphere (r &lt; R): </w:t>
      </w:r>
    </w:p>
    <w:p w14:paraId="525C6A09" w14:textId="77777777" w:rsidR="008E37E1" w:rsidRDefault="008E37E1" w:rsidP="008E37E1">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Inside the uniform solid sphere, E = -GMr/R</w:t>
      </w:r>
      <w:r>
        <w:rPr>
          <w:rFonts w:ascii="Poppins" w:hAnsi="Poppins" w:cs="Poppins"/>
          <w:color w:val="444444"/>
          <w:sz w:val="18"/>
          <w:szCs w:val="18"/>
          <w:vertAlign w:val="superscript"/>
        </w:rPr>
        <w:t>3</w:t>
      </w:r>
      <w:r>
        <w:rPr>
          <w:rFonts w:ascii="Poppins" w:hAnsi="Poppins" w:cs="Poppins"/>
          <w:color w:val="444444"/>
        </w:rPr>
        <w:t>.</w:t>
      </w:r>
    </w:p>
    <w:p w14:paraId="3E5CAEBD" w14:textId="77777777" w:rsidR="008E37E1" w:rsidRDefault="008E37E1" w:rsidP="008E37E1">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Using the relation</w:t>
      </w:r>
    </w:p>
    <w:p w14:paraId="2BB44FB4" w14:textId="3AE9C371" w:rsidR="008E37E1" w:rsidRPr="00FB5099"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V=-∫⁡</m:t>
              </m:r>
              <m:limUpp>
                <m:limUppPr>
                  <m:ctrlPr>
                    <w:rPr>
                      <w:rFonts w:ascii="Cambria Math" w:hAnsi="Cambria Math"/>
                    </w:rPr>
                  </m:ctrlPr>
                </m:limUppPr>
                <m:e>
                  <m:r>
                    <w:rPr>
                      <w:rFonts w:ascii="Cambria Math" w:hAnsi="Cambria Math"/>
                    </w:rPr>
                    <m:t>E</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dr</m:t>
                  </m:r>
                </m:e>
                <m:lim>
                  <m:r>
                    <w:rPr>
                      <w:rFonts w:ascii="Cambria Math" w:hAnsi="Cambria Math"/>
                    </w:rPr>
                    <m:t>→</m:t>
                  </m:r>
                </m:lim>
              </m:limUpp>
            </m:e>
          </m:eqArr>
        </m:oMath>
      </m:oMathPara>
    </w:p>
    <w:p w14:paraId="339C8ACC" w14:textId="77777777" w:rsidR="00FB5099" w:rsidRPr="00FB5099" w:rsidRDefault="00FB5099" w:rsidP="00FB5099">
      <w:pPr>
        <w:spacing w:after="0" w:line="240" w:lineRule="auto"/>
        <w:rPr>
          <w:rFonts w:ascii="Times New Roman" w:eastAsia="Times New Roman" w:hAnsi="Times New Roman" w:cs="Times New Roman"/>
          <w:sz w:val="24"/>
          <w:szCs w:val="24"/>
          <w:lang w:eastAsia="en-IN"/>
        </w:rPr>
      </w:pPr>
      <w:r w:rsidRPr="00FB5099">
        <w:rPr>
          <w:rFonts w:ascii="Poppins" w:eastAsia="Times New Roman" w:hAnsi="Poppins" w:cs="Poppins"/>
          <w:color w:val="444444"/>
          <w:sz w:val="21"/>
          <w:szCs w:val="21"/>
          <w:shd w:val="clear" w:color="auto" w:fill="FFFFFF"/>
          <w:lang w:eastAsia="en-IN"/>
        </w:rPr>
        <w:t>over a limit of (0 to r).</w:t>
      </w:r>
    </w:p>
    <w:p w14:paraId="178590F3" w14:textId="77777777" w:rsidR="00FB5099" w:rsidRPr="00FB5099" w:rsidRDefault="00FB5099" w:rsidP="00FB5099">
      <w:pPr>
        <w:shd w:val="clear" w:color="auto" w:fill="FFFFFF"/>
        <w:spacing w:after="240" w:line="360" w:lineRule="atLeast"/>
        <w:rPr>
          <w:rFonts w:ascii="Poppins" w:eastAsia="Times New Roman" w:hAnsi="Poppins" w:cs="Poppins"/>
          <w:color w:val="444444"/>
          <w:sz w:val="24"/>
          <w:szCs w:val="24"/>
          <w:lang w:eastAsia="en-IN"/>
        </w:rPr>
      </w:pPr>
      <w:r w:rsidRPr="00FB5099">
        <w:rPr>
          <w:rFonts w:ascii="Poppins" w:eastAsia="Times New Roman" w:hAnsi="Poppins" w:cs="Poppins"/>
          <w:color w:val="444444"/>
          <w:sz w:val="24"/>
          <w:szCs w:val="24"/>
          <w:lang w:eastAsia="en-IN"/>
        </w:rPr>
        <w:t>The value of gravitational potential is given by,</w:t>
      </w:r>
    </w:p>
    <w:p w14:paraId="7A166FC6" w14:textId="77777777" w:rsidR="00FB5099" w:rsidRPr="00FB5099" w:rsidRDefault="00FB5099" w:rsidP="00FB5099">
      <w:pPr>
        <w:shd w:val="clear" w:color="auto" w:fill="FFFFFF"/>
        <w:spacing w:after="240" w:line="360" w:lineRule="atLeast"/>
        <w:rPr>
          <w:rFonts w:ascii="Poppins" w:eastAsia="Times New Roman" w:hAnsi="Poppins" w:cs="Poppins"/>
          <w:color w:val="444444"/>
          <w:sz w:val="24"/>
          <w:szCs w:val="24"/>
          <w:lang w:eastAsia="en-IN"/>
        </w:rPr>
      </w:pPr>
      <w:r w:rsidRPr="00FB5099">
        <w:rPr>
          <w:rFonts w:ascii="Poppins" w:eastAsia="Times New Roman" w:hAnsi="Poppins" w:cs="Poppins"/>
          <w:color w:val="444444"/>
          <w:sz w:val="24"/>
          <w:szCs w:val="24"/>
          <w:lang w:eastAsia="en-IN"/>
        </w:rPr>
        <w:t>V = -GM [(3R</w:t>
      </w:r>
      <w:r w:rsidRPr="00FB5099">
        <w:rPr>
          <w:rFonts w:ascii="Poppins" w:eastAsia="Times New Roman" w:hAnsi="Poppins" w:cs="Poppins"/>
          <w:color w:val="444444"/>
          <w:sz w:val="18"/>
          <w:szCs w:val="18"/>
          <w:vertAlign w:val="superscript"/>
          <w:lang w:eastAsia="en-IN"/>
        </w:rPr>
        <w:t>2</w:t>
      </w:r>
      <w:r w:rsidRPr="00FB5099">
        <w:rPr>
          <w:rFonts w:ascii="Poppins" w:eastAsia="Times New Roman" w:hAnsi="Poppins" w:cs="Poppins"/>
          <w:color w:val="444444"/>
          <w:sz w:val="24"/>
          <w:szCs w:val="24"/>
          <w:lang w:eastAsia="en-IN"/>
        </w:rPr>
        <w:t> – r</w:t>
      </w:r>
      <w:r w:rsidRPr="00FB5099">
        <w:rPr>
          <w:rFonts w:ascii="Poppins" w:eastAsia="Times New Roman" w:hAnsi="Poppins" w:cs="Poppins"/>
          <w:color w:val="444444"/>
          <w:sz w:val="18"/>
          <w:szCs w:val="18"/>
          <w:vertAlign w:val="superscript"/>
          <w:lang w:eastAsia="en-IN"/>
        </w:rPr>
        <w:t>2</w:t>
      </w:r>
      <w:r w:rsidRPr="00FB5099">
        <w:rPr>
          <w:rFonts w:ascii="Poppins" w:eastAsia="Times New Roman" w:hAnsi="Poppins" w:cs="Poppins"/>
          <w:color w:val="444444"/>
          <w:sz w:val="24"/>
          <w:szCs w:val="24"/>
          <w:lang w:eastAsia="en-IN"/>
        </w:rPr>
        <w:t>)/2R</w:t>
      </w:r>
      <w:r w:rsidRPr="00FB5099">
        <w:rPr>
          <w:rFonts w:ascii="Poppins" w:eastAsia="Times New Roman" w:hAnsi="Poppins" w:cs="Poppins"/>
          <w:color w:val="444444"/>
          <w:sz w:val="18"/>
          <w:szCs w:val="18"/>
          <w:vertAlign w:val="superscript"/>
          <w:lang w:eastAsia="en-IN"/>
        </w:rPr>
        <w:t>2</w:t>
      </w:r>
      <w:r w:rsidRPr="00FB5099">
        <w:rPr>
          <w:rFonts w:ascii="Poppins" w:eastAsia="Times New Roman" w:hAnsi="Poppins" w:cs="Poppins"/>
          <w:color w:val="444444"/>
          <w:sz w:val="24"/>
          <w:szCs w:val="24"/>
          <w:lang w:eastAsia="en-IN"/>
        </w:rPr>
        <w:t>]</w:t>
      </w:r>
    </w:p>
    <w:p w14:paraId="49CAF34B" w14:textId="77777777" w:rsidR="00FB5099" w:rsidRPr="00FB5099" w:rsidRDefault="00FB5099" w:rsidP="00FB5099">
      <w:pPr>
        <w:shd w:val="clear" w:color="auto" w:fill="FFFFFF"/>
        <w:spacing w:after="240" w:line="360" w:lineRule="atLeast"/>
        <w:rPr>
          <w:rFonts w:ascii="Poppins" w:eastAsia="Times New Roman" w:hAnsi="Poppins" w:cs="Poppins"/>
          <w:color w:val="444444"/>
          <w:sz w:val="24"/>
          <w:szCs w:val="24"/>
          <w:lang w:eastAsia="en-IN"/>
        </w:rPr>
      </w:pPr>
      <w:r w:rsidRPr="00FB5099">
        <w:rPr>
          <w:rFonts w:ascii="Poppins" w:eastAsia="Times New Roman" w:hAnsi="Poppins" w:cs="Poppins"/>
          <w:b/>
          <w:bCs/>
          <w:color w:val="444444"/>
          <w:sz w:val="24"/>
          <w:szCs w:val="24"/>
          <w:lang w:eastAsia="en-IN"/>
        </w:rPr>
        <w:t>Case 2: If point ‘P’ lies on the surface of the uniform solid sphere ( r = R ):</w:t>
      </w:r>
    </w:p>
    <w:p w14:paraId="09E46189" w14:textId="77777777" w:rsidR="00FB5099" w:rsidRPr="00FB5099" w:rsidRDefault="00FB5099" w:rsidP="00FB5099">
      <w:pPr>
        <w:shd w:val="clear" w:color="auto" w:fill="FFFFFF"/>
        <w:spacing w:after="240" w:line="360" w:lineRule="atLeast"/>
        <w:rPr>
          <w:rFonts w:ascii="Poppins" w:eastAsia="Times New Roman" w:hAnsi="Poppins" w:cs="Poppins"/>
          <w:color w:val="444444"/>
          <w:sz w:val="24"/>
          <w:szCs w:val="24"/>
          <w:lang w:eastAsia="en-IN"/>
        </w:rPr>
      </w:pPr>
      <w:r w:rsidRPr="00FB5099">
        <w:rPr>
          <w:rFonts w:ascii="Poppins" w:eastAsia="Times New Roman" w:hAnsi="Poppins" w:cs="Poppins"/>
          <w:color w:val="444444"/>
          <w:sz w:val="24"/>
          <w:szCs w:val="24"/>
          <w:lang w:eastAsia="en-IN"/>
        </w:rPr>
        <w:t>On the surface of a uniform solid sphere, E = -GM/R</w:t>
      </w:r>
      <w:r w:rsidRPr="00FB5099">
        <w:rPr>
          <w:rFonts w:ascii="Poppins" w:eastAsia="Times New Roman" w:hAnsi="Poppins" w:cs="Poppins"/>
          <w:color w:val="444444"/>
          <w:sz w:val="18"/>
          <w:szCs w:val="18"/>
          <w:vertAlign w:val="superscript"/>
          <w:lang w:eastAsia="en-IN"/>
        </w:rPr>
        <w:t>2</w:t>
      </w:r>
      <w:r w:rsidRPr="00FB5099">
        <w:rPr>
          <w:rFonts w:ascii="Poppins" w:eastAsia="Times New Roman" w:hAnsi="Poppins" w:cs="Poppins"/>
          <w:color w:val="444444"/>
          <w:sz w:val="24"/>
          <w:szCs w:val="24"/>
          <w:lang w:eastAsia="en-IN"/>
        </w:rPr>
        <w:t>. Using the relation</w:t>
      </w:r>
    </w:p>
    <w:p w14:paraId="3CED783B" w14:textId="1A06F241" w:rsidR="00FB5099" w:rsidRPr="00FB5099"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r>
                <w:rPr>
                  <w:rFonts w:ascii="Cambria Math" w:hAnsi="Cambria Math"/>
                </w:rPr>
                <m:t>V=-∫⁡</m:t>
              </m:r>
              <m:limUpp>
                <m:limUppPr>
                  <m:ctrlPr>
                    <w:rPr>
                      <w:rFonts w:ascii="Cambria Math" w:hAnsi="Cambria Math"/>
                    </w:rPr>
                  </m:ctrlPr>
                </m:limUppPr>
                <m:e>
                  <m:r>
                    <w:rPr>
                      <w:rFonts w:ascii="Cambria Math" w:hAnsi="Cambria Math"/>
                    </w:rPr>
                    <m:t>E</m:t>
                  </m:r>
                </m:e>
                <m:lim>
                  <m:r>
                    <w:rPr>
                      <w:rFonts w:ascii="Cambria Math" w:hAnsi="Cambria Math"/>
                    </w:rPr>
                    <m:t>→</m:t>
                  </m:r>
                </m:lim>
              </m:limUpp>
              <m:r>
                <w:rPr>
                  <w:rFonts w:ascii="Cambria Math" w:hAnsi="Cambria Math"/>
                </w:rPr>
                <m:t>.</m:t>
              </m:r>
              <m:limUpp>
                <m:limUppPr>
                  <m:ctrlPr>
                    <w:rPr>
                      <w:rFonts w:ascii="Cambria Math" w:hAnsi="Cambria Math"/>
                    </w:rPr>
                  </m:ctrlPr>
                </m:limUppPr>
                <m:e>
                  <m:r>
                    <w:rPr>
                      <w:rFonts w:ascii="Cambria Math" w:hAnsi="Cambria Math"/>
                    </w:rPr>
                    <m:t>dr</m:t>
                  </m:r>
                </m:e>
                <m:lim>
                  <m:r>
                    <w:rPr>
                      <w:rFonts w:ascii="Cambria Math" w:hAnsi="Cambria Math"/>
                    </w:rPr>
                    <m:t>→</m:t>
                  </m:r>
                </m:lim>
              </m:limUpp>
            </m:e>
          </m:eqArr>
        </m:oMath>
      </m:oMathPara>
    </w:p>
    <w:p w14:paraId="371BEE53" w14:textId="77777777" w:rsidR="00FB5099" w:rsidRDefault="00FB5099" w:rsidP="00FB5099">
      <w:r>
        <w:rPr>
          <w:rFonts w:ascii="Poppins" w:hAnsi="Poppins" w:cs="Poppins"/>
          <w:color w:val="444444"/>
          <w:sz w:val="21"/>
          <w:szCs w:val="21"/>
          <w:shd w:val="clear" w:color="auto" w:fill="FFFFFF"/>
        </w:rPr>
        <w:t>over a limit of (0 to R) we get,</w:t>
      </w:r>
    </w:p>
    <w:p w14:paraId="4592B1AE"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V = -GM/R.</w:t>
      </w:r>
    </w:p>
    <w:p w14:paraId="27B73DA6"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eastAsiaTheme="majorEastAsia" w:hAnsi="Poppins" w:cs="Poppins"/>
          <w:color w:val="444444"/>
        </w:rPr>
        <w:t>Case 3: If point ‘P’ lies outside the uniform solid sphere ( r&gt; R): </w:t>
      </w:r>
    </w:p>
    <w:p w14:paraId="3BC4D030"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Using the relation over a </w:t>
      </w:r>
      <w:hyperlink r:id="rId165" w:history="1">
        <w:r>
          <w:rPr>
            <w:rStyle w:val="Hyperlink"/>
            <w:rFonts w:ascii="Poppins" w:hAnsi="Poppins" w:cs="Poppins"/>
            <w:color w:val="8C69FF"/>
          </w:rPr>
          <w:t>limit of (0 to r)</w:t>
        </w:r>
      </w:hyperlink>
      <w:r>
        <w:rPr>
          <w:rFonts w:ascii="Poppins" w:hAnsi="Poppins" w:cs="Poppins"/>
          <w:color w:val="444444"/>
        </w:rPr>
        <w:t>, we get, V = -GM/R.</w:t>
      </w:r>
    </w:p>
    <w:p w14:paraId="087394D6"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eastAsiaTheme="majorEastAsia" w:hAnsi="Poppins" w:cs="Poppins"/>
          <w:color w:val="444444"/>
        </w:rPr>
        <w:t>Case 4: </w:t>
      </w:r>
      <w:r>
        <w:rPr>
          <w:rFonts w:ascii="Poppins" w:hAnsi="Poppins" w:cs="Poppins"/>
          <w:color w:val="444444"/>
        </w:rPr>
        <w:t>Gravitational potential at the centre of the solid sphere is given by V =(-3/2) × (GM/R).</w:t>
      </w:r>
    </w:p>
    <w:p w14:paraId="55218F96" w14:textId="77777777" w:rsidR="00FB5099" w:rsidRDefault="00FB5099" w:rsidP="00FB5099">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Gravitational Self Energy</w:t>
      </w:r>
    </w:p>
    <w:p w14:paraId="038E5007"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gravitational self-energy of a body is defined as the work done by an external agent in assembling the body from the infinitesimal elements that are initially at an infinite distance apart.</w:t>
      </w:r>
    </w:p>
    <w:p w14:paraId="05A0CA8E"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eastAsiaTheme="majorEastAsia" w:hAnsi="Poppins" w:cs="Poppins"/>
          <w:color w:val="444444"/>
        </w:rPr>
        <w:t>Gravitational self energy of a system of ‘n’ particles:</w:t>
      </w:r>
    </w:p>
    <w:p w14:paraId="04874AEF" w14:textId="77777777" w:rsidR="00FB5099" w:rsidRDefault="00FB5099" w:rsidP="00FB509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Let us consider n particle system in which particles interact with each other at an average distance ‘r’ due to their mutual gravitational attraction; </w:t>
      </w:r>
      <w:r>
        <w:rPr>
          <w:rFonts w:ascii="Poppins" w:hAnsi="Poppins" w:cs="Poppins"/>
          <w:color w:val="444444"/>
        </w:rPr>
        <w:lastRenderedPageBreak/>
        <w:t>there are n(n – 1)/2 such interactions, and the potential energy of the system is equal to the sum of the potential energy of all pairs of particles, i.e.,</w:t>
      </w:r>
    </w:p>
    <w:p w14:paraId="4763EE3B" w14:textId="03E0F083" w:rsidR="00FB5099" w:rsidRPr="008B02F4" w:rsidRDefault="008921C8" w:rsidP="00ED74A5">
      <w:pPr>
        <w:spacing w:before="100" w:beforeAutospacing="1" w:after="75" w:line="240" w:lineRule="auto"/>
        <w:rPr>
          <w:rFonts w:eastAsiaTheme="minorEastAsia"/>
        </w:rPr>
      </w:pPr>
      <m:oMathPara>
        <m:oMath>
          <m:eqArr>
            <m:eqArrPr>
              <m:ctrlPr>
                <w:rPr>
                  <w:rFonts w:ascii="Cambria Math" w:hAnsi="Cambria Math"/>
                </w:rPr>
              </m:ctrlPr>
            </m:eqArrPr>
            <m:e>
              <m:sSub>
                <m:sSubPr>
                  <m:ctrlPr>
                    <w:rPr>
                      <w:rFonts w:ascii="Cambria Math" w:hAnsi="Cambria Math"/>
                    </w:rPr>
                  </m:ctrlPr>
                </m:sSubPr>
                <m:e>
                  <m:r>
                    <w:rPr>
                      <w:rFonts w:ascii="Cambria Math" w:hAnsi="Cambria Math"/>
                    </w:rPr>
                    <m:t>U</m:t>
                  </m:r>
                </m:e>
                <m:sub>
                  <m:r>
                    <w:rPr>
                      <w:rFonts w:ascii="Cambria Math" w:hAnsi="Cambria Math"/>
                    </w:rPr>
                    <m:t>s</m:t>
                  </m:r>
                </m:sub>
              </m:sSub>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r>
                <w:rPr>
                  <w:rFonts w:ascii="Cambria Math" w:hAnsi="Cambria Math"/>
                </w:rPr>
                <m:t>Gn(n-1)</m:t>
              </m:r>
              <m:f>
                <m:fPr>
                  <m:ctrlPr>
                    <w:rPr>
                      <w:rFonts w:ascii="Cambria Math" w:hAnsi="Cambria Math"/>
                    </w:rPr>
                  </m:ctrlPr>
                </m:fPr>
                <m:num>
                  <m:sSup>
                    <m:sSupPr>
                      <m:ctrlPr>
                        <w:rPr>
                          <w:rFonts w:ascii="Cambria Math" w:hAnsi="Cambria Math"/>
                        </w:rPr>
                      </m:ctrlPr>
                    </m:sSupPr>
                    <m:e>
                      <m:r>
                        <w:rPr>
                          <w:rFonts w:ascii="Cambria Math" w:hAnsi="Cambria Math"/>
                        </w:rPr>
                        <m:t>m</m:t>
                      </m:r>
                    </m:e>
                    <m:sup>
                      <m:r>
                        <w:rPr>
                          <w:rFonts w:ascii="Cambria Math" w:hAnsi="Cambria Math"/>
                        </w:rPr>
                        <m:t>2</m:t>
                      </m:r>
                    </m:sup>
                  </m:sSup>
                </m:num>
                <m:den>
                  <m:sSup>
                    <m:sSupPr>
                      <m:ctrlPr>
                        <w:rPr>
                          <w:rFonts w:ascii="Cambria Math" w:hAnsi="Cambria Math"/>
                        </w:rPr>
                      </m:ctrlPr>
                    </m:sSupPr>
                    <m:e>
                      <m:r>
                        <w:rPr>
                          <w:rFonts w:ascii="Cambria Math" w:hAnsi="Cambria Math"/>
                        </w:rPr>
                        <m:t>r</m:t>
                      </m:r>
                    </m:e>
                    <m:sup>
                      <m:r>
                        <w:rPr>
                          <w:rFonts w:ascii="Cambria Math" w:hAnsi="Cambria Math"/>
                        </w:rPr>
                        <m:t>2</m:t>
                      </m:r>
                    </m:sup>
                  </m:sSup>
                </m:den>
              </m:f>
            </m:e>
          </m:eqArr>
        </m:oMath>
      </m:oMathPara>
    </w:p>
    <w:p w14:paraId="756F8A9C" w14:textId="77777777" w:rsidR="008B02F4" w:rsidRDefault="008B02F4" w:rsidP="00ED74A5">
      <w:pPr>
        <w:spacing w:before="100" w:beforeAutospacing="1" w:after="75" w:line="240" w:lineRule="auto"/>
        <w:rPr>
          <w:rFonts w:eastAsiaTheme="minorEastAsia"/>
        </w:rPr>
      </w:pPr>
    </w:p>
    <w:p w14:paraId="1898347F" w14:textId="77777777" w:rsidR="008B02F4" w:rsidRDefault="008B02F4" w:rsidP="008B02F4">
      <w:pPr>
        <w:pStyle w:val="Heading2"/>
        <w:shd w:val="clear" w:color="auto" w:fill="FFFFFF"/>
        <w:spacing w:before="300" w:after="150" w:line="480" w:lineRule="atLeast"/>
        <w:rPr>
          <w:rFonts w:ascii="Poppins" w:hAnsi="Poppins" w:cs="Poppins"/>
          <w:color w:val="444444"/>
        </w:rPr>
      </w:pPr>
      <w:r w:rsidRPr="00685BA2">
        <w:rPr>
          <w:rFonts w:ascii="Poppins" w:hAnsi="Poppins" w:cs="Poppins"/>
          <w:color w:val="800080"/>
          <w:highlight w:val="yellow"/>
        </w:rPr>
        <w:t>Solved Problems</w:t>
      </w:r>
    </w:p>
    <w:p w14:paraId="2222B87E"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Example 1. Calculate the gravitational potential energy of a body of mass 10 kg and is 25 m above the ground.</w:t>
      </w:r>
    </w:p>
    <w:p w14:paraId="290C70C6"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Solution:</w:t>
      </w:r>
    </w:p>
    <w:p w14:paraId="5D4F1BD8"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Given, Mass m = 10 Kg and Height h = 25 m</w:t>
      </w:r>
    </w:p>
    <w:p w14:paraId="3EEC04FC"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G.P.E is given as,</w:t>
      </w:r>
    </w:p>
    <w:p w14:paraId="7F881760"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 = m × g × h = 10 Kg 9.8 m/s</w:t>
      </w:r>
      <w:r>
        <w:rPr>
          <w:rFonts w:ascii="Poppins" w:hAnsi="Poppins" w:cs="Poppins"/>
          <w:color w:val="444444"/>
          <w:sz w:val="18"/>
          <w:szCs w:val="18"/>
          <w:vertAlign w:val="superscript"/>
        </w:rPr>
        <w:t>2</w:t>
      </w:r>
      <w:r>
        <w:rPr>
          <w:rFonts w:ascii="Poppins" w:hAnsi="Poppins" w:cs="Poppins"/>
          <w:color w:val="444444"/>
        </w:rPr>
        <w:t> × 25 m = 2450 J.</w:t>
      </w:r>
    </w:p>
    <w:p w14:paraId="22F5CA4B"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Example 2. If the mass of the earth is 5.98 ×10</w:t>
      </w:r>
      <w:r>
        <w:rPr>
          <w:rStyle w:val="Strong"/>
          <w:rFonts w:ascii="Poppins" w:hAnsi="Poppins" w:cs="Poppins"/>
          <w:color w:val="444444"/>
          <w:sz w:val="18"/>
          <w:szCs w:val="18"/>
          <w:vertAlign w:val="superscript"/>
        </w:rPr>
        <w:t>24</w:t>
      </w:r>
      <w:r>
        <w:rPr>
          <w:rStyle w:val="Strong"/>
          <w:rFonts w:ascii="Poppins" w:hAnsi="Poppins" w:cs="Poppins"/>
          <w:color w:val="444444"/>
        </w:rPr>
        <w:t> kg and the mass of the sun is 1.99 × 10</w:t>
      </w:r>
      <w:r>
        <w:rPr>
          <w:rStyle w:val="Strong"/>
          <w:rFonts w:ascii="Poppins" w:hAnsi="Poppins" w:cs="Poppins"/>
          <w:color w:val="444444"/>
          <w:sz w:val="18"/>
          <w:szCs w:val="18"/>
          <w:vertAlign w:val="superscript"/>
        </w:rPr>
        <w:t>30</w:t>
      </w:r>
      <w:r>
        <w:rPr>
          <w:rStyle w:val="Strong"/>
          <w:rFonts w:ascii="Poppins" w:hAnsi="Poppins" w:cs="Poppins"/>
          <w:color w:val="444444"/>
        </w:rPr>
        <w:t> kg, and the earth is 160 million km away from the sun, calculate the GPE of the earth.</w:t>
      </w:r>
    </w:p>
    <w:p w14:paraId="4A5E6202"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Solution:</w:t>
      </w:r>
    </w:p>
    <w:p w14:paraId="21E2BA80"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Given, the mass of the Earth (m) = 5.98 × 10</w:t>
      </w:r>
      <w:r>
        <w:rPr>
          <w:rFonts w:ascii="Poppins" w:hAnsi="Poppins" w:cs="Poppins"/>
          <w:color w:val="444444"/>
          <w:sz w:val="18"/>
          <w:szCs w:val="18"/>
          <w:vertAlign w:val="superscript"/>
        </w:rPr>
        <w:t>24 </w:t>
      </w:r>
      <w:r>
        <w:rPr>
          <w:rFonts w:ascii="Poppins" w:hAnsi="Poppins" w:cs="Poppins"/>
          <w:color w:val="444444"/>
        </w:rPr>
        <w:t>Kg and mass of the Sun (M) = 1.99 × 10</w:t>
      </w:r>
      <w:r>
        <w:rPr>
          <w:rFonts w:ascii="Poppins" w:hAnsi="Poppins" w:cs="Poppins"/>
          <w:color w:val="444444"/>
          <w:sz w:val="18"/>
          <w:szCs w:val="18"/>
          <w:vertAlign w:val="superscript"/>
        </w:rPr>
        <w:t>30</w:t>
      </w:r>
      <w:r>
        <w:rPr>
          <w:rFonts w:ascii="Poppins" w:hAnsi="Poppins" w:cs="Poppins"/>
          <w:color w:val="444444"/>
        </w:rPr>
        <w:t> Kg</w:t>
      </w:r>
    </w:p>
    <w:p w14:paraId="121976D3"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gravitational potential energy is given by:</w:t>
      </w:r>
    </w:p>
    <w:p w14:paraId="75F04A93"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 = -GMm/r</w:t>
      </w:r>
    </w:p>
    <w:p w14:paraId="1E69E603"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U = (6.673 </w:t>
      </w:r>
      <w:r>
        <w:rPr>
          <w:rFonts w:ascii="Cambria Math" w:hAnsi="Cambria Math" w:cs="Cambria Math"/>
          <w:color w:val="444444"/>
        </w:rPr>
        <w:t>∗</w:t>
      </w:r>
      <w:r>
        <w:rPr>
          <w:rFonts w:ascii="Poppins" w:hAnsi="Poppins" w:cs="Poppins"/>
          <w:color w:val="444444"/>
        </w:rPr>
        <w:t xml:space="preserve"> 10</w:t>
      </w:r>
      <w:r>
        <w:rPr>
          <w:rFonts w:ascii="Poppins" w:hAnsi="Poppins" w:cs="Poppins"/>
          <w:color w:val="444444"/>
          <w:sz w:val="18"/>
          <w:szCs w:val="18"/>
          <w:vertAlign w:val="superscript"/>
        </w:rPr>
        <w:t>-11</w:t>
      </w:r>
      <w:r>
        <w:rPr>
          <w:rFonts w:ascii="Poppins" w:hAnsi="Poppins" w:cs="Poppins"/>
          <w:color w:val="444444"/>
        </w:rPr>
        <w:t> </w:t>
      </w:r>
      <w:r>
        <w:rPr>
          <w:rFonts w:ascii="Cambria Math" w:hAnsi="Cambria Math" w:cs="Cambria Math"/>
          <w:color w:val="444444"/>
        </w:rPr>
        <w:t>∗</w:t>
      </w:r>
      <w:r>
        <w:rPr>
          <w:rFonts w:ascii="Poppins" w:hAnsi="Poppins" w:cs="Poppins"/>
          <w:color w:val="444444"/>
        </w:rPr>
        <w:t xml:space="preserve"> 5.98 </w:t>
      </w:r>
      <w:r>
        <w:rPr>
          <w:rFonts w:ascii="Cambria Math" w:hAnsi="Cambria Math" w:cs="Cambria Math"/>
          <w:color w:val="444444"/>
        </w:rPr>
        <w:t>∗</w:t>
      </w:r>
      <w:r>
        <w:rPr>
          <w:rFonts w:ascii="Poppins" w:hAnsi="Poppins" w:cs="Poppins"/>
          <w:color w:val="444444"/>
        </w:rPr>
        <w:t xml:space="preserve"> 10</w:t>
      </w:r>
      <w:r>
        <w:rPr>
          <w:rFonts w:ascii="Poppins" w:hAnsi="Poppins" w:cs="Poppins"/>
          <w:color w:val="444444"/>
          <w:sz w:val="18"/>
          <w:szCs w:val="18"/>
          <w:vertAlign w:val="superscript"/>
        </w:rPr>
        <w:t>24</w:t>
      </w:r>
      <w:r>
        <w:rPr>
          <w:rFonts w:ascii="Poppins" w:hAnsi="Poppins" w:cs="Poppins"/>
          <w:color w:val="444444"/>
        </w:rPr>
        <w:t> </w:t>
      </w:r>
      <w:r>
        <w:rPr>
          <w:rFonts w:ascii="Cambria Math" w:hAnsi="Cambria Math" w:cs="Cambria Math"/>
          <w:color w:val="444444"/>
        </w:rPr>
        <w:t>∗</w:t>
      </w:r>
      <w:r>
        <w:rPr>
          <w:rFonts w:ascii="Poppins" w:hAnsi="Poppins" w:cs="Poppins"/>
          <w:color w:val="444444"/>
        </w:rPr>
        <w:t>1.99</w:t>
      </w:r>
      <w:r>
        <w:rPr>
          <w:rFonts w:ascii="Cambria Math" w:hAnsi="Cambria Math" w:cs="Cambria Math"/>
          <w:color w:val="444444"/>
        </w:rPr>
        <w:t>∗</w:t>
      </w:r>
      <w:r>
        <w:rPr>
          <w:rFonts w:ascii="Poppins" w:hAnsi="Poppins" w:cs="Poppins"/>
          <w:color w:val="444444"/>
        </w:rPr>
        <w:t>10</w:t>
      </w:r>
      <w:r>
        <w:rPr>
          <w:rFonts w:ascii="Poppins" w:hAnsi="Poppins" w:cs="Poppins"/>
          <w:color w:val="444444"/>
          <w:sz w:val="18"/>
          <w:szCs w:val="18"/>
          <w:vertAlign w:val="superscript"/>
        </w:rPr>
        <w:t>30</w:t>
      </w:r>
      <w:r>
        <w:rPr>
          <w:rFonts w:ascii="Poppins" w:hAnsi="Poppins" w:cs="Poppins"/>
          <w:color w:val="444444"/>
        </w:rPr>
        <w:t>)/(160</w:t>
      </w:r>
      <w:r>
        <w:rPr>
          <w:rFonts w:ascii="Cambria Math" w:hAnsi="Cambria Math" w:cs="Cambria Math"/>
          <w:color w:val="444444"/>
        </w:rPr>
        <w:t>∗</w:t>
      </w:r>
      <w:r>
        <w:rPr>
          <w:rFonts w:ascii="Poppins" w:hAnsi="Poppins" w:cs="Poppins"/>
          <w:color w:val="444444"/>
        </w:rPr>
        <w:t>10</w:t>
      </w:r>
      <w:r>
        <w:rPr>
          <w:rFonts w:ascii="Poppins" w:hAnsi="Poppins" w:cs="Poppins"/>
          <w:color w:val="444444"/>
          <w:sz w:val="18"/>
          <w:szCs w:val="18"/>
          <w:vertAlign w:val="superscript"/>
        </w:rPr>
        <w:t>9</w:t>
      </w:r>
      <w:r>
        <w:rPr>
          <w:rFonts w:ascii="Poppins" w:hAnsi="Poppins" w:cs="Poppins"/>
          <w:color w:val="444444"/>
        </w:rPr>
        <w:t>) = 4963 x 10</w:t>
      </w:r>
      <w:r>
        <w:rPr>
          <w:rFonts w:ascii="Poppins" w:hAnsi="Poppins" w:cs="Poppins"/>
          <w:color w:val="444444"/>
          <w:sz w:val="18"/>
          <w:szCs w:val="18"/>
          <w:vertAlign w:val="superscript"/>
        </w:rPr>
        <w:t>30 </w:t>
      </w:r>
      <w:r>
        <w:rPr>
          <w:rFonts w:ascii="Poppins" w:hAnsi="Poppins" w:cs="Poppins"/>
          <w:color w:val="444444"/>
        </w:rPr>
        <w:t>J</w:t>
      </w:r>
    </w:p>
    <w:p w14:paraId="5FA9B743"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Example 3. A basketball weighing 2.2 kg falls off a building to the ground 50 m below. Calculate the gravitational potential energy of the ball when it arrives below.</w:t>
      </w:r>
    </w:p>
    <w:p w14:paraId="0CE86BB2"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Solution:</w:t>
      </w:r>
    </w:p>
    <w:p w14:paraId="4B7843C9"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GPE = (2.2 kg)(9.8 m/s</w:t>
      </w:r>
      <w:r>
        <w:rPr>
          <w:rFonts w:ascii="Poppins" w:hAnsi="Poppins" w:cs="Poppins"/>
          <w:color w:val="444444"/>
          <w:sz w:val="18"/>
          <w:szCs w:val="18"/>
          <w:vertAlign w:val="superscript"/>
        </w:rPr>
        <w:t>2</w:t>
      </w:r>
      <w:r>
        <w:rPr>
          <w:rFonts w:ascii="Poppins" w:hAnsi="Poppins" w:cs="Poppins"/>
          <w:color w:val="444444"/>
        </w:rPr>
        <w:t>)(50 m) = 1078 J.</w:t>
      </w:r>
    </w:p>
    <w:p w14:paraId="5FCD51BB"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lastRenderedPageBreak/>
        <w:t>Example 4:</w:t>
      </w:r>
      <w:r>
        <w:rPr>
          <w:rFonts w:ascii="Poppins" w:hAnsi="Poppins" w:cs="Poppins"/>
          <w:color w:val="444444"/>
        </w:rPr>
        <w:t> A 2 kg body free falls from rest from a height of 12 m. Determine the work done by the force of gravity and the change in gravitational potential energy. Consider the acceleration due to gravity to be 10 m/s</w:t>
      </w:r>
      <w:r>
        <w:rPr>
          <w:rFonts w:ascii="Poppins" w:hAnsi="Poppins" w:cs="Poppins"/>
          <w:color w:val="444444"/>
          <w:sz w:val="18"/>
          <w:szCs w:val="18"/>
          <w:vertAlign w:val="superscript"/>
        </w:rPr>
        <w:t>2</w:t>
      </w:r>
      <w:r>
        <w:rPr>
          <w:rFonts w:ascii="Poppins" w:hAnsi="Poppins" w:cs="Poppins"/>
          <w:color w:val="444444"/>
        </w:rPr>
        <w:t>.</w:t>
      </w:r>
    </w:p>
    <w:p w14:paraId="62C5595C"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Solution:</w:t>
      </w:r>
    </w:p>
    <w:p w14:paraId="480203E0"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Since, W = mgh</w:t>
      </w:r>
    </w:p>
    <w:p w14:paraId="105B7FF8"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Substituting the values in the above equation, we get</w:t>
      </w:r>
    </w:p>
    <w:p w14:paraId="21490D89"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 = 2 × 12 × 10 = 240 N</w:t>
      </w:r>
    </w:p>
    <w:p w14:paraId="0A98FC57"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change in gravitational potential energy is equal to the work done by gravity.</w:t>
      </w:r>
    </w:p>
    <w:p w14:paraId="2A155898" w14:textId="77777777" w:rsidR="008B02F4" w:rsidRDefault="008B02F4" w:rsidP="008B02F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Therefore, Gravitational Potential Energy= 240 Joule.</w:t>
      </w:r>
    </w:p>
    <w:p w14:paraId="77F08D15" w14:textId="77777777" w:rsidR="00FA6D5B" w:rsidRDefault="00FA6D5B" w:rsidP="008B02F4">
      <w:pPr>
        <w:pStyle w:val="NormalWeb"/>
        <w:shd w:val="clear" w:color="auto" w:fill="FFFFFF"/>
        <w:spacing w:before="0" w:beforeAutospacing="0" w:after="240" w:afterAutospacing="0" w:line="360" w:lineRule="atLeast"/>
        <w:rPr>
          <w:rFonts w:ascii="Poppins" w:hAnsi="Poppins" w:cs="Poppins"/>
          <w:color w:val="444444"/>
        </w:rPr>
      </w:pPr>
    </w:p>
    <w:p w14:paraId="13850953" w14:textId="77777777" w:rsidR="0068113F" w:rsidRDefault="0068113F" w:rsidP="0068113F"/>
    <w:p w14:paraId="4D79726C" w14:textId="64C72089" w:rsidR="009C1828" w:rsidRPr="009C1828" w:rsidRDefault="009C1828" w:rsidP="009C1828">
      <w:pPr>
        <w:pStyle w:val="Heading1"/>
        <w:rPr>
          <w:sz w:val="72"/>
          <w:szCs w:val="72"/>
        </w:rPr>
      </w:pPr>
      <w:r>
        <w:rPr>
          <w:sz w:val="72"/>
          <w:szCs w:val="72"/>
        </w:rPr>
        <w:t>ESCAPE VELOCITY</w:t>
      </w:r>
    </w:p>
    <w:p w14:paraId="607F5EA9" w14:textId="77777777" w:rsidR="00EF26F6" w:rsidRDefault="00EF26F6" w:rsidP="00EF26F6"/>
    <w:p w14:paraId="140B53D0" w14:textId="77777777" w:rsidR="00EF26F6" w:rsidRDefault="00EF26F6" w:rsidP="00EF26F6"/>
    <w:p w14:paraId="3F1E25C5" w14:textId="77777777" w:rsidR="0068113F" w:rsidRPr="009C1828" w:rsidRDefault="0068113F" w:rsidP="0068113F">
      <w:pPr>
        <w:pStyle w:val="Heading2"/>
        <w:shd w:val="clear" w:color="auto" w:fill="FFFFFF"/>
        <w:spacing w:before="300" w:after="150" w:line="480" w:lineRule="atLeast"/>
        <w:rPr>
          <w:rFonts w:ascii="Poppins" w:hAnsi="Poppins" w:cs="Poppins"/>
          <w:color w:val="444444"/>
          <w:highlight w:val="yellow"/>
        </w:rPr>
      </w:pPr>
      <w:r w:rsidRPr="009C1828">
        <w:rPr>
          <w:rFonts w:ascii="Poppins" w:hAnsi="Poppins" w:cs="Poppins"/>
          <w:color w:val="444444"/>
          <w:highlight w:val="yellow"/>
        </w:rPr>
        <w:t>What is Escape Velocity?</w:t>
      </w:r>
    </w:p>
    <w:p w14:paraId="029BC34C" w14:textId="77777777" w:rsidR="0068113F" w:rsidRDefault="0068113F" w:rsidP="0068113F">
      <w:pPr>
        <w:pStyle w:val="NormalWeb"/>
        <w:shd w:val="clear" w:color="auto" w:fill="FFFFFF"/>
        <w:spacing w:before="0" w:beforeAutospacing="0" w:after="240" w:afterAutospacing="0" w:line="360" w:lineRule="atLeast"/>
        <w:rPr>
          <w:rFonts w:ascii="Poppins" w:hAnsi="Poppins" w:cs="Poppins"/>
          <w:color w:val="444444"/>
        </w:rPr>
      </w:pPr>
      <w:r w:rsidRPr="009C1828">
        <w:rPr>
          <w:rFonts w:ascii="Poppins" w:hAnsi="Poppins" w:cs="Poppins"/>
          <w:color w:val="444444"/>
          <w:highlight w:val="yellow"/>
        </w:rPr>
        <w:t>Escape velocity is the minimum velocity</w:t>
      </w:r>
      <w:r>
        <w:rPr>
          <w:rFonts w:ascii="Poppins" w:hAnsi="Poppins" w:cs="Poppins"/>
          <w:color w:val="444444"/>
        </w:rPr>
        <w:t xml:space="preserve"> required by a body to be projected to overcome the gravitational pull of the earth. It is the minimum velocity required by an object to escape the gravitational field that is, escape the land without ever falling back. An object that has this velocity at the earth’s surface will totally escape the earth’s gravitational field ignoring the losses due to the atmosphere.</w:t>
      </w:r>
    </w:p>
    <w:p w14:paraId="2C9FEE16" w14:textId="77777777" w:rsidR="0068113F" w:rsidRDefault="0068113F" w:rsidP="0068113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For example, a spacecraft leaving the surface of Earth needs to go at 7 miles per second, or around 25,000 miles per hour to leave without falling back to the surface.</w:t>
      </w:r>
    </w:p>
    <w:p w14:paraId="0E7D93AB" w14:textId="2EF76079" w:rsidR="0068113F" w:rsidRDefault="0068113F" w:rsidP="0068113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60E6D8B2" wp14:editId="0FE067B6">
            <wp:extent cx="3284855" cy="2131060"/>
            <wp:effectExtent l="0" t="0" r="0" b="2540"/>
            <wp:docPr id="109" name="Picture 109" descr="Escape Velo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scape Velocity Formula"/>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284855" cy="2131060"/>
                    </a:xfrm>
                    <a:prstGeom prst="rect">
                      <a:avLst/>
                    </a:prstGeom>
                    <a:noFill/>
                    <a:ln>
                      <a:noFill/>
                    </a:ln>
                  </pic:spPr>
                </pic:pic>
              </a:graphicData>
            </a:graphic>
          </wp:inline>
        </w:drawing>
      </w:r>
    </w:p>
    <w:p w14:paraId="0296D128" w14:textId="77777777" w:rsidR="0068113F" w:rsidRDefault="0068113F" w:rsidP="0068113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Formula of Escape Velocity</w:t>
      </w:r>
    </w:p>
    <w:p w14:paraId="6EE28A53" w14:textId="77777777" w:rsidR="0068113F" w:rsidRDefault="0068113F" w:rsidP="0068113F">
      <w:pPr>
        <w:pStyle w:val="NormalWeb"/>
        <w:shd w:val="clear" w:color="auto" w:fill="FFFFFF"/>
        <w:spacing w:before="0" w:beforeAutospacing="0" w:after="240" w:afterAutospacing="0" w:line="360" w:lineRule="atLeast"/>
        <w:rPr>
          <w:rFonts w:ascii="Poppins" w:hAnsi="Poppins" w:cs="Poppins"/>
          <w:color w:val="444444"/>
        </w:rPr>
      </w:pPr>
      <w:r w:rsidRPr="009C1828">
        <w:rPr>
          <w:rFonts w:ascii="Poppins" w:hAnsi="Poppins" w:cs="Poppins"/>
          <w:color w:val="444444"/>
          <w:highlight w:val="yellow"/>
        </w:rPr>
        <w:t>Escape velocity formula is given</w:t>
      </w:r>
    </w:p>
    <w:p w14:paraId="03E18519" w14:textId="70D85210" w:rsidR="0068113F" w:rsidRDefault="0068113F" w:rsidP="0068113F">
      <w:pPr>
        <w:shd w:val="clear" w:color="auto" w:fill="FFFFFF"/>
        <w:rPr>
          <w:rFonts w:ascii="Poppins" w:hAnsi="Poppins" w:cs="Poppins"/>
          <w:color w:val="444444"/>
          <w:sz w:val="21"/>
          <w:szCs w:val="21"/>
        </w:rPr>
      </w:pPr>
      <w:r>
        <w:rPr>
          <w:rFonts w:ascii="Poppins" w:hAnsi="Poppins" w:cs="Poppins"/>
          <w:noProof/>
          <w:color w:val="444444"/>
          <w:sz w:val="21"/>
          <w:szCs w:val="21"/>
        </w:rPr>
        <w:drawing>
          <wp:inline distT="0" distB="0" distL="0" distR="0" wp14:anchorId="131404BA" wp14:editId="757050CA">
            <wp:extent cx="984885" cy="429260"/>
            <wp:effectExtent l="0" t="0" r="5715" b="8890"/>
            <wp:docPr id="108" name="Picture 108" descr="Escape velocity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descr="Escape velocity formula"/>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84885" cy="429260"/>
                    </a:xfrm>
                    <a:prstGeom prst="rect">
                      <a:avLst/>
                    </a:prstGeom>
                    <a:noFill/>
                    <a:ln>
                      <a:noFill/>
                    </a:ln>
                  </pic:spPr>
                </pic:pic>
              </a:graphicData>
            </a:graphic>
          </wp:inline>
        </w:drawing>
      </w:r>
    </w:p>
    <w:p w14:paraId="7DBBCCB2"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Where,</w:t>
      </w:r>
    </w:p>
    <w:p w14:paraId="28A8C6D8" w14:textId="77777777" w:rsidR="0068113F" w:rsidRPr="00A93E12" w:rsidRDefault="0068113F" w:rsidP="00A93E12">
      <w:pPr>
        <w:numPr>
          <w:ilvl w:val="0"/>
          <w:numId w:val="36"/>
        </w:numPr>
        <w:shd w:val="clear" w:color="auto" w:fill="FFFFFF"/>
        <w:spacing w:before="100" w:beforeAutospacing="1" w:after="75" w:line="240" w:lineRule="auto"/>
        <w:rPr>
          <w:rFonts w:ascii="Poppins" w:hAnsi="Poppins" w:cs="Poppins"/>
          <w:color w:val="444444"/>
          <w:sz w:val="32"/>
          <w:szCs w:val="32"/>
        </w:rPr>
      </w:pPr>
      <w:r w:rsidRPr="00A93E12">
        <w:rPr>
          <w:rFonts w:ascii="Poppins" w:hAnsi="Poppins" w:cs="Poppins"/>
          <w:color w:val="444444"/>
          <w:sz w:val="32"/>
          <w:szCs w:val="32"/>
        </w:rPr>
        <w:t>V is the escape velocity</w:t>
      </w:r>
    </w:p>
    <w:p w14:paraId="6DE121CF" w14:textId="77777777" w:rsidR="0068113F" w:rsidRPr="00A93E12" w:rsidRDefault="0068113F" w:rsidP="00A93E12">
      <w:pPr>
        <w:numPr>
          <w:ilvl w:val="0"/>
          <w:numId w:val="36"/>
        </w:numPr>
        <w:shd w:val="clear" w:color="auto" w:fill="FFFFFF"/>
        <w:spacing w:before="100" w:beforeAutospacing="1" w:after="75" w:line="240" w:lineRule="auto"/>
        <w:rPr>
          <w:rFonts w:ascii="Poppins" w:hAnsi="Poppins" w:cs="Poppins"/>
          <w:color w:val="444444"/>
          <w:sz w:val="32"/>
          <w:szCs w:val="32"/>
        </w:rPr>
      </w:pPr>
      <w:r w:rsidRPr="00A93E12">
        <w:rPr>
          <w:rFonts w:ascii="Poppins" w:hAnsi="Poppins" w:cs="Poppins"/>
          <w:color w:val="444444"/>
          <w:sz w:val="32"/>
          <w:szCs w:val="32"/>
        </w:rPr>
        <w:t>G is the gravitational constant is 6.67408 × 10</w:t>
      </w:r>
      <w:r w:rsidRPr="00A93E12">
        <w:rPr>
          <w:rFonts w:ascii="Poppins" w:hAnsi="Poppins" w:cs="Poppins"/>
          <w:color w:val="444444"/>
          <w:sz w:val="32"/>
          <w:szCs w:val="32"/>
          <w:vertAlign w:val="superscript"/>
        </w:rPr>
        <w:t>-11</w:t>
      </w:r>
      <w:r w:rsidRPr="00A93E12">
        <w:rPr>
          <w:rFonts w:ascii="Poppins" w:hAnsi="Poppins" w:cs="Poppins"/>
          <w:color w:val="444444"/>
          <w:sz w:val="32"/>
          <w:szCs w:val="32"/>
        </w:rPr>
        <w:t> m</w:t>
      </w:r>
      <w:r w:rsidRPr="00A93E12">
        <w:rPr>
          <w:rFonts w:ascii="Poppins" w:hAnsi="Poppins" w:cs="Poppins"/>
          <w:color w:val="444444"/>
          <w:sz w:val="32"/>
          <w:szCs w:val="32"/>
          <w:vertAlign w:val="superscript"/>
        </w:rPr>
        <w:t>3</w:t>
      </w:r>
      <w:r w:rsidRPr="00A93E12">
        <w:rPr>
          <w:rFonts w:ascii="Poppins" w:hAnsi="Poppins" w:cs="Poppins"/>
          <w:color w:val="444444"/>
          <w:sz w:val="32"/>
          <w:szCs w:val="32"/>
        </w:rPr>
        <w:t> kg</w:t>
      </w:r>
      <w:r w:rsidRPr="00A93E12">
        <w:rPr>
          <w:rFonts w:ascii="Poppins" w:hAnsi="Poppins" w:cs="Poppins"/>
          <w:color w:val="444444"/>
          <w:sz w:val="32"/>
          <w:szCs w:val="32"/>
          <w:vertAlign w:val="superscript"/>
        </w:rPr>
        <w:t>-1</w:t>
      </w:r>
      <w:r w:rsidRPr="00A93E12">
        <w:rPr>
          <w:rFonts w:ascii="Poppins" w:hAnsi="Poppins" w:cs="Poppins"/>
          <w:color w:val="444444"/>
          <w:sz w:val="32"/>
          <w:szCs w:val="32"/>
        </w:rPr>
        <w:t> s</w:t>
      </w:r>
      <w:r w:rsidRPr="00A93E12">
        <w:rPr>
          <w:rFonts w:ascii="Poppins" w:hAnsi="Poppins" w:cs="Poppins"/>
          <w:color w:val="444444"/>
          <w:sz w:val="32"/>
          <w:szCs w:val="32"/>
          <w:vertAlign w:val="superscript"/>
        </w:rPr>
        <w:t>-2</w:t>
      </w:r>
    </w:p>
    <w:p w14:paraId="70DAFE21" w14:textId="77777777" w:rsidR="0068113F" w:rsidRPr="00A93E12" w:rsidRDefault="0068113F" w:rsidP="00A93E12">
      <w:pPr>
        <w:numPr>
          <w:ilvl w:val="0"/>
          <w:numId w:val="36"/>
        </w:numPr>
        <w:shd w:val="clear" w:color="auto" w:fill="FFFFFF"/>
        <w:spacing w:before="100" w:beforeAutospacing="1" w:after="75" w:line="240" w:lineRule="auto"/>
        <w:rPr>
          <w:rFonts w:ascii="Poppins" w:hAnsi="Poppins" w:cs="Poppins"/>
          <w:color w:val="444444"/>
          <w:sz w:val="32"/>
          <w:szCs w:val="32"/>
        </w:rPr>
      </w:pPr>
      <w:r w:rsidRPr="00A93E12">
        <w:rPr>
          <w:rFonts w:ascii="Poppins" w:hAnsi="Poppins" w:cs="Poppins"/>
          <w:color w:val="444444"/>
          <w:sz w:val="32"/>
          <w:szCs w:val="32"/>
        </w:rPr>
        <w:t>M is the mass of the planet</w:t>
      </w:r>
    </w:p>
    <w:p w14:paraId="1C54229D" w14:textId="77777777" w:rsidR="0068113F" w:rsidRPr="00A93E12" w:rsidRDefault="0068113F" w:rsidP="00A93E12">
      <w:pPr>
        <w:numPr>
          <w:ilvl w:val="0"/>
          <w:numId w:val="36"/>
        </w:numPr>
        <w:shd w:val="clear" w:color="auto" w:fill="FFFFFF"/>
        <w:spacing w:before="100" w:beforeAutospacing="1" w:after="75" w:line="240" w:lineRule="auto"/>
        <w:rPr>
          <w:rFonts w:ascii="Poppins" w:hAnsi="Poppins" w:cs="Poppins"/>
          <w:color w:val="444444"/>
          <w:sz w:val="32"/>
          <w:szCs w:val="32"/>
        </w:rPr>
      </w:pPr>
      <w:r w:rsidRPr="00A93E12">
        <w:rPr>
          <w:rFonts w:ascii="Poppins" w:hAnsi="Poppins" w:cs="Poppins"/>
          <w:color w:val="444444"/>
          <w:sz w:val="32"/>
          <w:szCs w:val="32"/>
        </w:rPr>
        <w:t>R is the radius from the center of gravity</w:t>
      </w:r>
    </w:p>
    <w:p w14:paraId="62C0A6CB"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An alternative expression for the escape velocity particularly useful at the surface on the body is</w:t>
      </w:r>
    </w:p>
    <w:p w14:paraId="13CB97B6" w14:textId="03313EB0"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noProof/>
          <w:color w:val="444444"/>
          <w:sz w:val="32"/>
          <w:szCs w:val="32"/>
        </w:rPr>
        <w:drawing>
          <wp:inline distT="0" distB="0" distL="0" distR="0" wp14:anchorId="020601CE" wp14:editId="439D4372">
            <wp:extent cx="836930" cy="189865"/>
            <wp:effectExtent l="0" t="0" r="1270" b="635"/>
            <wp:docPr id="107" name="Picture 107" descr="Alternate formula for escape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lternate formula for escape velocity"/>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36930" cy="189865"/>
                    </a:xfrm>
                    <a:prstGeom prst="rect">
                      <a:avLst/>
                    </a:prstGeom>
                    <a:noFill/>
                    <a:ln>
                      <a:noFill/>
                    </a:ln>
                  </pic:spPr>
                </pic:pic>
              </a:graphicData>
            </a:graphic>
          </wp:inline>
        </w:drawing>
      </w:r>
    </w:p>
    <w:p w14:paraId="0487CC0E"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Where g is the acceleration due to the gravity of earth.</w:t>
      </w:r>
    </w:p>
    <w:p w14:paraId="68ABEBA2"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Hence, Escape velocity is also given by</w:t>
      </w:r>
    </w:p>
    <w:p w14:paraId="267B88AF" w14:textId="5F199712"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noProof/>
          <w:color w:val="444444"/>
          <w:sz w:val="32"/>
          <w:szCs w:val="32"/>
        </w:rPr>
        <w:drawing>
          <wp:inline distT="0" distB="0" distL="0" distR="0" wp14:anchorId="3B7FF216" wp14:editId="780125F1">
            <wp:extent cx="1047750" cy="217805"/>
            <wp:effectExtent l="0" t="0" r="0" b="0"/>
            <wp:docPr id="106" name="Picture 106" descr="Escape velocity in terms for gra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scape velocity in terms for gravity"/>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047750" cy="217805"/>
                    </a:xfrm>
                    <a:prstGeom prst="rect">
                      <a:avLst/>
                    </a:prstGeom>
                    <a:noFill/>
                    <a:ln>
                      <a:noFill/>
                    </a:ln>
                  </pic:spPr>
                </pic:pic>
              </a:graphicData>
            </a:graphic>
          </wp:inline>
        </w:drawing>
      </w:r>
    </w:p>
    <w:p w14:paraId="6C376B73"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lastRenderedPageBreak/>
        <w:t>It is expressed in m/s and the escape velocity of earth is 11,200 m/s.</w:t>
      </w:r>
    </w:p>
    <w:p w14:paraId="25221EBA"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The escape velocity formula is applied in finding the escape velocity of any body or any planet if mass and radius are known.</w:t>
      </w:r>
    </w:p>
    <w:p w14:paraId="29019A77" w14:textId="77777777" w:rsidR="0068113F" w:rsidRPr="00A93E12" w:rsidRDefault="0068113F" w:rsidP="0068113F">
      <w:pPr>
        <w:pStyle w:val="Heading3"/>
        <w:shd w:val="clear" w:color="auto" w:fill="FFFFFF"/>
        <w:spacing w:before="300" w:after="150" w:line="420" w:lineRule="atLeast"/>
        <w:rPr>
          <w:rFonts w:ascii="Poppins" w:hAnsi="Poppins" w:cs="Poppins"/>
          <w:color w:val="444444"/>
          <w:sz w:val="32"/>
          <w:szCs w:val="32"/>
        </w:rPr>
      </w:pPr>
      <w:r w:rsidRPr="00A93E12">
        <w:rPr>
          <w:rFonts w:ascii="Poppins" w:hAnsi="Poppins" w:cs="Poppins"/>
          <w:color w:val="444444"/>
          <w:sz w:val="32"/>
          <w:szCs w:val="32"/>
          <w:highlight w:val="yellow"/>
        </w:rPr>
        <w:t>Solved Examples</w:t>
      </w:r>
    </w:p>
    <w:p w14:paraId="3D8F995A"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Example 1</w:t>
      </w:r>
    </w:p>
    <w:p w14:paraId="48FAEE88" w14:textId="31830CFF"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Determine the escape velocity of the Jupiter if its radius is 7149 Km and mass is 1.898 × </w:t>
      </w:r>
      <w:r w:rsidRPr="00A93E12">
        <w:rPr>
          <w:rFonts w:ascii="Poppins" w:hAnsi="Poppins" w:cs="Poppins"/>
          <w:noProof/>
          <w:color w:val="444444"/>
          <w:sz w:val="32"/>
          <w:szCs w:val="32"/>
        </w:rPr>
        <w:drawing>
          <wp:inline distT="0" distB="0" distL="0" distR="0" wp14:anchorId="3676FCF4" wp14:editId="0AF69A1D">
            <wp:extent cx="288290" cy="15494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290" cy="154940"/>
                    </a:xfrm>
                    <a:prstGeom prst="rect">
                      <a:avLst/>
                    </a:prstGeom>
                    <a:noFill/>
                    <a:ln>
                      <a:noFill/>
                    </a:ln>
                  </pic:spPr>
                </pic:pic>
              </a:graphicData>
            </a:graphic>
          </wp:inline>
        </w:drawing>
      </w:r>
      <w:r w:rsidRPr="00A93E12">
        <w:rPr>
          <w:rFonts w:ascii="Poppins" w:hAnsi="Poppins" w:cs="Poppins"/>
          <w:color w:val="444444"/>
          <w:sz w:val="32"/>
          <w:szCs w:val="32"/>
        </w:rPr>
        <w:t>Kg</w:t>
      </w:r>
    </w:p>
    <w:p w14:paraId="5D9DB344"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Solution:</w:t>
      </w:r>
    </w:p>
    <w:p w14:paraId="05F32C12" w14:textId="6269A354"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Given: Mass M = 1.898 ×</w:t>
      </w:r>
      <w:r w:rsidRPr="00A93E12">
        <w:rPr>
          <w:rFonts w:ascii="Poppins" w:hAnsi="Poppins" w:cs="Poppins"/>
          <w:noProof/>
          <w:color w:val="444444"/>
          <w:sz w:val="32"/>
          <w:szCs w:val="32"/>
        </w:rPr>
        <w:drawing>
          <wp:inline distT="0" distB="0" distL="0" distR="0" wp14:anchorId="0DD2E7A6" wp14:editId="316DF556">
            <wp:extent cx="288290" cy="1549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290" cy="154940"/>
                    </a:xfrm>
                    <a:prstGeom prst="rect">
                      <a:avLst/>
                    </a:prstGeom>
                    <a:noFill/>
                    <a:ln>
                      <a:noFill/>
                    </a:ln>
                  </pic:spPr>
                </pic:pic>
              </a:graphicData>
            </a:graphic>
          </wp:inline>
        </w:drawing>
      </w:r>
      <w:r w:rsidRPr="00A93E12">
        <w:rPr>
          <w:rFonts w:ascii="Poppins" w:hAnsi="Poppins" w:cs="Poppins"/>
          <w:color w:val="444444"/>
          <w:sz w:val="32"/>
          <w:szCs w:val="32"/>
        </w:rPr>
        <w:t> Kg,</w:t>
      </w:r>
    </w:p>
    <w:p w14:paraId="5CEE6563"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Radius R = 7149 Km</w:t>
      </w:r>
    </w:p>
    <w:p w14:paraId="40B45F4E"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Gravitational Constant G = 6.67408 × 10</w:t>
      </w:r>
      <w:r w:rsidRPr="00A93E12">
        <w:rPr>
          <w:rFonts w:ascii="Poppins" w:hAnsi="Poppins" w:cs="Poppins"/>
          <w:color w:val="444444"/>
          <w:sz w:val="32"/>
          <w:szCs w:val="32"/>
          <w:vertAlign w:val="superscript"/>
        </w:rPr>
        <w:t>-11</w:t>
      </w:r>
      <w:r w:rsidRPr="00A93E12">
        <w:rPr>
          <w:rFonts w:ascii="Poppins" w:hAnsi="Poppins" w:cs="Poppins"/>
          <w:color w:val="444444"/>
          <w:sz w:val="32"/>
          <w:szCs w:val="32"/>
        </w:rPr>
        <w:t> m</w:t>
      </w:r>
      <w:r w:rsidRPr="00A93E12">
        <w:rPr>
          <w:rFonts w:ascii="Poppins" w:hAnsi="Poppins" w:cs="Poppins"/>
          <w:color w:val="444444"/>
          <w:sz w:val="32"/>
          <w:szCs w:val="32"/>
          <w:vertAlign w:val="superscript"/>
        </w:rPr>
        <w:t>3</w:t>
      </w:r>
      <w:r w:rsidRPr="00A93E12">
        <w:rPr>
          <w:rFonts w:ascii="Poppins" w:hAnsi="Poppins" w:cs="Poppins"/>
          <w:color w:val="444444"/>
          <w:sz w:val="32"/>
          <w:szCs w:val="32"/>
        </w:rPr>
        <w:t> kg</w:t>
      </w:r>
      <w:r w:rsidRPr="00A93E12">
        <w:rPr>
          <w:rFonts w:ascii="Poppins" w:hAnsi="Poppins" w:cs="Poppins"/>
          <w:color w:val="444444"/>
          <w:sz w:val="32"/>
          <w:szCs w:val="32"/>
          <w:vertAlign w:val="superscript"/>
        </w:rPr>
        <w:t>-1</w:t>
      </w:r>
      <w:r w:rsidRPr="00A93E12">
        <w:rPr>
          <w:rFonts w:ascii="Poppins" w:hAnsi="Poppins" w:cs="Poppins"/>
          <w:color w:val="444444"/>
          <w:sz w:val="32"/>
          <w:szCs w:val="32"/>
        </w:rPr>
        <w:t> s</w:t>
      </w:r>
      <w:r w:rsidRPr="00A93E12">
        <w:rPr>
          <w:rFonts w:ascii="Poppins" w:hAnsi="Poppins" w:cs="Poppins"/>
          <w:color w:val="444444"/>
          <w:sz w:val="32"/>
          <w:szCs w:val="32"/>
          <w:vertAlign w:val="superscript"/>
        </w:rPr>
        <w:t>-2</w:t>
      </w:r>
    </w:p>
    <w:p w14:paraId="62B91318"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Escape Velocity is given as</w:t>
      </w:r>
    </w:p>
    <w:p w14:paraId="711E5ECD"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Vesc = √2GM / R</w:t>
      </w:r>
    </w:p>
    <w:p w14:paraId="3527CB92" w14:textId="14345AED"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=√2 x  6.67408 × 10</w:t>
      </w:r>
      <w:r w:rsidRPr="00A93E12">
        <w:rPr>
          <w:rFonts w:ascii="Poppins" w:hAnsi="Poppins" w:cs="Poppins"/>
          <w:color w:val="444444"/>
          <w:sz w:val="32"/>
          <w:szCs w:val="32"/>
          <w:vertAlign w:val="superscript"/>
        </w:rPr>
        <w:t>-11 </w:t>
      </w:r>
      <w:r w:rsidRPr="00A93E12">
        <w:rPr>
          <w:rFonts w:ascii="Poppins" w:hAnsi="Poppins" w:cs="Poppins"/>
          <w:color w:val="444444"/>
          <w:sz w:val="32"/>
          <w:szCs w:val="32"/>
        </w:rPr>
        <w:t>x  1.898 ×</w:t>
      </w:r>
      <w:r w:rsidRPr="00A93E12">
        <w:rPr>
          <w:rFonts w:ascii="Poppins" w:hAnsi="Poppins" w:cs="Poppins"/>
          <w:noProof/>
          <w:color w:val="444444"/>
          <w:sz w:val="32"/>
          <w:szCs w:val="32"/>
        </w:rPr>
        <w:drawing>
          <wp:inline distT="0" distB="0" distL="0" distR="0" wp14:anchorId="6F0D77F6" wp14:editId="38EA6BBF">
            <wp:extent cx="288290" cy="1549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88290" cy="154940"/>
                    </a:xfrm>
                    <a:prstGeom prst="rect">
                      <a:avLst/>
                    </a:prstGeom>
                    <a:noFill/>
                    <a:ln>
                      <a:noFill/>
                    </a:ln>
                  </pic:spPr>
                </pic:pic>
              </a:graphicData>
            </a:graphic>
          </wp:inline>
        </w:drawing>
      </w:r>
      <w:r w:rsidRPr="00A93E12">
        <w:rPr>
          <w:rFonts w:ascii="Poppins" w:hAnsi="Poppins" w:cs="Poppins"/>
          <w:color w:val="444444"/>
          <w:sz w:val="32"/>
          <w:szCs w:val="32"/>
        </w:rPr>
        <w:t>  / 7149</w:t>
      </w:r>
    </w:p>
    <w:p w14:paraId="52B9657F"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50.3 km/s</w:t>
      </w:r>
    </w:p>
    <w:p w14:paraId="2D77A197"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Example 2</w:t>
      </w:r>
    </w:p>
    <w:p w14:paraId="617ED946" w14:textId="420049D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Determine the escape velocity of the moon if Mass is 7.35 × 1022 Kg and the radius is 1.5 × </w:t>
      </w:r>
      <w:r w:rsidRPr="00A93E12">
        <w:rPr>
          <w:rFonts w:ascii="Poppins" w:hAnsi="Poppins" w:cs="Poppins"/>
          <w:noProof/>
          <w:color w:val="444444"/>
          <w:sz w:val="32"/>
          <w:szCs w:val="32"/>
        </w:rPr>
        <w:drawing>
          <wp:inline distT="0" distB="0" distL="0" distR="0" wp14:anchorId="72BFFC18" wp14:editId="790EA5EC">
            <wp:extent cx="217805" cy="15494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7805" cy="154940"/>
                    </a:xfrm>
                    <a:prstGeom prst="rect">
                      <a:avLst/>
                    </a:prstGeom>
                    <a:noFill/>
                    <a:ln>
                      <a:noFill/>
                    </a:ln>
                  </pic:spPr>
                </pic:pic>
              </a:graphicData>
            </a:graphic>
          </wp:inline>
        </w:drawing>
      </w:r>
      <w:r w:rsidRPr="00A93E12">
        <w:rPr>
          <w:rFonts w:ascii="Poppins" w:hAnsi="Poppins" w:cs="Poppins"/>
          <w:color w:val="444444"/>
          <w:sz w:val="32"/>
          <w:szCs w:val="32"/>
        </w:rPr>
        <w:t>m.</w:t>
      </w:r>
    </w:p>
    <w:p w14:paraId="5A622DD7"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Solution:</w:t>
      </w:r>
    </w:p>
    <w:p w14:paraId="03858207"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lastRenderedPageBreak/>
        <w:t>Given</w:t>
      </w:r>
    </w:p>
    <w:p w14:paraId="33D9EFC1"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M = 7.35 × 1022 Kg,</w:t>
      </w:r>
    </w:p>
    <w:p w14:paraId="4ACF9535"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R = 1.5 × 106 m</w:t>
      </w:r>
    </w:p>
    <w:p w14:paraId="189BE0C8"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Escape Velocity formula is given by</w:t>
      </w:r>
    </w:p>
    <w:p w14:paraId="2F0B19EC" w14:textId="7777777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Vesc = √2GMR</w:t>
      </w:r>
    </w:p>
    <w:p w14:paraId="57EE2E3A" w14:textId="47AD4E27" w:rsidR="0068113F" w:rsidRPr="00A93E12" w:rsidRDefault="0068113F" w:rsidP="0068113F">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 √2×6.673×</w:t>
      </w:r>
      <w:r w:rsidRPr="00A93E12">
        <w:rPr>
          <w:rFonts w:ascii="Poppins" w:hAnsi="Poppins" w:cs="Poppins"/>
          <w:noProof/>
          <w:color w:val="444444"/>
          <w:sz w:val="32"/>
          <w:szCs w:val="32"/>
        </w:rPr>
        <w:drawing>
          <wp:inline distT="0" distB="0" distL="0" distR="0" wp14:anchorId="4A371BEE" wp14:editId="6DC55DD3">
            <wp:extent cx="372745" cy="154940"/>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2745" cy="154940"/>
                    </a:xfrm>
                    <a:prstGeom prst="rect">
                      <a:avLst/>
                    </a:prstGeom>
                    <a:noFill/>
                    <a:ln>
                      <a:noFill/>
                    </a:ln>
                  </pic:spPr>
                </pic:pic>
              </a:graphicData>
            </a:graphic>
          </wp:inline>
        </w:drawing>
      </w:r>
      <w:r w:rsidRPr="00A93E12">
        <w:rPr>
          <w:rFonts w:ascii="Poppins" w:hAnsi="Poppins" w:cs="Poppins"/>
          <w:color w:val="444444"/>
          <w:sz w:val="32"/>
          <w:szCs w:val="32"/>
        </w:rPr>
        <w:t>×7.35×1022 / 1.5×</w:t>
      </w:r>
      <w:r w:rsidRPr="00A93E12">
        <w:rPr>
          <w:rFonts w:ascii="Poppins" w:hAnsi="Poppins" w:cs="Poppins"/>
          <w:noProof/>
          <w:color w:val="444444"/>
          <w:sz w:val="32"/>
          <w:szCs w:val="32"/>
        </w:rPr>
        <w:drawing>
          <wp:inline distT="0" distB="0" distL="0" distR="0" wp14:anchorId="3F375300" wp14:editId="147F377C">
            <wp:extent cx="217805" cy="1549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17805" cy="154940"/>
                    </a:xfrm>
                    <a:prstGeom prst="rect">
                      <a:avLst/>
                    </a:prstGeom>
                    <a:noFill/>
                    <a:ln>
                      <a:noFill/>
                    </a:ln>
                  </pic:spPr>
                </pic:pic>
              </a:graphicData>
            </a:graphic>
          </wp:inline>
        </w:drawing>
      </w:r>
    </w:p>
    <w:p w14:paraId="67704973" w14:textId="5039422F" w:rsidR="0068113F" w:rsidRPr="00A93E12" w:rsidRDefault="0068113F" w:rsidP="009C1828">
      <w:pPr>
        <w:pStyle w:val="NormalWeb"/>
        <w:shd w:val="clear" w:color="auto" w:fill="FFFFFF"/>
        <w:spacing w:before="0" w:beforeAutospacing="0" w:after="240" w:afterAutospacing="0" w:line="360" w:lineRule="atLeast"/>
        <w:rPr>
          <w:rFonts w:ascii="Poppins" w:hAnsi="Poppins" w:cs="Poppins"/>
          <w:color w:val="444444"/>
          <w:sz w:val="32"/>
          <w:szCs w:val="32"/>
        </w:rPr>
      </w:pPr>
      <w:r w:rsidRPr="00A93E12">
        <w:rPr>
          <w:rFonts w:ascii="Poppins" w:hAnsi="Poppins" w:cs="Poppins"/>
          <w:color w:val="444444"/>
          <w:sz w:val="32"/>
          <w:szCs w:val="32"/>
        </w:rPr>
        <w:t>= 7.59 × </w:t>
      </w:r>
      <w:r w:rsidRPr="00A93E12">
        <w:rPr>
          <w:rFonts w:ascii="Poppins" w:hAnsi="Poppins" w:cs="Poppins"/>
          <w:noProof/>
          <w:color w:val="444444"/>
          <w:sz w:val="32"/>
          <w:szCs w:val="32"/>
        </w:rPr>
        <w:drawing>
          <wp:inline distT="0" distB="0" distL="0" distR="0" wp14:anchorId="48780329" wp14:editId="3822F462">
            <wp:extent cx="217805" cy="1549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quationview"/>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7805" cy="154940"/>
                    </a:xfrm>
                    <a:prstGeom prst="rect">
                      <a:avLst/>
                    </a:prstGeom>
                    <a:noFill/>
                    <a:ln>
                      <a:noFill/>
                    </a:ln>
                  </pic:spPr>
                </pic:pic>
              </a:graphicData>
            </a:graphic>
          </wp:inline>
        </w:drawing>
      </w:r>
      <w:r w:rsidRPr="00A93E12">
        <w:rPr>
          <w:rFonts w:ascii="Poppins" w:hAnsi="Poppins" w:cs="Poppins"/>
          <w:color w:val="444444"/>
          <w:sz w:val="32"/>
          <w:szCs w:val="32"/>
        </w:rPr>
        <w:t>m/s</w:t>
      </w:r>
      <w:r w:rsidR="009C1828" w:rsidRPr="00A93E12">
        <w:rPr>
          <w:rFonts w:ascii="Poppins" w:hAnsi="Poppins" w:cs="Poppins"/>
          <w:color w:val="444444"/>
          <w:sz w:val="32"/>
          <w:szCs w:val="32"/>
        </w:rPr>
        <w:t xml:space="preserve"> (DOESN’T SEEM CORRECT, CHECK</w:t>
      </w:r>
      <w:r w:rsidR="009C1828" w:rsidRPr="00A93E12">
        <w:rPr>
          <w:rFonts w:ascii="Poppins" w:hAnsi="Poppins" w:cs="Poppins"/>
          <w:color w:val="444444"/>
          <w:sz w:val="32"/>
          <w:szCs w:val="32"/>
        </w:rPr>
        <w:softHyphen/>
      </w:r>
      <w:r w:rsidR="00164F81" w:rsidRPr="00A93E12">
        <w:rPr>
          <w:rFonts w:ascii="Poppins" w:hAnsi="Poppins" w:cs="Poppins"/>
          <w:color w:val="444444"/>
          <w:sz w:val="32"/>
          <w:szCs w:val="32"/>
        </w:rPr>
        <w:t>)</w:t>
      </w:r>
    </w:p>
    <w:p w14:paraId="548D8086" w14:textId="77777777" w:rsidR="00F354B6" w:rsidRDefault="00F354B6" w:rsidP="009C1828">
      <w:pPr>
        <w:pStyle w:val="NormalWeb"/>
        <w:shd w:val="clear" w:color="auto" w:fill="FFFFFF"/>
        <w:spacing w:before="0" w:beforeAutospacing="0" w:after="240" w:afterAutospacing="0" w:line="360" w:lineRule="atLeast"/>
        <w:rPr>
          <w:rFonts w:ascii="Poppins" w:hAnsi="Poppins" w:cs="Poppins"/>
          <w:color w:val="444444"/>
        </w:rPr>
      </w:pPr>
    </w:p>
    <w:p w14:paraId="3585E4A9" w14:textId="77777777" w:rsidR="00F354B6" w:rsidRDefault="00F354B6" w:rsidP="009C1828">
      <w:pPr>
        <w:pStyle w:val="NormalWeb"/>
        <w:shd w:val="clear" w:color="auto" w:fill="FFFFFF"/>
        <w:spacing w:before="0" w:beforeAutospacing="0" w:after="240" w:afterAutospacing="0" w:line="360" w:lineRule="atLeast"/>
        <w:rPr>
          <w:rFonts w:ascii="Poppins" w:hAnsi="Poppins" w:cs="Poppins"/>
          <w:color w:val="444444"/>
        </w:rPr>
      </w:pPr>
    </w:p>
    <w:p w14:paraId="308ABE8D" w14:textId="77777777" w:rsidR="00F354B6" w:rsidRDefault="00F354B6" w:rsidP="00F354B6">
      <w:pPr>
        <w:pStyle w:val="Heading1"/>
        <w:spacing w:before="720" w:after="300" w:line="1080" w:lineRule="atLeast"/>
        <w:rPr>
          <w:rFonts w:ascii="Arial" w:hAnsi="Arial" w:cs="Arial"/>
          <w:color w:val="4D464F"/>
          <w:sz w:val="72"/>
          <w:szCs w:val="72"/>
        </w:rPr>
      </w:pPr>
      <w:r>
        <w:rPr>
          <w:rFonts w:ascii="Arial" w:hAnsi="Arial" w:cs="Arial"/>
          <w:color w:val="4D464F"/>
          <w:sz w:val="72"/>
          <w:szCs w:val="72"/>
        </w:rPr>
        <w:t>The Motion of Satellites Around Earth</w:t>
      </w:r>
    </w:p>
    <w:p w14:paraId="55BCFB24" w14:textId="77777777" w:rsidR="00F354B6" w:rsidRDefault="00F354B6" w:rsidP="00F354B6">
      <w:pPr>
        <w:pStyle w:val="text"/>
        <w:spacing w:before="0" w:beforeAutospacing="0" w:after="750" w:afterAutospacing="0" w:line="540" w:lineRule="atLeast"/>
        <w:rPr>
          <w:rFonts w:ascii="Arial" w:hAnsi="Arial" w:cs="Arial"/>
          <w:color w:val="3C4852"/>
          <w:sz w:val="36"/>
          <w:szCs w:val="36"/>
        </w:rPr>
      </w:pPr>
      <w:r>
        <w:rPr>
          <w:rFonts w:ascii="Arial" w:hAnsi="Arial" w:cs="Arial"/>
          <w:color w:val="3C4852"/>
          <w:sz w:val="36"/>
          <w:szCs w:val="36"/>
        </w:rPr>
        <w:t>The satellites revolve around the earth, making a circular or elliptical path called the orbit. Let us learn about the motion of satellites around the world.</w:t>
      </w:r>
    </w:p>
    <w:p w14:paraId="4DFB7EB3" w14:textId="77777777" w:rsidR="00F354B6" w:rsidRDefault="008921C8" w:rsidP="00F354B6">
      <w:pPr>
        <w:spacing w:line="450" w:lineRule="atLeast"/>
        <w:rPr>
          <w:rFonts w:ascii="Arial" w:hAnsi="Arial" w:cs="Arial"/>
          <w:color w:val="4D464F"/>
          <w:sz w:val="21"/>
          <w:szCs w:val="21"/>
        </w:rPr>
      </w:pPr>
      <w:hyperlink r:id="rId174" w:history="1">
        <w:r w:rsidR="00F354B6">
          <w:rPr>
            <w:rStyle w:val="Hyperlink"/>
            <w:rFonts w:ascii="Arial" w:hAnsi="Arial" w:cs="Arial"/>
            <w:b/>
            <w:bCs/>
            <w:color w:val="3C4852"/>
            <w:shd w:val="clear" w:color="auto" w:fill="F0F4F7"/>
          </w:rPr>
          <w:t>Share</w:t>
        </w:r>
      </w:hyperlink>
    </w:p>
    <w:p w14:paraId="44388513"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highlight w:val="yellow"/>
        </w:rPr>
        <w:t>Any heavenly or human-made body that revolves around a central body, such as the Earth, Sun, or other bodies in the solar system, is known to be a satellite</w:t>
      </w:r>
      <w:r w:rsidRPr="00A93E12">
        <w:rPr>
          <w:rFonts w:ascii="Arial" w:hAnsi="Arial" w:cs="Arial"/>
          <w:color w:val="4D464F"/>
          <w:sz w:val="32"/>
          <w:szCs w:val="32"/>
        </w:rPr>
        <w:t xml:space="preserve">. However, these satellites revolve around and make either circular or elliptical </w:t>
      </w:r>
      <w:r w:rsidRPr="00A93E12">
        <w:rPr>
          <w:rFonts w:ascii="Arial" w:hAnsi="Arial" w:cs="Arial"/>
          <w:color w:val="4D464F"/>
          <w:sz w:val="32"/>
          <w:szCs w:val="32"/>
        </w:rPr>
        <w:lastRenderedPageBreak/>
        <w:t>orbits when it comes to Earth. The earth, in this case, is said to be the central body. </w:t>
      </w:r>
    </w:p>
    <w:p w14:paraId="475600E5"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In this study material note, we will be discussing the motion of satellites around earth. The motion of satellites around the planet has the same characteristics as any other body in a circular motion. Let us learn in detail about the topic. </w:t>
      </w:r>
    </w:p>
    <w:p w14:paraId="496D269C" w14:textId="77777777" w:rsidR="00F354B6" w:rsidRPr="00A93E12" w:rsidRDefault="00F354B6" w:rsidP="00F354B6">
      <w:pPr>
        <w:pStyle w:val="Heading2"/>
        <w:shd w:val="clear" w:color="auto" w:fill="FFFFFF"/>
        <w:spacing w:before="0" w:line="576" w:lineRule="atLeast"/>
        <w:rPr>
          <w:rFonts w:ascii="Arial" w:hAnsi="Arial" w:cs="Arial"/>
          <w:color w:val="4D464F"/>
          <w:sz w:val="32"/>
          <w:szCs w:val="32"/>
        </w:rPr>
      </w:pPr>
      <w:r w:rsidRPr="00A93E12">
        <w:rPr>
          <w:rFonts w:ascii="Arial" w:hAnsi="Arial" w:cs="Arial"/>
          <w:color w:val="4D464F"/>
          <w:sz w:val="32"/>
          <w:szCs w:val="32"/>
        </w:rPr>
        <w:t>What are Satellites?</w:t>
      </w:r>
    </w:p>
    <w:p w14:paraId="7B6F0B34"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Satellites are objects or bodies that revolve around the heavier body in space. There are two types of satellites: </w:t>
      </w:r>
    </w:p>
    <w:p w14:paraId="6E0DD69A" w14:textId="77777777" w:rsidR="00F354B6" w:rsidRPr="00A93E12" w:rsidRDefault="00F354B6" w:rsidP="00A93E12">
      <w:pPr>
        <w:numPr>
          <w:ilvl w:val="0"/>
          <w:numId w:val="37"/>
        </w:numPr>
        <w:shd w:val="clear" w:color="auto" w:fill="FFFFFF"/>
        <w:spacing w:after="0" w:afterAutospacing="1" w:line="360" w:lineRule="atLeast"/>
        <w:rPr>
          <w:rFonts w:ascii="Arial" w:hAnsi="Arial" w:cs="Arial"/>
          <w:color w:val="4D464F"/>
          <w:sz w:val="32"/>
          <w:szCs w:val="32"/>
        </w:rPr>
      </w:pPr>
      <w:r w:rsidRPr="00A93E12">
        <w:rPr>
          <w:rFonts w:ascii="Arial" w:hAnsi="Arial" w:cs="Arial"/>
          <w:i/>
          <w:iCs/>
          <w:color w:val="4D464F"/>
          <w:sz w:val="32"/>
          <w:szCs w:val="32"/>
          <w:highlight w:val="yellow"/>
        </w:rPr>
        <w:t>Natural Satellites</w:t>
      </w:r>
      <w:r w:rsidRPr="00A93E12">
        <w:rPr>
          <w:rFonts w:ascii="Arial" w:hAnsi="Arial" w:cs="Arial"/>
          <w:color w:val="4D464F"/>
          <w:sz w:val="32"/>
          <w:szCs w:val="32"/>
        </w:rPr>
        <w:t>: Satellites naturally present in space, such as comets and the Moon. </w:t>
      </w:r>
    </w:p>
    <w:p w14:paraId="23EED6F2" w14:textId="77777777" w:rsidR="00F354B6" w:rsidRPr="00A93E12" w:rsidRDefault="00F354B6" w:rsidP="00A93E12">
      <w:pPr>
        <w:numPr>
          <w:ilvl w:val="0"/>
          <w:numId w:val="37"/>
        </w:numPr>
        <w:shd w:val="clear" w:color="auto" w:fill="FFFFFF"/>
        <w:spacing w:after="0" w:afterAutospacing="1" w:line="360" w:lineRule="atLeast"/>
        <w:rPr>
          <w:rFonts w:ascii="Arial" w:hAnsi="Arial" w:cs="Arial"/>
          <w:color w:val="4D464F"/>
          <w:sz w:val="32"/>
          <w:szCs w:val="32"/>
        </w:rPr>
      </w:pPr>
      <w:r w:rsidRPr="00A93E12">
        <w:rPr>
          <w:rFonts w:ascii="Arial" w:hAnsi="Arial" w:cs="Arial"/>
          <w:i/>
          <w:iCs/>
          <w:color w:val="4D464F"/>
          <w:sz w:val="32"/>
          <w:szCs w:val="32"/>
          <w:highlight w:val="yellow"/>
        </w:rPr>
        <w:t>Artificial Satellites</w:t>
      </w:r>
      <w:r w:rsidRPr="00A93E12">
        <w:rPr>
          <w:rFonts w:ascii="Arial" w:hAnsi="Arial" w:cs="Arial"/>
          <w:color w:val="4D464F"/>
          <w:sz w:val="32"/>
          <w:szCs w:val="32"/>
        </w:rPr>
        <w:t>: Satellites made by humans for various purposes such as weather forecasting, communication, etc.</w:t>
      </w:r>
    </w:p>
    <w:p w14:paraId="1CB8C547"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 xml:space="preserve">You can find </w:t>
      </w:r>
      <w:r w:rsidRPr="00A93E12">
        <w:rPr>
          <w:rFonts w:ascii="Arial" w:hAnsi="Arial" w:cs="Arial"/>
          <w:color w:val="4D464F"/>
          <w:sz w:val="32"/>
          <w:szCs w:val="32"/>
          <w:highlight w:val="yellow"/>
        </w:rPr>
        <w:t>numerous natural satellites</w:t>
      </w:r>
      <w:r w:rsidRPr="00A93E12">
        <w:rPr>
          <w:rFonts w:ascii="Arial" w:hAnsi="Arial" w:cs="Arial"/>
          <w:color w:val="4D464F"/>
          <w:sz w:val="32"/>
          <w:szCs w:val="32"/>
        </w:rPr>
        <w:t xml:space="preserve"> in space, and every planet has at least one of its natural satellites. Where our earth has only one, the Moon, other planets such as Jupiter are known to have 53 natural satellites (moons). </w:t>
      </w:r>
    </w:p>
    <w:p w14:paraId="7774F394"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The Soviet Union, now Russia, launched the first artificial satellite into space on Oct 4, 1957, named Sputnik 1. The launch of Sputnik 1 triggered what was called the Space Race, where nations around the world competed with advancements in space sciences. </w:t>
      </w:r>
    </w:p>
    <w:p w14:paraId="5CB17D35" w14:textId="77777777" w:rsidR="00F354B6" w:rsidRPr="00A93E12" w:rsidRDefault="00F354B6" w:rsidP="00F354B6">
      <w:pPr>
        <w:pStyle w:val="Heading2"/>
        <w:shd w:val="clear" w:color="auto" w:fill="FFFFFF"/>
        <w:spacing w:before="0" w:line="576" w:lineRule="atLeast"/>
        <w:rPr>
          <w:rFonts w:ascii="Arial" w:hAnsi="Arial" w:cs="Arial"/>
          <w:color w:val="4D464F"/>
          <w:sz w:val="32"/>
          <w:szCs w:val="32"/>
        </w:rPr>
      </w:pPr>
      <w:r w:rsidRPr="00A93E12">
        <w:rPr>
          <w:rFonts w:ascii="Arial" w:hAnsi="Arial" w:cs="Arial"/>
          <w:color w:val="4D464F"/>
          <w:sz w:val="32"/>
          <w:szCs w:val="32"/>
          <w:highlight w:val="yellow"/>
        </w:rPr>
        <w:t>The Motion of Satellite Around Earth</w:t>
      </w:r>
    </w:p>
    <w:p w14:paraId="201D519E"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The satellite orbiting the earth has a velocity and acceleration component similar to an object moving on a circular path. While revolving around the earth, satellites make a circular path. </w:t>
      </w:r>
    </w:p>
    <w:p w14:paraId="1FD0DB70"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The tangent to this circular path gives the direction of the satellite’s velocity, whereas acceleration is towards the centre of the circle. </w:t>
      </w:r>
    </w:p>
    <w:p w14:paraId="2A7F24A4"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lastRenderedPageBreak/>
        <w:t xml:space="preserve">Various forces act between the Earth and the satellite, making them orbit on a circular path. </w:t>
      </w:r>
      <w:r w:rsidRPr="00A93E12">
        <w:rPr>
          <w:rFonts w:ascii="Arial" w:hAnsi="Arial" w:cs="Arial"/>
          <w:color w:val="4D464F"/>
          <w:sz w:val="32"/>
          <w:szCs w:val="32"/>
          <w:highlight w:val="yellow"/>
        </w:rPr>
        <w:t>The net force that acts in the inward direction of the circle makes the satellite accelerate around the Earth.</w:t>
      </w:r>
      <w:r w:rsidRPr="00A93E12">
        <w:rPr>
          <w:rFonts w:ascii="Arial" w:hAnsi="Arial" w:cs="Arial"/>
          <w:color w:val="4D464F"/>
          <w:sz w:val="32"/>
          <w:szCs w:val="32"/>
        </w:rPr>
        <w:t> </w:t>
      </w:r>
    </w:p>
    <w:p w14:paraId="6AAD6FF5"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highlight w:val="yellow"/>
        </w:rPr>
        <w:t>The gravitational force that acts between the Earth and the satellite and centripetal force are two main forces causing the motion of satellites around Earth.</w:t>
      </w:r>
      <w:r w:rsidRPr="00A93E12">
        <w:rPr>
          <w:rFonts w:ascii="Arial" w:hAnsi="Arial" w:cs="Arial"/>
          <w:color w:val="4D464F"/>
          <w:sz w:val="32"/>
          <w:szCs w:val="32"/>
        </w:rPr>
        <w:t> </w:t>
      </w:r>
    </w:p>
    <w:p w14:paraId="1AACF5AE"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highlight w:val="yellow"/>
        </w:rPr>
        <w:t>If there is no centripetal force, satellites will keep moving at the same speed and direction. In such a case, the satellite will move on a straight path, and there will be no circular motion.</w:t>
      </w:r>
      <w:r w:rsidRPr="00A93E12">
        <w:rPr>
          <w:rFonts w:ascii="Arial" w:hAnsi="Arial" w:cs="Arial"/>
          <w:color w:val="4D464F"/>
          <w:sz w:val="32"/>
          <w:szCs w:val="32"/>
        </w:rPr>
        <w:t> </w:t>
      </w:r>
    </w:p>
    <w:p w14:paraId="7859C85C"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 xml:space="preserve">However, </w:t>
      </w:r>
      <w:r w:rsidRPr="00A93E12">
        <w:rPr>
          <w:rFonts w:ascii="Arial" w:hAnsi="Arial" w:cs="Arial"/>
          <w:color w:val="4D464F"/>
          <w:sz w:val="32"/>
          <w:szCs w:val="32"/>
          <w:highlight w:val="yellow"/>
        </w:rPr>
        <w:t>some satellites move along an elliptical orbit</w:t>
      </w:r>
      <w:r w:rsidRPr="00A93E12">
        <w:rPr>
          <w:rFonts w:ascii="Arial" w:hAnsi="Arial" w:cs="Arial"/>
          <w:color w:val="4D464F"/>
          <w:sz w:val="32"/>
          <w:szCs w:val="32"/>
        </w:rPr>
        <w:t xml:space="preserve">. In that case, unlike the circular motion, </w:t>
      </w:r>
      <w:r w:rsidRPr="00A93E12">
        <w:rPr>
          <w:rFonts w:ascii="Arial" w:hAnsi="Arial" w:cs="Arial"/>
          <w:color w:val="4D464F"/>
          <w:sz w:val="32"/>
          <w:szCs w:val="32"/>
          <w:highlight w:val="yellow"/>
        </w:rPr>
        <w:t>the central body is positioned at foci of the ellipse.</w:t>
      </w:r>
      <w:r w:rsidRPr="00A93E12">
        <w:rPr>
          <w:rFonts w:ascii="Arial" w:hAnsi="Arial" w:cs="Arial"/>
          <w:color w:val="4D464F"/>
          <w:sz w:val="32"/>
          <w:szCs w:val="32"/>
        </w:rPr>
        <w:t> </w:t>
      </w:r>
    </w:p>
    <w:p w14:paraId="27685B72"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As a result, the velocity component of the satellite acts along the tangent of the ellipse. At the same time, the acceleration acts towards the focus. </w:t>
      </w:r>
    </w:p>
    <w:p w14:paraId="6988FF26"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rPr>
        <w:t>As per</w:t>
      </w:r>
      <w:r w:rsidRPr="00A93E12">
        <w:rPr>
          <w:rFonts w:ascii="Arial" w:hAnsi="Arial" w:cs="Arial"/>
          <w:b/>
          <w:bCs/>
          <w:color w:val="4D464F"/>
          <w:sz w:val="32"/>
          <w:szCs w:val="32"/>
        </w:rPr>
        <w:t xml:space="preserve"> Newton’s </w:t>
      </w:r>
      <w:r w:rsidRPr="00A93E12">
        <w:rPr>
          <w:rFonts w:ascii="Arial" w:hAnsi="Arial" w:cs="Arial"/>
          <w:b/>
          <w:bCs/>
          <w:color w:val="4D464F"/>
          <w:sz w:val="32"/>
          <w:szCs w:val="32"/>
          <w:highlight w:val="lightGray"/>
        </w:rPr>
        <w:t>S</w:t>
      </w:r>
      <w:r w:rsidRPr="00A93E12">
        <w:rPr>
          <w:rFonts w:ascii="Arial" w:hAnsi="Arial" w:cs="Arial"/>
          <w:b/>
          <w:bCs/>
          <w:color w:val="4D464F"/>
          <w:sz w:val="32"/>
          <w:szCs w:val="32"/>
        </w:rPr>
        <w:t>econd Law of Motion</w:t>
      </w:r>
      <w:r w:rsidRPr="00A93E12">
        <w:rPr>
          <w:rFonts w:ascii="Arial" w:hAnsi="Arial" w:cs="Arial"/>
          <w:color w:val="4D464F"/>
          <w:sz w:val="32"/>
          <w:szCs w:val="32"/>
        </w:rPr>
        <w:t>, the direction of the net force will be towards the focus. </w:t>
      </w:r>
    </w:p>
    <w:p w14:paraId="47B153BC" w14:textId="77777777" w:rsidR="00F354B6" w:rsidRPr="00A93E12" w:rsidRDefault="00F354B6" w:rsidP="00F354B6">
      <w:pPr>
        <w:pStyle w:val="NormalWeb"/>
        <w:shd w:val="clear" w:color="auto" w:fill="FFFFFF"/>
        <w:spacing w:before="0" w:beforeAutospacing="0" w:after="0" w:line="360" w:lineRule="atLeast"/>
        <w:rPr>
          <w:rFonts w:ascii="Arial" w:hAnsi="Arial" w:cs="Arial"/>
          <w:color w:val="4D464F"/>
          <w:sz w:val="32"/>
          <w:szCs w:val="32"/>
          <w:highlight w:val="lightGray"/>
        </w:rPr>
      </w:pPr>
      <w:r w:rsidRPr="00A93E12">
        <w:rPr>
          <w:rFonts w:ascii="Arial" w:hAnsi="Arial" w:cs="Arial"/>
          <w:color w:val="4D464F"/>
          <w:sz w:val="32"/>
          <w:szCs w:val="32"/>
        </w:rPr>
        <w:t xml:space="preserve">This is because, </w:t>
      </w:r>
      <w:r w:rsidRPr="00A93E12">
        <w:rPr>
          <w:rFonts w:ascii="Arial" w:hAnsi="Arial" w:cs="Arial"/>
          <w:color w:val="4D464F"/>
          <w:sz w:val="32"/>
          <w:szCs w:val="32"/>
          <w:highlight w:val="lightGray"/>
        </w:rPr>
        <w:t>along with centripetal force and gravitational force, there acts a force component either in the same or opposite direction. </w:t>
      </w:r>
    </w:p>
    <w:p w14:paraId="78E62198" w14:textId="77777777" w:rsidR="00F354B6" w:rsidRDefault="00F354B6" w:rsidP="00F354B6">
      <w:pPr>
        <w:pStyle w:val="NormalWeb"/>
        <w:shd w:val="clear" w:color="auto" w:fill="FFFFFF"/>
        <w:spacing w:before="0" w:beforeAutospacing="0" w:after="0" w:line="360" w:lineRule="atLeast"/>
        <w:rPr>
          <w:rFonts w:ascii="Arial" w:hAnsi="Arial" w:cs="Arial"/>
          <w:color w:val="4D464F"/>
          <w:sz w:val="32"/>
          <w:szCs w:val="32"/>
        </w:rPr>
      </w:pPr>
      <w:r w:rsidRPr="00A93E12">
        <w:rPr>
          <w:rFonts w:ascii="Arial" w:hAnsi="Arial" w:cs="Arial"/>
          <w:color w:val="4D464F"/>
          <w:sz w:val="32"/>
          <w:szCs w:val="32"/>
          <w:highlight w:val="lightGray"/>
        </w:rPr>
        <w:t xml:space="preserve">This component of force changes the speed of the satellite. Hence, </w:t>
      </w:r>
      <w:r w:rsidRPr="00A93E12">
        <w:rPr>
          <w:rFonts w:ascii="Arial" w:hAnsi="Arial" w:cs="Arial"/>
          <w:color w:val="4D464F"/>
          <w:sz w:val="32"/>
          <w:szCs w:val="32"/>
          <w:highlight w:val="yellow"/>
        </w:rPr>
        <w:t>satellites with elliptical motion do not have a constant speed.</w:t>
      </w:r>
    </w:p>
    <w:p w14:paraId="2AFDA639" w14:textId="77777777" w:rsidR="00612EFF" w:rsidRDefault="00612EFF" w:rsidP="00F354B6">
      <w:pPr>
        <w:pStyle w:val="NormalWeb"/>
        <w:shd w:val="clear" w:color="auto" w:fill="FFFFFF"/>
        <w:spacing w:before="0" w:beforeAutospacing="0" w:after="0" w:line="360" w:lineRule="atLeast"/>
        <w:rPr>
          <w:rFonts w:ascii="Arial" w:hAnsi="Arial" w:cs="Arial"/>
          <w:color w:val="4D464F"/>
          <w:sz w:val="32"/>
          <w:szCs w:val="32"/>
        </w:rPr>
      </w:pPr>
    </w:p>
    <w:p w14:paraId="01963EB0" w14:textId="77777777" w:rsidR="00612EFF" w:rsidRDefault="00612EFF" w:rsidP="00612EFF">
      <w:pPr>
        <w:pStyle w:val="Heading3"/>
        <w:shd w:val="clear" w:color="auto" w:fill="FFFFFF"/>
        <w:spacing w:before="300" w:after="150" w:line="420" w:lineRule="atLeast"/>
        <w:rPr>
          <w:rFonts w:ascii="Poppins" w:hAnsi="Poppins" w:cs="Poppins"/>
          <w:color w:val="444444"/>
          <w:sz w:val="30"/>
          <w:szCs w:val="30"/>
        </w:rPr>
      </w:pPr>
      <w:r w:rsidRPr="00612EFF">
        <w:rPr>
          <w:rFonts w:ascii="Poppins" w:hAnsi="Poppins" w:cs="Poppins"/>
          <w:color w:val="444444"/>
          <w:sz w:val="30"/>
          <w:szCs w:val="30"/>
          <w:highlight w:val="yellow"/>
        </w:rPr>
        <w:t>Orbital Velocity</w:t>
      </w:r>
    </w:p>
    <w:p w14:paraId="7BEF8D7F" w14:textId="77777777" w:rsidR="00612EFF" w:rsidRDefault="00612EFF" w:rsidP="00612EF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velocity with which the test mass orbits around a source mass is known as orbital velocity (v</w:t>
      </w:r>
      <w:r>
        <w:rPr>
          <w:rFonts w:ascii="Poppins" w:hAnsi="Poppins" w:cs="Poppins"/>
          <w:color w:val="444444"/>
          <w:sz w:val="18"/>
          <w:szCs w:val="18"/>
          <w:vertAlign w:val="subscript"/>
        </w:rPr>
        <w:t>0</w:t>
      </w:r>
      <w:r>
        <w:rPr>
          <w:rFonts w:ascii="Poppins" w:hAnsi="Poppins" w:cs="Poppins"/>
          <w:color w:val="444444"/>
        </w:rPr>
        <w:t xml:space="preserve">). When the test mass is orbiting around the source mass in a circular path of radius ‘r’ having a centre of the source mass as the centre of the circular path, the centripetal force is provided by </w:t>
      </w:r>
      <w:r>
        <w:rPr>
          <w:rFonts w:ascii="Poppins" w:hAnsi="Poppins" w:cs="Poppins"/>
          <w:color w:val="444444"/>
        </w:rPr>
        <w:lastRenderedPageBreak/>
        <w:t>the gravitational force, as it is always an attracting force having its direction pointed towards the centre of a source mass.</w:t>
      </w:r>
    </w:p>
    <w:p w14:paraId="581EF3A3" w14:textId="012759EC" w:rsidR="00612EFF" w:rsidRPr="00612EFF" w:rsidRDefault="008921C8" w:rsidP="00612EFF">
      <w:pPr>
        <w:pStyle w:val="NormalWeb"/>
        <w:shd w:val="clear" w:color="auto" w:fill="FFFFFF"/>
        <w:spacing w:before="0" w:beforeAutospacing="0" w:after="240" w:afterAutospacing="0" w:line="360" w:lineRule="atLeast"/>
        <w:rPr>
          <w:rFonts w:ascii="Poppins" w:hAnsi="Poppins" w:cs="Poppins"/>
          <w:color w:val="444444"/>
          <w:sz w:val="32"/>
          <w:szCs w:val="32"/>
        </w:rPr>
      </w:pPr>
      <m:oMathPara>
        <m:oMath>
          <m:eqArr>
            <m:eqArrPr>
              <m:ctrlPr>
                <w:rPr>
                  <w:rFonts w:ascii="Cambria Math" w:hAnsi="Cambria Math" w:cs="Poppins"/>
                  <w:color w:val="444444"/>
                  <w:sz w:val="32"/>
                  <w:szCs w:val="32"/>
                </w:rPr>
              </m:ctrlPr>
            </m:eqArrPr>
            <m:e>
              <m:f>
                <m:fPr>
                  <m:ctrlPr>
                    <w:rPr>
                      <w:rFonts w:ascii="Cambria Math" w:hAnsi="Cambria Math" w:cs="Poppins"/>
                      <w:color w:val="444444"/>
                      <w:sz w:val="32"/>
                      <w:szCs w:val="32"/>
                    </w:rPr>
                  </m:ctrlPr>
                </m:fPr>
                <m:num>
                  <m:r>
                    <w:rPr>
                      <w:rFonts w:ascii="Cambria Math" w:hAnsi="Cambria Math" w:cs="Poppins"/>
                      <w:color w:val="444444"/>
                      <w:sz w:val="32"/>
                      <w:szCs w:val="32"/>
                    </w:rPr>
                    <m:t>m</m:t>
                  </m:r>
                  <m:sSup>
                    <m:sSupPr>
                      <m:ctrlPr>
                        <w:rPr>
                          <w:rFonts w:ascii="Cambria Math" w:hAnsi="Cambria Math" w:cs="Poppins"/>
                          <w:color w:val="444444"/>
                          <w:sz w:val="32"/>
                          <w:szCs w:val="32"/>
                        </w:rPr>
                      </m:ctrlPr>
                    </m:sSupPr>
                    <m:e>
                      <m:sSub>
                        <m:sSubPr>
                          <m:ctrlPr>
                            <w:rPr>
                              <w:rFonts w:ascii="Cambria Math" w:hAnsi="Cambria Math" w:cs="Poppins"/>
                              <w:color w:val="444444"/>
                              <w:sz w:val="32"/>
                              <w:szCs w:val="32"/>
                            </w:rPr>
                          </m:ctrlPr>
                        </m:sSubPr>
                        <m:e>
                          <m:r>
                            <w:rPr>
                              <w:rFonts w:ascii="Cambria Math" w:hAnsi="Cambria Math" w:cs="Poppins"/>
                              <w:color w:val="444444"/>
                              <w:sz w:val="32"/>
                              <w:szCs w:val="32"/>
                            </w:rPr>
                            <m:t>v</m:t>
                          </m:r>
                        </m:e>
                        <m:sub>
                          <m:r>
                            <w:rPr>
                              <w:rFonts w:ascii="Cambria Math" w:hAnsi="Cambria Math" w:cs="Poppins"/>
                              <w:color w:val="444444"/>
                              <w:sz w:val="32"/>
                              <w:szCs w:val="32"/>
                            </w:rPr>
                            <m:t>o</m:t>
                          </m:r>
                        </m:sub>
                      </m:sSub>
                    </m:e>
                    <m:sup>
                      <m:r>
                        <w:rPr>
                          <w:rFonts w:ascii="Cambria Math" w:hAnsi="Cambria Math" w:cs="Poppins"/>
                          <w:color w:val="444444"/>
                          <w:sz w:val="32"/>
                          <w:szCs w:val="32"/>
                        </w:rPr>
                        <m:t>2</m:t>
                      </m:r>
                    </m:sup>
                  </m:sSup>
                </m:num>
                <m:den>
                  <m:r>
                    <w:rPr>
                      <w:rFonts w:ascii="Cambria Math" w:hAnsi="Cambria Math" w:cs="Poppins"/>
                      <w:color w:val="444444"/>
                      <w:sz w:val="32"/>
                      <w:szCs w:val="32"/>
                    </w:rPr>
                    <m:t>r</m:t>
                  </m:r>
                </m:den>
              </m:f>
              <m:r>
                <w:rPr>
                  <w:rFonts w:ascii="Cambria Math" w:hAnsi="Cambria Math" w:cs="Poppins"/>
                  <w:color w:val="444444"/>
                  <w:sz w:val="32"/>
                  <w:szCs w:val="32"/>
                </w:rPr>
                <m:t>=</m:t>
              </m:r>
              <m:f>
                <m:fPr>
                  <m:ctrlPr>
                    <w:rPr>
                      <w:rFonts w:ascii="Cambria Math" w:hAnsi="Cambria Math" w:cs="Poppins"/>
                      <w:color w:val="444444"/>
                      <w:sz w:val="32"/>
                      <w:szCs w:val="32"/>
                    </w:rPr>
                  </m:ctrlPr>
                </m:fPr>
                <m:num>
                  <m:r>
                    <w:rPr>
                      <w:rFonts w:ascii="Cambria Math" w:hAnsi="Cambria Math" w:cs="Poppins"/>
                      <w:color w:val="444444"/>
                      <w:sz w:val="32"/>
                      <w:szCs w:val="32"/>
                    </w:rPr>
                    <m:t>GMm</m:t>
                  </m:r>
                </m:num>
                <m:den>
                  <m:sSup>
                    <m:sSupPr>
                      <m:ctrlPr>
                        <w:rPr>
                          <w:rFonts w:ascii="Cambria Math" w:hAnsi="Cambria Math" w:cs="Poppins"/>
                          <w:color w:val="444444"/>
                          <w:sz w:val="32"/>
                          <w:szCs w:val="32"/>
                        </w:rPr>
                      </m:ctrlPr>
                    </m:sSupPr>
                    <m:e>
                      <m:r>
                        <w:rPr>
                          <w:rFonts w:ascii="Cambria Math" w:hAnsi="Cambria Math" w:cs="Poppins"/>
                          <w:color w:val="444444"/>
                          <w:sz w:val="32"/>
                          <w:szCs w:val="32"/>
                        </w:rPr>
                        <m:t>r</m:t>
                      </m:r>
                    </m:e>
                    <m:sup>
                      <m:r>
                        <w:rPr>
                          <w:rFonts w:ascii="Cambria Math" w:hAnsi="Cambria Math" w:cs="Poppins"/>
                          <w:color w:val="444444"/>
                          <w:sz w:val="32"/>
                          <w:szCs w:val="32"/>
                        </w:rPr>
                        <m:t>2</m:t>
                      </m:r>
                    </m:sup>
                  </m:sSup>
                </m:den>
              </m:f>
            </m:e>
          </m:eqArr>
        </m:oMath>
      </m:oMathPara>
    </w:p>
    <w:p w14:paraId="7BBF8A2F" w14:textId="0319CC1B" w:rsidR="00612EFF" w:rsidRPr="009B677D" w:rsidRDefault="008921C8" w:rsidP="00F354B6">
      <w:pPr>
        <w:pStyle w:val="NormalWeb"/>
        <w:shd w:val="clear" w:color="auto" w:fill="FFFFFF"/>
        <w:spacing w:before="0" w:beforeAutospacing="0" w:after="0" w:line="360" w:lineRule="atLeast"/>
        <w:rPr>
          <w:rFonts w:ascii="Arial" w:hAnsi="Arial" w:cs="Arial"/>
          <w:color w:val="4D464F"/>
          <w:sz w:val="32"/>
          <w:szCs w:val="32"/>
        </w:rPr>
      </w:pPr>
      <m:oMathPara>
        <m:oMath>
          <m:eqArr>
            <m:eqArrPr>
              <m:ctrlPr>
                <w:rPr>
                  <w:rFonts w:ascii="Cambria Math" w:hAnsi="Cambria Math" w:cs="Arial"/>
                  <w:color w:val="4D464F"/>
                  <w:sz w:val="32"/>
                  <w:szCs w:val="32"/>
                </w:rPr>
              </m:ctrlPr>
            </m:eqArrPr>
            <m:e>
              <m:f>
                <m:fPr>
                  <m:ctrlPr>
                    <w:rPr>
                      <w:rFonts w:ascii="Cambria Math" w:hAnsi="Cambria Math" w:cs="Arial"/>
                      <w:color w:val="4D464F"/>
                      <w:sz w:val="32"/>
                      <w:szCs w:val="32"/>
                    </w:rPr>
                  </m:ctrlPr>
                </m:fPr>
                <m:num>
                  <m:sSup>
                    <m:sSupPr>
                      <m:ctrlPr>
                        <w:rPr>
                          <w:rFonts w:ascii="Cambria Math" w:hAnsi="Cambria Math" w:cs="Arial"/>
                          <w:color w:val="4D464F"/>
                          <w:sz w:val="32"/>
                          <w:szCs w:val="32"/>
                        </w:rPr>
                      </m:ctrlPr>
                    </m:sSupPr>
                    <m:e>
                      <m:sSub>
                        <m:sSubPr>
                          <m:ctrlPr>
                            <w:rPr>
                              <w:rFonts w:ascii="Cambria Math" w:hAnsi="Cambria Math" w:cs="Arial"/>
                              <w:color w:val="4D464F"/>
                              <w:sz w:val="32"/>
                              <w:szCs w:val="32"/>
                            </w:rPr>
                          </m:ctrlPr>
                        </m:sSubPr>
                        <m:e>
                          <m:r>
                            <w:rPr>
                              <w:rFonts w:ascii="Cambria Math" w:hAnsi="Cambria Math" w:cs="Arial"/>
                              <w:color w:val="4D464F"/>
                              <w:sz w:val="32"/>
                              <w:szCs w:val="32"/>
                            </w:rPr>
                            <m:t>v</m:t>
                          </m:r>
                        </m:e>
                        <m:sub>
                          <m:r>
                            <w:rPr>
                              <w:rFonts w:ascii="Cambria Math" w:hAnsi="Cambria Math" w:cs="Arial"/>
                              <w:color w:val="4D464F"/>
                              <w:sz w:val="32"/>
                              <w:szCs w:val="32"/>
                            </w:rPr>
                            <m:t>o</m:t>
                          </m:r>
                        </m:sub>
                      </m:sSub>
                    </m:e>
                    <m:sup>
                      <m:r>
                        <w:rPr>
                          <w:rFonts w:ascii="Cambria Math" w:hAnsi="Cambria Math" w:cs="Arial"/>
                          <w:color w:val="4D464F"/>
                          <w:sz w:val="32"/>
                          <w:szCs w:val="32"/>
                        </w:rPr>
                        <m:t>2</m:t>
                      </m:r>
                    </m:sup>
                  </m:sSup>
                </m:num>
                <m:den>
                  <m:r>
                    <w:rPr>
                      <w:rFonts w:ascii="Cambria Math" w:hAnsi="Cambria Math" w:cs="Arial"/>
                      <w:color w:val="4D464F"/>
                      <w:sz w:val="32"/>
                      <w:szCs w:val="32"/>
                    </w:rPr>
                    <m:t>r</m:t>
                  </m:r>
                </m:den>
              </m:f>
              <m:r>
                <w:rPr>
                  <w:rFonts w:ascii="Cambria Math" w:hAnsi="Cambria Math" w:cs="Arial"/>
                  <w:color w:val="4D464F"/>
                  <w:sz w:val="32"/>
                  <w:szCs w:val="32"/>
                </w:rPr>
                <m:t>=</m:t>
              </m:r>
              <m:f>
                <m:fPr>
                  <m:ctrlPr>
                    <w:rPr>
                      <w:rFonts w:ascii="Cambria Math" w:hAnsi="Cambria Math" w:cs="Arial"/>
                      <w:color w:val="4D464F"/>
                      <w:sz w:val="32"/>
                      <w:szCs w:val="32"/>
                    </w:rPr>
                  </m:ctrlPr>
                </m:fPr>
                <m:num>
                  <m:r>
                    <w:rPr>
                      <w:rFonts w:ascii="Cambria Math" w:hAnsi="Cambria Math" w:cs="Arial"/>
                      <w:color w:val="4D464F"/>
                      <w:sz w:val="32"/>
                      <w:szCs w:val="32"/>
                    </w:rPr>
                    <m:t>GM</m:t>
                  </m:r>
                </m:num>
                <m:den>
                  <m:sSup>
                    <m:sSupPr>
                      <m:ctrlPr>
                        <w:rPr>
                          <w:rFonts w:ascii="Cambria Math" w:hAnsi="Cambria Math" w:cs="Arial"/>
                          <w:color w:val="4D464F"/>
                          <w:sz w:val="32"/>
                          <w:szCs w:val="32"/>
                        </w:rPr>
                      </m:ctrlPr>
                    </m:sSupPr>
                    <m:e>
                      <m:r>
                        <w:rPr>
                          <w:rFonts w:ascii="Cambria Math" w:hAnsi="Cambria Math" w:cs="Arial"/>
                          <w:color w:val="4D464F"/>
                          <w:sz w:val="32"/>
                          <w:szCs w:val="32"/>
                        </w:rPr>
                        <m:t>r</m:t>
                      </m:r>
                    </m:e>
                    <m:sup>
                      <m:r>
                        <w:rPr>
                          <w:rFonts w:ascii="Cambria Math" w:hAnsi="Cambria Math" w:cs="Arial"/>
                          <w:color w:val="4D464F"/>
                          <w:sz w:val="32"/>
                          <w:szCs w:val="32"/>
                        </w:rPr>
                        <m:t>2</m:t>
                      </m:r>
                    </m:sup>
                  </m:sSup>
                </m:den>
              </m:f>
            </m:e>
          </m:eqArr>
        </m:oMath>
      </m:oMathPara>
    </w:p>
    <w:p w14:paraId="3C516645" w14:textId="23C2346B" w:rsidR="009B677D" w:rsidRPr="009B677D" w:rsidRDefault="008921C8" w:rsidP="00F354B6">
      <w:pPr>
        <w:pStyle w:val="NormalWeb"/>
        <w:shd w:val="clear" w:color="auto" w:fill="FFFFFF"/>
        <w:spacing w:before="0" w:beforeAutospacing="0" w:after="0" w:line="360" w:lineRule="atLeast"/>
        <w:rPr>
          <w:rFonts w:ascii="Arial" w:hAnsi="Arial" w:cs="Arial"/>
          <w:color w:val="4D464F"/>
          <w:sz w:val="32"/>
          <w:szCs w:val="32"/>
        </w:rPr>
      </w:pPr>
      <m:oMathPara>
        <m:oMath>
          <m:eqArr>
            <m:eqArrPr>
              <m:ctrlPr>
                <w:rPr>
                  <w:rFonts w:ascii="Cambria Math" w:hAnsi="Cambria Math" w:cs="Arial"/>
                  <w:color w:val="4D464F"/>
                  <w:sz w:val="32"/>
                  <w:szCs w:val="32"/>
                  <w:highlight w:val="yellow"/>
                </w:rPr>
              </m:ctrlPr>
            </m:eqArrPr>
            <m:e>
              <m:r>
                <w:rPr>
                  <w:rFonts w:ascii="Cambria Math" w:hAnsi="Cambria Math" w:cs="Arial"/>
                  <w:color w:val="4D464F"/>
                  <w:sz w:val="32"/>
                  <w:szCs w:val="32"/>
                  <w:highlight w:val="yellow"/>
                </w:rPr>
                <m:t>⇒</m:t>
              </m:r>
              <m:sSub>
                <m:sSubPr>
                  <m:ctrlPr>
                    <w:rPr>
                      <w:rFonts w:ascii="Cambria Math" w:hAnsi="Cambria Math" w:cs="Arial"/>
                      <w:color w:val="4D464F"/>
                      <w:sz w:val="32"/>
                      <w:szCs w:val="32"/>
                      <w:highlight w:val="yellow"/>
                    </w:rPr>
                  </m:ctrlPr>
                </m:sSubPr>
                <m:e>
                  <m:r>
                    <w:rPr>
                      <w:rFonts w:ascii="Cambria Math" w:hAnsi="Cambria Math" w:cs="Arial"/>
                      <w:color w:val="4D464F"/>
                      <w:sz w:val="32"/>
                      <w:szCs w:val="32"/>
                      <w:highlight w:val="yellow"/>
                    </w:rPr>
                    <m:t>v</m:t>
                  </m:r>
                </m:e>
                <m:sub>
                  <m:r>
                    <w:rPr>
                      <w:rFonts w:ascii="Cambria Math" w:hAnsi="Cambria Math" w:cs="Arial"/>
                      <w:color w:val="4D464F"/>
                      <w:sz w:val="32"/>
                      <w:szCs w:val="32"/>
                      <w:highlight w:val="yellow"/>
                    </w:rPr>
                    <m:t>o</m:t>
                  </m:r>
                </m:sub>
              </m:sSub>
              <m:r>
                <w:rPr>
                  <w:rFonts w:ascii="Cambria Math" w:hAnsi="Cambria Math" w:cs="Arial"/>
                  <w:color w:val="4D464F"/>
                  <w:sz w:val="32"/>
                  <w:szCs w:val="32"/>
                  <w:highlight w:val="yellow"/>
                </w:rPr>
                <m:t>=</m:t>
              </m:r>
              <m:rad>
                <m:radPr>
                  <m:degHide m:val="1"/>
                  <m:ctrlPr>
                    <w:rPr>
                      <w:rFonts w:ascii="Cambria Math" w:hAnsi="Cambria Math" w:cs="Arial"/>
                      <w:color w:val="4D464F"/>
                      <w:sz w:val="32"/>
                      <w:szCs w:val="32"/>
                      <w:highlight w:val="yellow"/>
                    </w:rPr>
                  </m:ctrlPr>
                </m:radPr>
                <m:deg/>
                <m:e>
                  <m:f>
                    <m:fPr>
                      <m:ctrlPr>
                        <w:rPr>
                          <w:rFonts w:ascii="Cambria Math" w:hAnsi="Cambria Math" w:cs="Arial"/>
                          <w:color w:val="4D464F"/>
                          <w:sz w:val="32"/>
                          <w:szCs w:val="32"/>
                          <w:highlight w:val="yellow"/>
                        </w:rPr>
                      </m:ctrlPr>
                    </m:fPr>
                    <m:num>
                      <m:r>
                        <w:rPr>
                          <w:rFonts w:ascii="Cambria Math" w:hAnsi="Cambria Math" w:cs="Arial"/>
                          <w:color w:val="4D464F"/>
                          <w:sz w:val="32"/>
                          <w:szCs w:val="32"/>
                          <w:highlight w:val="yellow"/>
                        </w:rPr>
                        <m:t>GM</m:t>
                      </m:r>
                    </m:num>
                    <m:den>
                      <m:r>
                        <w:rPr>
                          <w:rFonts w:ascii="Cambria Math" w:hAnsi="Cambria Math" w:cs="Arial"/>
                          <w:color w:val="4D464F"/>
                          <w:sz w:val="32"/>
                          <w:szCs w:val="32"/>
                          <w:highlight w:val="yellow"/>
                        </w:rPr>
                        <m:t>r</m:t>
                      </m:r>
                    </m:den>
                  </m:f>
                </m:e>
              </m:rad>
            </m:e>
          </m:eqArr>
        </m:oMath>
      </m:oMathPara>
    </w:p>
    <w:p w14:paraId="2DEB9CCE" w14:textId="1E24553B" w:rsidR="009B677D" w:rsidRDefault="00091890" w:rsidP="00F354B6">
      <w:pPr>
        <w:pStyle w:val="NormalWeb"/>
        <w:shd w:val="clear" w:color="auto" w:fill="FFFFFF"/>
        <w:spacing w:before="0" w:beforeAutospacing="0" w:after="0" w:line="360" w:lineRule="atLeast"/>
        <w:rPr>
          <w:rFonts w:ascii="Poppins" w:hAnsi="Poppins" w:cs="Poppins"/>
          <w:color w:val="444444"/>
          <w:shd w:val="clear" w:color="auto" w:fill="FFFFFF"/>
        </w:rPr>
      </w:pPr>
      <w:r>
        <w:rPr>
          <w:rFonts w:ascii="Poppins" w:hAnsi="Poppins" w:cs="Poppins"/>
          <w:color w:val="444444"/>
          <w:shd w:val="clear" w:color="auto" w:fill="FFFFFF"/>
        </w:rPr>
        <w:t>If the test mass is at small distances from the source mass</w:t>
      </w:r>
    </w:p>
    <w:p w14:paraId="0D1717B3" w14:textId="0C172E43" w:rsidR="00091890" w:rsidRPr="00091890" w:rsidRDefault="008921C8" w:rsidP="00F354B6">
      <w:pPr>
        <w:pStyle w:val="NormalWeb"/>
        <w:shd w:val="clear" w:color="auto" w:fill="FFFFFF"/>
        <w:spacing w:before="0" w:beforeAutospacing="0" w:after="0" w:line="360" w:lineRule="atLeast"/>
        <w:rPr>
          <w:rFonts w:ascii="Arial" w:hAnsi="Arial" w:cs="Arial"/>
          <w:color w:val="4D464F"/>
          <w:sz w:val="32"/>
          <w:szCs w:val="32"/>
        </w:rPr>
      </w:pPr>
      <m:oMathPara>
        <m:oMath>
          <m:eqArr>
            <m:eqArrPr>
              <m:ctrlPr>
                <w:rPr>
                  <w:rFonts w:ascii="Cambria Math" w:hAnsi="Cambria Math" w:cs="Arial"/>
                  <w:color w:val="4D464F"/>
                  <w:sz w:val="32"/>
                  <w:szCs w:val="32"/>
                </w:rPr>
              </m:ctrlPr>
            </m:eqArrPr>
            <m:e>
              <m:r>
                <w:rPr>
                  <w:rFonts w:ascii="Cambria Math" w:hAnsi="Cambria Math" w:cs="Arial"/>
                  <w:color w:val="4D464F"/>
                  <w:sz w:val="32"/>
                  <w:szCs w:val="32"/>
                </w:rPr>
                <m:t>r≈R(radius</m:t>
              </m:r>
              <m:r>
                <m:rPr>
                  <m:nor/>
                </m:rPr>
                <w:rPr>
                  <w:rFonts w:ascii="Arial" w:hAnsi="Arial" w:cs="Arial"/>
                  <w:color w:val="4D464F"/>
                  <w:sz w:val="32"/>
                  <w:szCs w:val="32"/>
                </w:rPr>
                <m:t xml:space="preserve"> </m:t>
              </m:r>
              <m:r>
                <w:rPr>
                  <w:rFonts w:ascii="Cambria Math" w:hAnsi="Cambria Math" w:cs="Arial"/>
                  <w:color w:val="4D464F"/>
                  <w:sz w:val="32"/>
                  <w:szCs w:val="32"/>
                </w:rPr>
                <m:t>of</m:t>
              </m:r>
              <m:r>
                <m:rPr>
                  <m:nor/>
                </m:rPr>
                <w:rPr>
                  <w:rFonts w:ascii="Arial" w:hAnsi="Arial" w:cs="Arial"/>
                  <w:color w:val="4D464F"/>
                  <w:sz w:val="32"/>
                  <w:szCs w:val="32"/>
                </w:rPr>
                <m:t xml:space="preserve"> </m:t>
              </m:r>
              <m:r>
                <w:rPr>
                  <w:rFonts w:ascii="Cambria Math" w:hAnsi="Cambria Math" w:cs="Arial"/>
                  <w:color w:val="4D464F"/>
                  <w:sz w:val="32"/>
                  <w:szCs w:val="32"/>
                </w:rPr>
                <m:t>the</m:t>
              </m:r>
              <m:r>
                <m:rPr>
                  <m:nor/>
                </m:rPr>
                <w:rPr>
                  <w:rFonts w:ascii="Arial" w:hAnsi="Arial" w:cs="Arial"/>
                  <w:color w:val="4D464F"/>
                  <w:sz w:val="32"/>
                  <w:szCs w:val="32"/>
                </w:rPr>
                <m:t xml:space="preserve"> </m:t>
              </m:r>
              <m:r>
                <w:rPr>
                  <w:rFonts w:ascii="Cambria Math" w:hAnsi="Cambria Math" w:cs="Arial"/>
                  <w:color w:val="4D464F"/>
                  <w:sz w:val="32"/>
                  <w:szCs w:val="32"/>
                </w:rPr>
                <m:t>source</m:t>
              </m:r>
              <m:r>
                <m:rPr>
                  <m:nor/>
                </m:rPr>
                <w:rPr>
                  <w:rFonts w:ascii="Arial" w:hAnsi="Arial" w:cs="Arial"/>
                  <w:color w:val="4D464F"/>
                  <w:sz w:val="32"/>
                  <w:szCs w:val="32"/>
                </w:rPr>
                <m:t xml:space="preserve"> </m:t>
              </m:r>
              <m:r>
                <w:rPr>
                  <w:rFonts w:ascii="Cambria Math" w:hAnsi="Cambria Math" w:cs="Arial"/>
                  <w:color w:val="4D464F"/>
                  <w:sz w:val="32"/>
                  <w:szCs w:val="32"/>
                </w:rPr>
                <m:t>mass)</m:t>
              </m:r>
            </m:e>
          </m:eqArr>
        </m:oMath>
      </m:oMathPara>
    </w:p>
    <w:p w14:paraId="5989A0F7" w14:textId="12A19237" w:rsidR="009B677D" w:rsidRPr="00D90E86" w:rsidRDefault="008921C8" w:rsidP="00F354B6">
      <w:pPr>
        <w:pStyle w:val="NormalWeb"/>
        <w:shd w:val="clear" w:color="auto" w:fill="FFFFFF"/>
        <w:spacing w:before="0" w:beforeAutospacing="0" w:after="0" w:line="360" w:lineRule="atLeast"/>
        <w:rPr>
          <w:rFonts w:ascii="Arial" w:hAnsi="Arial" w:cs="Arial"/>
          <w:color w:val="4D464F"/>
          <w:sz w:val="32"/>
          <w:szCs w:val="32"/>
        </w:rPr>
      </w:pPr>
      <m:oMathPara>
        <m:oMath>
          <m:eqArr>
            <m:eqArrPr>
              <m:ctrlPr>
                <w:rPr>
                  <w:rFonts w:ascii="Cambria Math" w:hAnsi="Cambria Math" w:cs="Arial"/>
                  <w:color w:val="4D464F"/>
                  <w:sz w:val="32"/>
                  <w:szCs w:val="32"/>
                </w:rPr>
              </m:ctrlPr>
            </m:eqArrPr>
            <m:e>
              <m:sSub>
                <m:sSubPr>
                  <m:ctrlPr>
                    <w:rPr>
                      <w:rFonts w:ascii="Cambria Math" w:hAnsi="Cambria Math" w:cs="Arial"/>
                      <w:color w:val="4D464F"/>
                      <w:sz w:val="32"/>
                      <w:szCs w:val="32"/>
                    </w:rPr>
                  </m:ctrlPr>
                </m:sSubPr>
                <m:e>
                  <m:r>
                    <w:rPr>
                      <w:rFonts w:ascii="Cambria Math" w:hAnsi="Cambria Math" w:cs="Arial"/>
                      <w:color w:val="4D464F"/>
                      <w:sz w:val="32"/>
                      <w:szCs w:val="32"/>
                    </w:rPr>
                    <m:t>v</m:t>
                  </m:r>
                </m:e>
                <m:sub>
                  <m:r>
                    <w:rPr>
                      <w:rFonts w:ascii="Cambria Math" w:hAnsi="Cambria Math" w:cs="Arial"/>
                      <w:color w:val="4D464F"/>
                      <w:sz w:val="32"/>
                      <w:szCs w:val="32"/>
                    </w:rPr>
                    <m:t>o</m:t>
                  </m:r>
                </m:sub>
              </m:sSub>
              <m:r>
                <w:rPr>
                  <w:rFonts w:ascii="Cambria Math" w:hAnsi="Cambria Math" w:cs="Arial"/>
                  <w:color w:val="4D464F"/>
                  <w:sz w:val="32"/>
                  <w:szCs w:val="32"/>
                </w:rPr>
                <m:t>=</m:t>
              </m:r>
              <m:rad>
                <m:radPr>
                  <m:degHide m:val="1"/>
                  <m:ctrlPr>
                    <w:rPr>
                      <w:rFonts w:ascii="Cambria Math" w:hAnsi="Cambria Math" w:cs="Arial"/>
                      <w:color w:val="4D464F"/>
                      <w:sz w:val="32"/>
                      <w:szCs w:val="32"/>
                    </w:rPr>
                  </m:ctrlPr>
                </m:radPr>
                <m:deg/>
                <m:e>
                  <m:f>
                    <m:fPr>
                      <m:ctrlPr>
                        <w:rPr>
                          <w:rFonts w:ascii="Cambria Math" w:hAnsi="Cambria Math" w:cs="Arial"/>
                          <w:color w:val="4D464F"/>
                          <w:sz w:val="32"/>
                          <w:szCs w:val="32"/>
                        </w:rPr>
                      </m:ctrlPr>
                    </m:fPr>
                    <m:num>
                      <m:r>
                        <w:rPr>
                          <w:rFonts w:ascii="Cambria Math" w:hAnsi="Cambria Math" w:cs="Arial"/>
                          <w:color w:val="4D464F"/>
                          <w:sz w:val="32"/>
                          <w:szCs w:val="32"/>
                        </w:rPr>
                        <m:t>GM</m:t>
                      </m:r>
                    </m:num>
                    <m:den>
                      <m:r>
                        <w:rPr>
                          <w:rFonts w:ascii="Cambria Math" w:hAnsi="Cambria Math" w:cs="Arial"/>
                          <w:color w:val="4D464F"/>
                          <w:sz w:val="32"/>
                          <w:szCs w:val="32"/>
                        </w:rPr>
                        <m:t>r</m:t>
                      </m:r>
                    </m:den>
                  </m:f>
                </m:e>
              </m:rad>
              <m:r>
                <w:rPr>
                  <w:rFonts w:ascii="Cambria Math" w:hAnsi="Cambria Math" w:cs="Arial"/>
                  <w:color w:val="4D464F"/>
                  <w:sz w:val="32"/>
                  <w:szCs w:val="32"/>
                </w:rPr>
                <m:t>…………..(2)</m:t>
              </m:r>
            </m:e>
          </m:eqArr>
        </m:oMath>
      </m:oMathPara>
    </w:p>
    <w:p w14:paraId="49207336" w14:textId="77777777" w:rsidR="00D90E86" w:rsidRPr="00D90E86" w:rsidRDefault="00D90E86" w:rsidP="00D90E86">
      <w:pPr>
        <w:pStyle w:val="NormalWeb"/>
        <w:shd w:val="clear" w:color="auto" w:fill="FFFFFF"/>
        <w:spacing w:before="0" w:beforeAutospacing="0" w:after="240" w:afterAutospacing="0" w:line="360" w:lineRule="atLeast"/>
        <w:rPr>
          <w:rFonts w:ascii="Poppins" w:hAnsi="Poppins" w:cs="Poppins"/>
          <w:color w:val="444444"/>
          <w:sz w:val="32"/>
          <w:szCs w:val="32"/>
        </w:rPr>
      </w:pPr>
      <w:r w:rsidRPr="00D90E86">
        <w:rPr>
          <w:rFonts w:ascii="Poppins" w:hAnsi="Poppins" w:cs="Poppins"/>
          <w:color w:val="444444"/>
          <w:sz w:val="32"/>
          <w:szCs w:val="32"/>
        </w:rPr>
        <w:t>The above formula suggests that the orbital velocity is independent of the test mass (the mass which is orbiting).</w:t>
      </w:r>
      <w:r w:rsidRPr="00D90E86">
        <w:rPr>
          <w:rFonts w:ascii="Poppins" w:hAnsi="Poppins" w:cs="Poppins"/>
          <w:color w:val="444444"/>
          <w:sz w:val="32"/>
          <w:szCs w:val="32"/>
        </w:rPr>
        <w:br/>
      </w:r>
      <w:bookmarkStart w:id="23" w:name="relationship-between-escape-and-orbital-"/>
      <w:bookmarkEnd w:id="23"/>
    </w:p>
    <w:p w14:paraId="7CF0B17C" w14:textId="77777777" w:rsidR="00D90E86" w:rsidRPr="00D90E86" w:rsidRDefault="00D90E86" w:rsidP="00D90E86">
      <w:pPr>
        <w:pStyle w:val="Heading2"/>
        <w:shd w:val="clear" w:color="auto" w:fill="FFFFFF"/>
        <w:spacing w:before="300" w:after="150" w:line="480" w:lineRule="atLeast"/>
        <w:rPr>
          <w:rFonts w:ascii="Poppins" w:hAnsi="Poppins" w:cs="Poppins"/>
          <w:color w:val="444444"/>
          <w:sz w:val="32"/>
          <w:szCs w:val="32"/>
        </w:rPr>
      </w:pPr>
      <w:r w:rsidRPr="00AD52FD">
        <w:rPr>
          <w:rFonts w:ascii="Poppins" w:hAnsi="Poppins" w:cs="Poppins"/>
          <w:color w:val="800080"/>
          <w:sz w:val="32"/>
          <w:szCs w:val="32"/>
          <w:highlight w:val="yellow"/>
        </w:rPr>
        <w:t>Relationship between Escape and Orbital Velocity</w:t>
      </w:r>
    </w:p>
    <w:p w14:paraId="38D5DE34" w14:textId="77777777" w:rsidR="00D90E86" w:rsidRPr="00D90E86" w:rsidRDefault="00D90E86" w:rsidP="00D90E86">
      <w:pPr>
        <w:pStyle w:val="NormalWeb"/>
        <w:shd w:val="clear" w:color="auto" w:fill="FFFFFF"/>
        <w:spacing w:before="0" w:beforeAutospacing="0" w:after="240" w:afterAutospacing="0" w:line="360" w:lineRule="atLeast"/>
        <w:rPr>
          <w:rFonts w:ascii="Poppins" w:hAnsi="Poppins" w:cs="Poppins"/>
          <w:color w:val="444444"/>
          <w:sz w:val="32"/>
          <w:szCs w:val="32"/>
        </w:rPr>
      </w:pPr>
      <w:r w:rsidRPr="00D90E86">
        <w:rPr>
          <w:rFonts w:ascii="Poppins" w:hAnsi="Poppins" w:cs="Poppins"/>
          <w:color w:val="444444"/>
          <w:sz w:val="32"/>
          <w:szCs w:val="32"/>
        </w:rPr>
        <w:t>The relationship between escape velocity and orbital velocity can be mathematically represented as:</w:t>
      </w:r>
    </w:p>
    <w:p w14:paraId="7FBA49FA" w14:textId="77777777" w:rsidR="00D90E86" w:rsidRPr="00D90E86" w:rsidRDefault="00D90E86" w:rsidP="00D90E86">
      <w:pPr>
        <w:shd w:val="clear" w:color="auto" w:fill="FFFFFF"/>
        <w:rPr>
          <w:rFonts w:ascii="Poppins" w:hAnsi="Poppins" w:cs="Poppins"/>
          <w:color w:val="444444"/>
          <w:sz w:val="32"/>
          <w:szCs w:val="32"/>
        </w:rPr>
      </w:pPr>
      <w:r w:rsidRPr="00AD52FD">
        <w:rPr>
          <w:rFonts w:ascii="Poppins" w:hAnsi="Poppins" w:cs="Poppins"/>
          <w:color w:val="444444"/>
          <w:sz w:val="32"/>
          <w:szCs w:val="32"/>
          <w:highlight w:val="yellow"/>
        </w:rPr>
        <w:t>V</w:t>
      </w:r>
      <w:r w:rsidRPr="00AD52FD">
        <w:rPr>
          <w:rFonts w:ascii="Poppins" w:hAnsi="Poppins" w:cs="Poppins"/>
          <w:color w:val="444444"/>
          <w:sz w:val="32"/>
          <w:szCs w:val="32"/>
          <w:highlight w:val="yellow"/>
          <w:vertAlign w:val="subscript"/>
        </w:rPr>
        <w:t>e</w:t>
      </w:r>
      <w:r w:rsidRPr="00AD52FD">
        <w:rPr>
          <w:rFonts w:ascii="Poppins" w:hAnsi="Poppins" w:cs="Poppins"/>
          <w:color w:val="444444"/>
          <w:sz w:val="32"/>
          <w:szCs w:val="32"/>
          <w:highlight w:val="yellow"/>
        </w:rPr>
        <w:t> = √2V</w:t>
      </w:r>
      <w:r w:rsidRPr="00AD52FD">
        <w:rPr>
          <w:rFonts w:ascii="Poppins" w:hAnsi="Poppins" w:cs="Poppins"/>
          <w:color w:val="444444"/>
          <w:sz w:val="32"/>
          <w:szCs w:val="32"/>
          <w:highlight w:val="yellow"/>
          <w:vertAlign w:val="subscript"/>
        </w:rPr>
        <w:t>0</w:t>
      </w:r>
    </w:p>
    <w:p w14:paraId="28B4FAE7" w14:textId="77777777" w:rsidR="00D90E86" w:rsidRPr="00D90E86" w:rsidRDefault="00D90E86" w:rsidP="00D90E86">
      <w:pPr>
        <w:pStyle w:val="NormalWeb"/>
        <w:shd w:val="clear" w:color="auto" w:fill="FFFFFF"/>
        <w:spacing w:before="0" w:beforeAutospacing="0" w:after="240" w:afterAutospacing="0" w:line="360" w:lineRule="atLeast"/>
        <w:rPr>
          <w:rFonts w:ascii="Poppins" w:hAnsi="Poppins" w:cs="Poppins"/>
          <w:color w:val="444444"/>
          <w:sz w:val="32"/>
          <w:szCs w:val="32"/>
        </w:rPr>
      </w:pPr>
      <w:r w:rsidRPr="00D90E86">
        <w:rPr>
          <w:rFonts w:ascii="Poppins" w:hAnsi="Poppins" w:cs="Poppins"/>
          <w:color w:val="444444"/>
          <w:sz w:val="32"/>
          <w:szCs w:val="32"/>
        </w:rPr>
        <w:t>Meanwhile, if we divide Equation (1) and Equation (2), we get,</w:t>
      </w:r>
    </w:p>
    <w:p w14:paraId="420A25CB" w14:textId="77777777" w:rsidR="00D90E86" w:rsidRDefault="00D90E86" w:rsidP="00D90E86">
      <w:pPr>
        <w:shd w:val="clear" w:color="auto" w:fill="FFFFFF"/>
        <w:rPr>
          <w:rFonts w:ascii="Poppins" w:hAnsi="Poppins" w:cs="Poppins"/>
          <w:color w:val="444444"/>
          <w:sz w:val="32"/>
          <w:szCs w:val="32"/>
        </w:rPr>
      </w:pPr>
      <w:r w:rsidRPr="00D90E86">
        <w:rPr>
          <w:rFonts w:ascii="Poppins" w:hAnsi="Poppins" w:cs="Poppins"/>
          <w:color w:val="444444"/>
          <w:sz w:val="32"/>
          <w:szCs w:val="32"/>
        </w:rPr>
        <w:t>vevo=2GMRGMR</w:t>
      </w:r>
    </w:p>
    <w:p w14:paraId="54B8A962" w14:textId="36ADBE2E" w:rsidR="00413A21" w:rsidRPr="00413A21" w:rsidRDefault="008921C8" w:rsidP="00D90E86">
      <w:pPr>
        <w:shd w:val="clear" w:color="auto" w:fill="FFFFFF"/>
        <w:rPr>
          <w:rFonts w:ascii="Poppins" w:eastAsiaTheme="minorEastAsia" w:hAnsi="Poppins" w:cs="Poppins"/>
          <w:color w:val="444444"/>
          <w:sz w:val="32"/>
          <w:szCs w:val="32"/>
        </w:rPr>
      </w:pPr>
      <m:oMathPara>
        <m:oMath>
          <m:eqArr>
            <m:eqArrPr>
              <m:ctrlPr>
                <w:rPr>
                  <w:rFonts w:ascii="Cambria Math" w:hAnsi="Cambria Math" w:cs="Poppins"/>
                  <w:color w:val="444444"/>
                  <w:sz w:val="32"/>
                  <w:szCs w:val="32"/>
                  <w:highlight w:val="yellow"/>
                </w:rPr>
              </m:ctrlPr>
            </m:eqArrPr>
            <m:e>
              <m:f>
                <m:fPr>
                  <m:ctrlPr>
                    <w:rPr>
                      <w:rFonts w:ascii="Cambria Math" w:hAnsi="Cambria Math" w:cs="Poppins"/>
                      <w:color w:val="444444"/>
                      <w:sz w:val="32"/>
                      <w:szCs w:val="32"/>
                      <w:highlight w:val="yellow"/>
                    </w:rPr>
                  </m:ctrlPr>
                </m:fPr>
                <m:num>
                  <m:sSub>
                    <m:sSubPr>
                      <m:ctrlPr>
                        <w:rPr>
                          <w:rFonts w:ascii="Cambria Math" w:hAnsi="Cambria Math" w:cs="Poppins"/>
                          <w:color w:val="444444"/>
                          <w:sz w:val="32"/>
                          <w:szCs w:val="32"/>
                          <w:highlight w:val="yellow"/>
                        </w:rPr>
                      </m:ctrlPr>
                    </m:sSubPr>
                    <m:e>
                      <m:r>
                        <w:rPr>
                          <w:rFonts w:ascii="Cambria Math" w:hAnsi="Cambria Math" w:cs="Poppins"/>
                          <w:color w:val="444444"/>
                          <w:sz w:val="32"/>
                          <w:szCs w:val="32"/>
                          <w:highlight w:val="yellow"/>
                        </w:rPr>
                        <m:t>v</m:t>
                      </m:r>
                    </m:e>
                    <m:sub>
                      <m:r>
                        <w:rPr>
                          <w:rFonts w:ascii="Cambria Math" w:hAnsi="Cambria Math" w:cs="Poppins"/>
                          <w:color w:val="444444"/>
                          <w:sz w:val="32"/>
                          <w:szCs w:val="32"/>
                          <w:highlight w:val="yellow"/>
                        </w:rPr>
                        <m:t>e</m:t>
                      </m:r>
                    </m:sub>
                  </m:sSub>
                </m:num>
                <m:den>
                  <m:sSub>
                    <m:sSubPr>
                      <m:ctrlPr>
                        <w:rPr>
                          <w:rFonts w:ascii="Cambria Math" w:hAnsi="Cambria Math" w:cs="Poppins"/>
                          <w:color w:val="444444"/>
                          <w:sz w:val="32"/>
                          <w:szCs w:val="32"/>
                          <w:highlight w:val="yellow"/>
                        </w:rPr>
                      </m:ctrlPr>
                    </m:sSubPr>
                    <m:e>
                      <m:r>
                        <w:rPr>
                          <w:rFonts w:ascii="Cambria Math" w:hAnsi="Cambria Math" w:cs="Poppins"/>
                          <w:color w:val="444444"/>
                          <w:sz w:val="32"/>
                          <w:szCs w:val="32"/>
                          <w:highlight w:val="yellow"/>
                        </w:rPr>
                        <m:t>v</m:t>
                      </m:r>
                    </m:e>
                    <m:sub>
                      <m:r>
                        <w:rPr>
                          <w:rFonts w:ascii="Cambria Math" w:hAnsi="Cambria Math" w:cs="Poppins"/>
                          <w:color w:val="444444"/>
                          <w:sz w:val="32"/>
                          <w:szCs w:val="32"/>
                          <w:highlight w:val="yellow"/>
                        </w:rPr>
                        <m:t>o</m:t>
                      </m:r>
                    </m:sub>
                  </m:sSub>
                </m:den>
              </m:f>
              <m:r>
                <w:rPr>
                  <w:rFonts w:ascii="Cambria Math" w:hAnsi="Cambria Math" w:cs="Poppins"/>
                  <w:color w:val="444444"/>
                  <w:sz w:val="32"/>
                  <w:szCs w:val="32"/>
                  <w:highlight w:val="yellow"/>
                </w:rPr>
                <m:t>=</m:t>
              </m:r>
              <m:f>
                <m:fPr>
                  <m:ctrlPr>
                    <w:rPr>
                      <w:rFonts w:ascii="Cambria Math" w:hAnsi="Cambria Math" w:cs="Poppins"/>
                      <w:color w:val="444444"/>
                      <w:sz w:val="32"/>
                      <w:szCs w:val="32"/>
                      <w:highlight w:val="yellow"/>
                    </w:rPr>
                  </m:ctrlPr>
                </m:fPr>
                <m:num>
                  <m:rad>
                    <m:radPr>
                      <m:degHide m:val="1"/>
                      <m:ctrlPr>
                        <w:rPr>
                          <w:rFonts w:ascii="Cambria Math" w:hAnsi="Cambria Math" w:cs="Poppins"/>
                          <w:color w:val="444444"/>
                          <w:sz w:val="32"/>
                          <w:szCs w:val="32"/>
                          <w:highlight w:val="yellow"/>
                        </w:rPr>
                      </m:ctrlPr>
                    </m:radPr>
                    <m:deg/>
                    <m:e>
                      <m:f>
                        <m:fPr>
                          <m:ctrlPr>
                            <w:rPr>
                              <w:rFonts w:ascii="Cambria Math" w:hAnsi="Cambria Math" w:cs="Poppins"/>
                              <w:color w:val="444444"/>
                              <w:sz w:val="32"/>
                              <w:szCs w:val="32"/>
                              <w:highlight w:val="yellow"/>
                            </w:rPr>
                          </m:ctrlPr>
                        </m:fPr>
                        <m:num>
                          <m:r>
                            <w:rPr>
                              <w:rFonts w:ascii="Cambria Math" w:hAnsi="Cambria Math" w:cs="Poppins"/>
                              <w:color w:val="444444"/>
                              <w:sz w:val="32"/>
                              <w:szCs w:val="32"/>
                              <w:highlight w:val="yellow"/>
                            </w:rPr>
                            <m:t>2GM</m:t>
                          </m:r>
                        </m:num>
                        <m:den>
                          <m:r>
                            <w:rPr>
                              <w:rFonts w:ascii="Cambria Math" w:hAnsi="Cambria Math" w:cs="Poppins"/>
                              <w:color w:val="444444"/>
                              <w:sz w:val="32"/>
                              <w:szCs w:val="32"/>
                              <w:highlight w:val="yellow"/>
                            </w:rPr>
                            <m:t>R</m:t>
                          </m:r>
                        </m:den>
                      </m:f>
                    </m:e>
                  </m:rad>
                </m:num>
                <m:den>
                  <m:rad>
                    <m:radPr>
                      <m:degHide m:val="1"/>
                      <m:ctrlPr>
                        <w:rPr>
                          <w:rFonts w:ascii="Cambria Math" w:hAnsi="Cambria Math" w:cs="Poppins"/>
                          <w:color w:val="444444"/>
                          <w:sz w:val="32"/>
                          <w:szCs w:val="32"/>
                          <w:highlight w:val="yellow"/>
                        </w:rPr>
                      </m:ctrlPr>
                    </m:radPr>
                    <m:deg/>
                    <m:e>
                      <m:f>
                        <m:fPr>
                          <m:ctrlPr>
                            <w:rPr>
                              <w:rFonts w:ascii="Cambria Math" w:hAnsi="Cambria Math" w:cs="Poppins"/>
                              <w:color w:val="444444"/>
                              <w:sz w:val="32"/>
                              <w:szCs w:val="32"/>
                              <w:highlight w:val="yellow"/>
                            </w:rPr>
                          </m:ctrlPr>
                        </m:fPr>
                        <m:num>
                          <m:r>
                            <w:rPr>
                              <w:rFonts w:ascii="Cambria Math" w:hAnsi="Cambria Math" w:cs="Poppins"/>
                              <w:color w:val="444444"/>
                              <w:sz w:val="32"/>
                              <w:szCs w:val="32"/>
                              <w:highlight w:val="yellow"/>
                            </w:rPr>
                            <m:t>GM</m:t>
                          </m:r>
                        </m:num>
                        <m:den>
                          <m:r>
                            <w:rPr>
                              <w:rFonts w:ascii="Cambria Math" w:hAnsi="Cambria Math" w:cs="Poppins"/>
                              <w:color w:val="444444"/>
                              <w:sz w:val="32"/>
                              <w:szCs w:val="32"/>
                              <w:highlight w:val="yellow"/>
                            </w:rPr>
                            <m:t>R</m:t>
                          </m:r>
                        </m:den>
                      </m:f>
                    </m:e>
                  </m:rad>
                </m:den>
              </m:f>
            </m:e>
          </m:eqArr>
        </m:oMath>
      </m:oMathPara>
    </w:p>
    <w:p w14:paraId="14A2A6AD" w14:textId="30ED80A4" w:rsidR="00413A21" w:rsidRPr="00A62B49" w:rsidRDefault="008921C8" w:rsidP="00D90E86">
      <w:pPr>
        <w:shd w:val="clear" w:color="auto" w:fill="FFFFFF"/>
        <w:rPr>
          <w:rFonts w:ascii="Poppins" w:eastAsiaTheme="minorEastAsia" w:hAnsi="Poppins" w:cs="Poppins"/>
          <w:color w:val="444444"/>
          <w:sz w:val="32"/>
          <w:szCs w:val="32"/>
        </w:rPr>
      </w:pPr>
      <m:oMathPara>
        <m:oMath>
          <m:eqArr>
            <m:eqArrPr>
              <m:ctrlPr>
                <w:rPr>
                  <w:rFonts w:ascii="Cambria Math" w:hAnsi="Cambria Math" w:cs="Poppins"/>
                  <w:color w:val="444444"/>
                  <w:sz w:val="32"/>
                  <w:szCs w:val="32"/>
                  <w:highlight w:val="yellow"/>
                </w:rPr>
              </m:ctrlPr>
            </m:eqArrPr>
            <m:e>
              <m:r>
                <w:rPr>
                  <w:rFonts w:ascii="Cambria Math" w:hAnsi="Cambria Math" w:cs="Poppins"/>
                  <w:color w:val="444444"/>
                  <w:sz w:val="32"/>
                  <w:szCs w:val="32"/>
                  <w:highlight w:val="yellow"/>
                </w:rPr>
                <m:t>⇒</m:t>
              </m:r>
              <m:f>
                <m:fPr>
                  <m:ctrlPr>
                    <w:rPr>
                      <w:rFonts w:ascii="Cambria Math" w:hAnsi="Cambria Math" w:cs="Poppins"/>
                      <w:color w:val="444444"/>
                      <w:sz w:val="32"/>
                      <w:szCs w:val="32"/>
                      <w:highlight w:val="yellow"/>
                    </w:rPr>
                  </m:ctrlPr>
                </m:fPr>
                <m:num>
                  <m:sSub>
                    <m:sSubPr>
                      <m:ctrlPr>
                        <w:rPr>
                          <w:rFonts w:ascii="Cambria Math" w:hAnsi="Cambria Math" w:cs="Poppins"/>
                          <w:color w:val="444444"/>
                          <w:sz w:val="32"/>
                          <w:szCs w:val="32"/>
                          <w:highlight w:val="yellow"/>
                        </w:rPr>
                      </m:ctrlPr>
                    </m:sSubPr>
                    <m:e>
                      <m:r>
                        <w:rPr>
                          <w:rFonts w:ascii="Cambria Math" w:hAnsi="Cambria Math" w:cs="Poppins"/>
                          <w:color w:val="444444"/>
                          <w:sz w:val="32"/>
                          <w:szCs w:val="32"/>
                          <w:highlight w:val="yellow"/>
                        </w:rPr>
                        <m:t>v</m:t>
                      </m:r>
                    </m:e>
                    <m:sub>
                      <m:r>
                        <w:rPr>
                          <w:rFonts w:ascii="Cambria Math" w:hAnsi="Cambria Math" w:cs="Poppins"/>
                          <w:color w:val="444444"/>
                          <w:sz w:val="32"/>
                          <w:szCs w:val="32"/>
                          <w:highlight w:val="yellow"/>
                        </w:rPr>
                        <m:t>e</m:t>
                      </m:r>
                    </m:sub>
                  </m:sSub>
                </m:num>
                <m:den>
                  <m:sSub>
                    <m:sSubPr>
                      <m:ctrlPr>
                        <w:rPr>
                          <w:rFonts w:ascii="Cambria Math" w:hAnsi="Cambria Math" w:cs="Poppins"/>
                          <w:color w:val="444444"/>
                          <w:sz w:val="32"/>
                          <w:szCs w:val="32"/>
                          <w:highlight w:val="yellow"/>
                        </w:rPr>
                      </m:ctrlPr>
                    </m:sSubPr>
                    <m:e>
                      <m:r>
                        <w:rPr>
                          <w:rFonts w:ascii="Cambria Math" w:hAnsi="Cambria Math" w:cs="Poppins"/>
                          <w:color w:val="444444"/>
                          <w:sz w:val="32"/>
                          <w:szCs w:val="32"/>
                          <w:highlight w:val="yellow"/>
                        </w:rPr>
                        <m:t>v</m:t>
                      </m:r>
                    </m:e>
                    <m:sub>
                      <m:r>
                        <w:rPr>
                          <w:rFonts w:ascii="Cambria Math" w:hAnsi="Cambria Math" w:cs="Poppins"/>
                          <w:color w:val="444444"/>
                          <w:sz w:val="32"/>
                          <w:szCs w:val="32"/>
                          <w:highlight w:val="yellow"/>
                        </w:rPr>
                        <m:t>o</m:t>
                      </m:r>
                    </m:sub>
                  </m:sSub>
                </m:den>
              </m:f>
              <m:r>
                <w:rPr>
                  <w:rFonts w:ascii="Cambria Math" w:hAnsi="Cambria Math" w:cs="Poppins"/>
                  <w:color w:val="444444"/>
                  <w:sz w:val="32"/>
                  <w:szCs w:val="32"/>
                  <w:highlight w:val="yellow"/>
                </w:rPr>
                <m:t>=</m:t>
              </m:r>
              <m:rad>
                <m:radPr>
                  <m:degHide m:val="1"/>
                  <m:ctrlPr>
                    <w:rPr>
                      <w:rFonts w:ascii="Cambria Math" w:hAnsi="Cambria Math" w:cs="Poppins"/>
                      <w:color w:val="444444"/>
                      <w:sz w:val="32"/>
                      <w:szCs w:val="32"/>
                      <w:highlight w:val="yellow"/>
                    </w:rPr>
                  </m:ctrlPr>
                </m:radPr>
                <m:deg/>
                <m:e>
                  <m:r>
                    <w:rPr>
                      <w:rFonts w:ascii="Cambria Math" w:hAnsi="Cambria Math" w:cs="Poppins"/>
                      <w:color w:val="444444"/>
                      <w:sz w:val="32"/>
                      <w:szCs w:val="32"/>
                      <w:highlight w:val="yellow"/>
                    </w:rPr>
                    <m:t>2</m:t>
                  </m:r>
                </m:e>
              </m:rad>
            </m:e>
          </m:eqArr>
        </m:oMath>
      </m:oMathPara>
    </w:p>
    <w:p w14:paraId="1A3258AB" w14:textId="77777777" w:rsidR="00A62B49" w:rsidRPr="00A62B49" w:rsidRDefault="00A62B49" w:rsidP="00A62B49">
      <w:pPr>
        <w:pStyle w:val="NormalWeb"/>
        <w:shd w:val="clear" w:color="auto" w:fill="FFFFFF"/>
        <w:spacing w:before="0" w:beforeAutospacing="0" w:after="240" w:afterAutospacing="0" w:line="360" w:lineRule="atLeast"/>
        <w:rPr>
          <w:rFonts w:ascii="Poppins" w:hAnsi="Poppins" w:cs="Poppins"/>
          <w:color w:val="444444"/>
          <w:sz w:val="32"/>
          <w:szCs w:val="32"/>
        </w:rPr>
      </w:pPr>
      <w:r w:rsidRPr="00A62B49">
        <w:rPr>
          <w:rFonts w:ascii="Poppins" w:hAnsi="Poppins" w:cs="Poppins"/>
          <w:color w:val="444444"/>
          <w:sz w:val="32"/>
          <w:szCs w:val="32"/>
        </w:rPr>
        <w:t>It shows that escape velocity is √2 times greater than orbital velocity.</w:t>
      </w:r>
    </w:p>
    <w:p w14:paraId="1880460E" w14:textId="77777777" w:rsidR="00A62B49" w:rsidRPr="00A62B49" w:rsidRDefault="00A62B49" w:rsidP="00A62B49">
      <w:pPr>
        <w:pStyle w:val="NormalWeb"/>
        <w:shd w:val="clear" w:color="auto" w:fill="FFFFFF"/>
        <w:spacing w:before="0" w:beforeAutospacing="0" w:after="240" w:afterAutospacing="0" w:line="360" w:lineRule="atLeast"/>
        <w:rPr>
          <w:rFonts w:ascii="Poppins" w:hAnsi="Poppins" w:cs="Poppins"/>
          <w:color w:val="444444"/>
          <w:sz w:val="32"/>
          <w:szCs w:val="32"/>
        </w:rPr>
      </w:pPr>
      <w:r w:rsidRPr="00A62B49">
        <w:rPr>
          <w:rFonts w:ascii="Poppins" w:hAnsi="Poppins" w:cs="Poppins"/>
          <w:color w:val="444444"/>
          <w:sz w:val="32"/>
          <w:szCs w:val="32"/>
        </w:rPr>
        <w:t>Certain conditions need to be taken into consideration. The main one is that the escape velocity should be a square root of 2 times larger than the orbital velocity to be free.</w:t>
      </w:r>
    </w:p>
    <w:p w14:paraId="0C0C47D4" w14:textId="77777777" w:rsidR="00A62B49" w:rsidRPr="00A62B49" w:rsidRDefault="00A62B49" w:rsidP="00A62B49">
      <w:pPr>
        <w:numPr>
          <w:ilvl w:val="0"/>
          <w:numId w:val="38"/>
        </w:numPr>
        <w:shd w:val="clear" w:color="auto" w:fill="FFFFFF"/>
        <w:spacing w:before="100" w:beforeAutospacing="1" w:after="75" w:line="240" w:lineRule="auto"/>
        <w:rPr>
          <w:rFonts w:ascii="Poppins" w:hAnsi="Poppins" w:cs="Poppins"/>
          <w:color w:val="444444"/>
          <w:sz w:val="32"/>
          <w:szCs w:val="32"/>
        </w:rPr>
      </w:pPr>
      <w:r w:rsidRPr="00A62B49">
        <w:rPr>
          <w:rFonts w:ascii="Poppins" w:hAnsi="Poppins" w:cs="Poppins"/>
          <w:color w:val="444444"/>
          <w:sz w:val="32"/>
          <w:szCs w:val="32"/>
        </w:rPr>
        <w:t>When the velocities are the same, the object will be in constant orbit and at the same elevation.</w:t>
      </w:r>
    </w:p>
    <w:p w14:paraId="4E2C4118" w14:textId="77777777" w:rsidR="00A62B49" w:rsidRPr="00A62B49" w:rsidRDefault="00A62B49" w:rsidP="00A62B49">
      <w:pPr>
        <w:numPr>
          <w:ilvl w:val="0"/>
          <w:numId w:val="38"/>
        </w:numPr>
        <w:shd w:val="clear" w:color="auto" w:fill="FFFFFF"/>
        <w:spacing w:before="100" w:beforeAutospacing="1" w:after="75" w:line="240" w:lineRule="auto"/>
        <w:rPr>
          <w:rFonts w:ascii="Poppins" w:hAnsi="Poppins" w:cs="Poppins"/>
          <w:color w:val="444444"/>
          <w:sz w:val="32"/>
          <w:szCs w:val="32"/>
        </w:rPr>
      </w:pPr>
      <w:r w:rsidRPr="00A62B49">
        <w:rPr>
          <w:rFonts w:ascii="Poppins" w:hAnsi="Poppins" w:cs="Poppins"/>
          <w:color w:val="444444"/>
          <w:sz w:val="32"/>
          <w:szCs w:val="32"/>
        </w:rPr>
        <w:t>If escape velocity is less than orbital, then the orbit will diminish, which will result in the object crashing.</w:t>
      </w:r>
    </w:p>
    <w:p w14:paraId="12CA0E96" w14:textId="77777777" w:rsidR="00A62B49" w:rsidRPr="00A62B49" w:rsidRDefault="00A62B49" w:rsidP="00A62B49">
      <w:pPr>
        <w:numPr>
          <w:ilvl w:val="0"/>
          <w:numId w:val="38"/>
        </w:numPr>
        <w:shd w:val="clear" w:color="auto" w:fill="FFFFFF"/>
        <w:spacing w:before="100" w:beforeAutospacing="1" w:after="75" w:line="240" w:lineRule="auto"/>
        <w:rPr>
          <w:rFonts w:ascii="Poppins" w:hAnsi="Poppins" w:cs="Poppins"/>
          <w:color w:val="444444"/>
          <w:sz w:val="32"/>
          <w:szCs w:val="32"/>
        </w:rPr>
      </w:pPr>
      <w:r w:rsidRPr="00A62B49">
        <w:rPr>
          <w:rFonts w:ascii="Poppins" w:hAnsi="Poppins" w:cs="Poppins"/>
          <w:color w:val="444444"/>
          <w:sz w:val="32"/>
          <w:szCs w:val="32"/>
        </w:rPr>
        <w:t>If it is more, then the object will be free in orbit and will likely float into space.</w:t>
      </w:r>
    </w:p>
    <w:p w14:paraId="6C9E544D" w14:textId="77777777" w:rsidR="00A62B49" w:rsidRPr="00A62B49" w:rsidRDefault="00A62B49" w:rsidP="00A62B49">
      <w:pPr>
        <w:pStyle w:val="Heading3"/>
        <w:shd w:val="clear" w:color="auto" w:fill="FFFFFF"/>
        <w:spacing w:before="300" w:after="150" w:line="420" w:lineRule="atLeast"/>
        <w:rPr>
          <w:rFonts w:ascii="Poppins" w:hAnsi="Poppins" w:cs="Poppins"/>
          <w:color w:val="444444"/>
          <w:sz w:val="32"/>
          <w:szCs w:val="32"/>
        </w:rPr>
      </w:pPr>
      <w:bookmarkStart w:id="24" w:name="motion-of-satellites-around-earth"/>
      <w:bookmarkEnd w:id="24"/>
      <w:r w:rsidRPr="00A62B49">
        <w:rPr>
          <w:rFonts w:ascii="Poppins" w:hAnsi="Poppins" w:cs="Poppins"/>
          <w:color w:val="800080"/>
          <w:sz w:val="32"/>
          <w:szCs w:val="32"/>
        </w:rPr>
        <w:t>The Motion of Satellites around Earth</w:t>
      </w:r>
    </w:p>
    <w:p w14:paraId="1114F693" w14:textId="77777777" w:rsidR="00A62B49" w:rsidRPr="00A62B49" w:rsidRDefault="00A62B49" w:rsidP="00A62B49">
      <w:pPr>
        <w:pStyle w:val="NormalWeb"/>
        <w:shd w:val="clear" w:color="auto" w:fill="FFFFFF"/>
        <w:spacing w:before="0" w:beforeAutospacing="0" w:after="240" w:afterAutospacing="0" w:line="360" w:lineRule="atLeast"/>
        <w:rPr>
          <w:rFonts w:ascii="Poppins" w:hAnsi="Poppins" w:cs="Poppins"/>
          <w:color w:val="444444"/>
          <w:sz w:val="32"/>
          <w:szCs w:val="32"/>
        </w:rPr>
      </w:pPr>
      <w:r w:rsidRPr="00A62B49">
        <w:rPr>
          <w:rFonts w:ascii="Poppins" w:hAnsi="Poppins" w:cs="Poppins"/>
          <w:color w:val="444444"/>
          <w:sz w:val="32"/>
          <w:szCs w:val="32"/>
        </w:rPr>
        <w:t>Let us consider a satellite assumed to be revolving around the earth in a circular orbit of radius ‘r’, having the centre of the earth as its centre; let us see the kinematics of the satellite moving around the earth.</w:t>
      </w:r>
    </w:p>
    <w:p w14:paraId="6C442EC1" w14:textId="421F575D" w:rsidR="00A62B49" w:rsidRDefault="00A62B49" w:rsidP="00A62B49">
      <w:pPr>
        <w:pStyle w:val="NormalWeb"/>
        <w:shd w:val="clear" w:color="auto" w:fill="FFFFFF"/>
        <w:spacing w:before="0" w:beforeAutospacing="0" w:after="240" w:afterAutospacing="0" w:line="360" w:lineRule="atLeast"/>
        <w:rPr>
          <w:rFonts w:ascii="Poppins" w:hAnsi="Poppins" w:cs="Poppins"/>
          <w:color w:val="444444"/>
          <w:sz w:val="32"/>
          <w:szCs w:val="32"/>
        </w:rPr>
      </w:pPr>
      <w:r w:rsidRPr="00A62B49">
        <w:rPr>
          <w:rFonts w:ascii="Poppins" w:hAnsi="Poppins" w:cs="Poppins"/>
          <w:color w:val="444444"/>
          <w:sz w:val="32"/>
          <w:szCs w:val="32"/>
        </w:rPr>
        <w:lastRenderedPageBreak/>
        <w:t>Here, the test mass is a satellite, and the source mass is earth. The velocity with which a satellite orbits around the earth is given by the orbital velocity,</w:t>
      </w:r>
      <w:r w:rsidR="007D4FE8">
        <w:rPr>
          <w:rFonts w:ascii="Poppins" w:hAnsi="Poppins" w:cs="Poppins"/>
          <w:color w:val="444444"/>
          <w:sz w:val="32"/>
          <w:szCs w:val="32"/>
        </w:rPr>
        <w:t xml:space="preserve"> </w:t>
      </w:r>
      <m:oMath>
        <m:eqArr>
          <m:eqArrPr>
            <m:ctrlPr>
              <w:rPr>
                <w:rFonts w:ascii="Cambria Math" w:hAnsi="Cambria Math" w:cs="Poppins"/>
                <w:color w:val="444444"/>
                <w:sz w:val="32"/>
                <w:szCs w:val="32"/>
              </w:rPr>
            </m:ctrlPr>
          </m:eqArrPr>
          <m:e>
            <m:sSub>
              <m:sSubPr>
                <m:ctrlPr>
                  <w:rPr>
                    <w:rFonts w:ascii="Cambria Math" w:hAnsi="Cambria Math" w:cs="Poppins"/>
                    <w:color w:val="444444"/>
                    <w:sz w:val="32"/>
                    <w:szCs w:val="32"/>
                  </w:rPr>
                </m:ctrlPr>
              </m:sSubPr>
              <m:e>
                <m:r>
                  <w:rPr>
                    <w:rFonts w:ascii="Cambria Math" w:hAnsi="Cambria Math" w:cs="Poppins"/>
                    <w:color w:val="444444"/>
                    <w:sz w:val="32"/>
                    <w:szCs w:val="32"/>
                  </w:rPr>
                  <m:t>v</m:t>
                </m:r>
              </m:e>
              <m:sub>
                <m:r>
                  <w:rPr>
                    <w:rFonts w:ascii="Cambria Math" w:hAnsi="Cambria Math" w:cs="Poppins"/>
                    <w:color w:val="444444"/>
                    <w:sz w:val="32"/>
                    <w:szCs w:val="32"/>
                  </w:rPr>
                  <m:t>o</m:t>
                </m:r>
              </m:sub>
            </m:sSub>
            <m:r>
              <w:rPr>
                <w:rFonts w:ascii="Cambria Math" w:hAnsi="Cambria Math" w:cs="Poppins"/>
                <w:color w:val="444444"/>
                <w:sz w:val="32"/>
                <w:szCs w:val="32"/>
              </w:rPr>
              <m:t>=</m:t>
            </m:r>
            <m:rad>
              <m:radPr>
                <m:degHide m:val="1"/>
                <m:ctrlPr>
                  <w:rPr>
                    <w:rFonts w:ascii="Cambria Math" w:hAnsi="Cambria Math" w:cs="Poppins"/>
                    <w:color w:val="444444"/>
                    <w:sz w:val="32"/>
                    <w:szCs w:val="32"/>
                  </w:rPr>
                </m:ctrlPr>
              </m:radPr>
              <m:deg/>
              <m:e>
                <m:f>
                  <m:fPr>
                    <m:ctrlPr>
                      <w:rPr>
                        <w:rFonts w:ascii="Cambria Math" w:hAnsi="Cambria Math" w:cs="Poppins"/>
                        <w:color w:val="444444"/>
                        <w:sz w:val="32"/>
                        <w:szCs w:val="32"/>
                      </w:rPr>
                    </m:ctrlPr>
                  </m:fPr>
                  <m:num>
                    <m:r>
                      <w:rPr>
                        <w:rFonts w:ascii="Cambria Math" w:hAnsi="Cambria Math" w:cs="Poppins"/>
                        <w:color w:val="444444"/>
                        <w:sz w:val="32"/>
                        <w:szCs w:val="32"/>
                      </w:rPr>
                      <m:t>GM</m:t>
                    </m:r>
                  </m:num>
                  <m:den>
                    <m:r>
                      <w:rPr>
                        <w:rFonts w:ascii="Cambria Math" w:hAnsi="Cambria Math" w:cs="Poppins"/>
                        <w:color w:val="444444"/>
                        <w:sz w:val="32"/>
                        <w:szCs w:val="32"/>
                      </w:rPr>
                      <m:t>r</m:t>
                    </m:r>
                  </m:den>
                </m:f>
              </m:e>
            </m:rad>
          </m:e>
        </m:eqArr>
      </m:oMath>
    </w:p>
    <w:p w14:paraId="0A31D6CF" w14:textId="6534BD91" w:rsidR="007D4FE8" w:rsidRDefault="007D4FE8" w:rsidP="007D4FE8">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iTime Period of a Satellite</w:t>
      </w:r>
    </w:p>
    <w:p w14:paraId="350A69CA" w14:textId="77777777" w:rsidR="007D4FE8" w:rsidRPr="00041C5D" w:rsidRDefault="007D4FE8" w:rsidP="007D4FE8">
      <w:pPr>
        <w:pStyle w:val="NormalWeb"/>
        <w:shd w:val="clear" w:color="auto" w:fill="FFFFFF"/>
        <w:spacing w:before="0" w:beforeAutospacing="0" w:after="240" w:afterAutospacing="0" w:line="360" w:lineRule="atLeast"/>
        <w:rPr>
          <w:rFonts w:ascii="Poppins" w:hAnsi="Poppins" w:cs="Poppins"/>
          <w:color w:val="444444"/>
          <w:sz w:val="32"/>
          <w:szCs w:val="32"/>
        </w:rPr>
      </w:pPr>
      <w:r w:rsidRPr="00041C5D">
        <w:rPr>
          <w:rFonts w:ascii="Poppins" w:hAnsi="Poppins" w:cs="Poppins"/>
          <w:color w:val="444444"/>
          <w:sz w:val="32"/>
          <w:szCs w:val="32"/>
        </w:rPr>
        <w:t>The time taken by the satellite to complete one revolution around the earth is known as the time period of a satellite. The time period of a satellite is the ratio of the total distance travelled by the satellite around the earth to the orbital velocity.</w:t>
      </w:r>
    </w:p>
    <w:p w14:paraId="3DAECFD9" w14:textId="77777777" w:rsidR="007D4FE8" w:rsidRPr="00041C5D" w:rsidRDefault="007D4FE8" w:rsidP="00A62B49">
      <w:pPr>
        <w:pStyle w:val="NormalWeb"/>
        <w:shd w:val="clear" w:color="auto" w:fill="FFFFFF"/>
        <w:spacing w:before="0" w:beforeAutospacing="0" w:after="240" w:afterAutospacing="0" w:line="360" w:lineRule="atLeast"/>
        <w:rPr>
          <w:rFonts w:ascii="Poppins" w:hAnsi="Poppins" w:cs="Poppins"/>
          <w:color w:val="444444"/>
          <w:sz w:val="32"/>
          <w:szCs w:val="32"/>
        </w:rPr>
      </w:pPr>
    </w:p>
    <w:p w14:paraId="56A9DE15" w14:textId="730139EC" w:rsidR="00A62B49" w:rsidRPr="00A62B49" w:rsidRDefault="008921C8" w:rsidP="00D90E86">
      <w:pPr>
        <w:shd w:val="clear" w:color="auto" w:fill="FFFFFF"/>
        <w:rPr>
          <w:rFonts w:ascii="Poppins" w:hAnsi="Poppins" w:cs="Poppins"/>
          <w:color w:val="444444"/>
          <w:sz w:val="32"/>
          <w:szCs w:val="32"/>
        </w:rPr>
      </w:pPr>
      <m:oMathPara>
        <m:oMath>
          <m:eqArr>
            <m:eqArrPr>
              <m:ctrlPr>
                <w:rPr>
                  <w:rFonts w:ascii="Cambria Math" w:hAnsi="Cambria Math" w:cs="Poppins"/>
                  <w:color w:val="444444"/>
                  <w:sz w:val="32"/>
                  <w:szCs w:val="32"/>
                </w:rPr>
              </m:ctrlPr>
            </m:eqArrPr>
            <m:e>
              <m:r>
                <w:rPr>
                  <w:rFonts w:ascii="Cambria Math" w:hAnsi="Cambria Math" w:cs="Poppins"/>
                  <w:color w:val="444444"/>
                  <w:sz w:val="32"/>
                  <w:szCs w:val="32"/>
                </w:rPr>
                <m:t>T=</m:t>
              </m:r>
              <m:f>
                <m:fPr>
                  <m:ctrlPr>
                    <w:rPr>
                      <w:rFonts w:ascii="Cambria Math" w:hAnsi="Cambria Math" w:cs="Poppins"/>
                      <w:color w:val="444444"/>
                      <w:sz w:val="32"/>
                      <w:szCs w:val="32"/>
                    </w:rPr>
                  </m:ctrlPr>
                </m:fPr>
                <m:num>
                  <m:r>
                    <w:rPr>
                      <w:rFonts w:ascii="Cambria Math" w:hAnsi="Cambria Math" w:cs="Poppins"/>
                      <w:color w:val="444444"/>
                      <w:sz w:val="32"/>
                      <w:szCs w:val="32"/>
                    </w:rPr>
                    <m:t>Total</m:t>
                  </m:r>
                  <m:r>
                    <m:rPr>
                      <m:nor/>
                    </m:rPr>
                    <w:rPr>
                      <w:rFonts w:ascii="Poppins" w:hAnsi="Poppins" w:cs="Poppins"/>
                      <w:color w:val="444444"/>
                      <w:sz w:val="32"/>
                      <w:szCs w:val="32"/>
                    </w:rPr>
                    <m:t xml:space="preserve"> </m:t>
                  </m:r>
                  <m:r>
                    <w:rPr>
                      <w:rFonts w:ascii="Cambria Math" w:hAnsi="Cambria Math" w:cs="Poppins"/>
                      <w:color w:val="444444"/>
                      <w:sz w:val="32"/>
                      <w:szCs w:val="32"/>
                    </w:rPr>
                    <m:t>distance</m:t>
                  </m:r>
                  <m:r>
                    <m:rPr>
                      <m:nor/>
                    </m:rPr>
                    <w:rPr>
                      <w:rFonts w:ascii="Poppins" w:hAnsi="Poppins" w:cs="Poppins"/>
                      <w:color w:val="444444"/>
                      <w:sz w:val="32"/>
                      <w:szCs w:val="32"/>
                    </w:rPr>
                    <m:t xml:space="preserve"> </m:t>
                  </m:r>
                  <m:r>
                    <w:rPr>
                      <w:rFonts w:ascii="Cambria Math" w:hAnsi="Cambria Math" w:cs="Poppins"/>
                      <w:color w:val="444444"/>
                      <w:sz w:val="32"/>
                      <w:szCs w:val="32"/>
                    </w:rPr>
                    <m:t>travelled</m:t>
                  </m:r>
                  <m:r>
                    <m:rPr>
                      <m:nor/>
                    </m:rPr>
                    <w:rPr>
                      <w:rFonts w:ascii="Poppins" w:hAnsi="Poppins" w:cs="Poppins"/>
                      <w:color w:val="444444"/>
                      <w:sz w:val="32"/>
                      <w:szCs w:val="32"/>
                    </w:rPr>
                    <m:t xml:space="preserve"> </m:t>
                  </m:r>
                  <m:r>
                    <w:rPr>
                      <w:rFonts w:ascii="Cambria Math" w:hAnsi="Cambria Math" w:cs="Poppins"/>
                      <w:color w:val="444444"/>
                      <w:sz w:val="32"/>
                      <w:szCs w:val="32"/>
                    </w:rPr>
                    <m:t>by</m:t>
                  </m:r>
                  <m:r>
                    <m:rPr>
                      <m:nor/>
                    </m:rPr>
                    <w:rPr>
                      <w:rFonts w:ascii="Poppins" w:hAnsi="Poppins" w:cs="Poppins"/>
                      <w:color w:val="444444"/>
                      <w:sz w:val="32"/>
                      <w:szCs w:val="32"/>
                    </w:rPr>
                    <m:t xml:space="preserve"> </m:t>
                  </m:r>
                  <m:r>
                    <w:rPr>
                      <w:rFonts w:ascii="Cambria Math" w:hAnsi="Cambria Math" w:cs="Poppins"/>
                      <w:color w:val="444444"/>
                      <w:sz w:val="32"/>
                      <w:szCs w:val="32"/>
                    </w:rPr>
                    <m:t>the</m:t>
                  </m:r>
                  <m:r>
                    <m:rPr>
                      <m:nor/>
                    </m:rPr>
                    <w:rPr>
                      <w:rFonts w:ascii="Poppins" w:hAnsi="Poppins" w:cs="Poppins"/>
                      <w:color w:val="444444"/>
                      <w:sz w:val="32"/>
                      <w:szCs w:val="32"/>
                    </w:rPr>
                    <m:t xml:space="preserve"> </m:t>
                  </m:r>
                  <m:r>
                    <w:rPr>
                      <w:rFonts w:ascii="Cambria Math" w:hAnsi="Cambria Math" w:cs="Poppins"/>
                      <w:color w:val="444444"/>
                      <w:sz w:val="32"/>
                      <w:szCs w:val="32"/>
                    </w:rPr>
                    <m:t>satellite</m:t>
                  </m:r>
                </m:num>
                <m:den>
                  <m:r>
                    <w:rPr>
                      <w:rFonts w:ascii="Cambria Math" w:hAnsi="Cambria Math" w:cs="Poppins"/>
                      <w:color w:val="444444"/>
                      <w:sz w:val="32"/>
                      <w:szCs w:val="32"/>
                    </w:rPr>
                    <m:t>Orbital</m:t>
                  </m:r>
                  <m:r>
                    <m:rPr>
                      <m:nor/>
                    </m:rPr>
                    <w:rPr>
                      <w:rFonts w:ascii="Poppins" w:hAnsi="Poppins" w:cs="Poppins"/>
                      <w:color w:val="444444"/>
                      <w:sz w:val="32"/>
                      <w:szCs w:val="32"/>
                    </w:rPr>
                    <m:t xml:space="preserve"> </m:t>
                  </m:r>
                  <m:r>
                    <w:rPr>
                      <w:rFonts w:ascii="Cambria Math" w:hAnsi="Cambria Math" w:cs="Poppins"/>
                      <w:color w:val="444444"/>
                      <w:sz w:val="32"/>
                      <w:szCs w:val="32"/>
                    </w:rPr>
                    <m:t>velocity</m:t>
                  </m:r>
                </m:den>
              </m:f>
            </m:e>
          </m:eqArr>
        </m:oMath>
      </m:oMathPara>
    </w:p>
    <w:p w14:paraId="2848309B" w14:textId="77777777" w:rsidR="00D90E86" w:rsidRPr="00A62B49" w:rsidRDefault="00D90E86" w:rsidP="00F354B6">
      <w:pPr>
        <w:pStyle w:val="NormalWeb"/>
        <w:shd w:val="clear" w:color="auto" w:fill="FFFFFF"/>
        <w:spacing w:before="0" w:beforeAutospacing="0" w:after="0" w:line="360" w:lineRule="atLeast"/>
        <w:rPr>
          <w:rFonts w:ascii="Arial" w:hAnsi="Arial" w:cs="Arial"/>
          <w:color w:val="4D464F"/>
          <w:sz w:val="32"/>
          <w:szCs w:val="32"/>
        </w:rPr>
      </w:pPr>
    </w:p>
    <w:p w14:paraId="0468B21E" w14:textId="41B446BE" w:rsidR="00EF26F6" w:rsidRPr="00997BA0" w:rsidRDefault="008921C8" w:rsidP="00EF26F6">
      <w:pPr>
        <w:rPr>
          <w:rFonts w:eastAsiaTheme="minorEastAsia"/>
          <w:sz w:val="32"/>
          <w:szCs w:val="32"/>
        </w:rPr>
      </w:pPr>
      <m:oMathPara>
        <m:oMath>
          <m:eqArr>
            <m:eqArrPr>
              <m:ctrlPr>
                <w:rPr>
                  <w:rFonts w:ascii="Cambria Math" w:hAnsi="Cambria Math"/>
                  <w:sz w:val="32"/>
                  <w:szCs w:val="32"/>
                </w:rPr>
              </m:ctrlPr>
            </m:eqArrPr>
            <m:e>
              <m:r>
                <w:rPr>
                  <w:rFonts w:ascii="Cambria Math" w:hAnsi="Cambria Math"/>
                  <w:sz w:val="32"/>
                  <w:szCs w:val="32"/>
                </w:rPr>
                <m:t>T=</m:t>
              </m:r>
              <m:f>
                <m:fPr>
                  <m:ctrlPr>
                    <w:rPr>
                      <w:rFonts w:ascii="Cambria Math" w:hAnsi="Cambria Math"/>
                      <w:sz w:val="32"/>
                      <w:szCs w:val="32"/>
                    </w:rPr>
                  </m:ctrlPr>
                </m:fPr>
                <m:num>
                  <m:r>
                    <w:rPr>
                      <w:rFonts w:ascii="Cambria Math" w:hAnsi="Cambria Math"/>
                      <w:sz w:val="32"/>
                      <w:szCs w:val="32"/>
                    </w:rPr>
                    <m:t>2πr</m:t>
                  </m:r>
                </m:num>
                <m:den>
                  <m:sSub>
                    <m:sSubPr>
                      <m:ctrlPr>
                        <w:rPr>
                          <w:rFonts w:ascii="Cambria Math" w:hAnsi="Cambria Math"/>
                          <w:sz w:val="32"/>
                          <w:szCs w:val="32"/>
                        </w:rPr>
                      </m:ctrlPr>
                    </m:sSubPr>
                    <m:e>
                      <m:r>
                        <w:rPr>
                          <w:rFonts w:ascii="Cambria Math" w:hAnsi="Cambria Math"/>
                          <w:sz w:val="32"/>
                          <w:szCs w:val="32"/>
                        </w:rPr>
                        <m:t>v</m:t>
                      </m:r>
                    </m:e>
                    <m:sub>
                      <m:r>
                        <w:rPr>
                          <w:rFonts w:ascii="Cambria Math" w:hAnsi="Cambria Math"/>
                          <w:sz w:val="32"/>
                          <w:szCs w:val="32"/>
                        </w:rPr>
                        <m:t>O</m:t>
                      </m:r>
                    </m:sub>
                  </m:sSub>
                </m:den>
              </m:f>
            </m:e>
          </m:eqArr>
        </m:oMath>
      </m:oMathPara>
    </w:p>
    <w:p w14:paraId="44FAA98D" w14:textId="2D48A8B3" w:rsidR="00997BA0" w:rsidRPr="00997BA0" w:rsidRDefault="008921C8" w:rsidP="00EF26F6">
      <w:pPr>
        <w:rPr>
          <w:rFonts w:eastAsiaTheme="minorEastAsia"/>
          <w:sz w:val="32"/>
          <w:szCs w:val="32"/>
        </w:rPr>
      </w:pPr>
      <m:oMathPara>
        <m:oMath>
          <m:eqArr>
            <m:eqArrPr>
              <m:ctrlPr>
                <w:rPr>
                  <w:rFonts w:ascii="Cambria Math" w:hAnsi="Cambria Math"/>
                  <w:sz w:val="32"/>
                  <w:szCs w:val="32"/>
                </w:rPr>
              </m:ctrlPr>
            </m:eqArrPr>
            <m:e>
              <m:r>
                <w:rPr>
                  <w:rFonts w:ascii="Cambria Math" w:hAnsi="Cambria Math"/>
                  <w:sz w:val="32"/>
                  <w:szCs w:val="32"/>
                </w:rPr>
                <m:t>T=</m:t>
              </m:r>
              <m:f>
                <m:fPr>
                  <m:ctrlPr>
                    <w:rPr>
                      <w:rFonts w:ascii="Cambria Math" w:hAnsi="Cambria Math"/>
                      <w:sz w:val="32"/>
                      <w:szCs w:val="32"/>
                    </w:rPr>
                  </m:ctrlPr>
                </m:fPr>
                <m:num>
                  <m:r>
                    <w:rPr>
                      <w:rFonts w:ascii="Cambria Math" w:hAnsi="Cambria Math"/>
                      <w:sz w:val="32"/>
                      <w:szCs w:val="32"/>
                    </w:rPr>
                    <m:t>2πr</m:t>
                  </m:r>
                </m:num>
                <m:den>
                  <m:rad>
                    <m:radPr>
                      <m:degHide m:val="1"/>
                      <m:ctrlPr>
                        <w:rPr>
                          <w:rFonts w:ascii="Cambria Math" w:hAnsi="Cambria Math"/>
                          <w:sz w:val="32"/>
                          <w:szCs w:val="32"/>
                        </w:rPr>
                      </m:ctrlPr>
                    </m:radPr>
                    <m:deg/>
                    <m:e>
                      <m:f>
                        <m:fPr>
                          <m:ctrlPr>
                            <w:rPr>
                              <w:rFonts w:ascii="Cambria Math" w:hAnsi="Cambria Math"/>
                              <w:sz w:val="32"/>
                              <w:szCs w:val="32"/>
                            </w:rPr>
                          </m:ctrlPr>
                        </m:fPr>
                        <m:num>
                          <m:r>
                            <w:rPr>
                              <w:rFonts w:ascii="Cambria Math" w:hAnsi="Cambria Math"/>
                              <w:sz w:val="32"/>
                              <w:szCs w:val="32"/>
                            </w:rPr>
                            <m:t>GM</m:t>
                          </m:r>
                        </m:num>
                        <m:den>
                          <m:r>
                            <w:rPr>
                              <w:rFonts w:ascii="Cambria Math" w:hAnsi="Cambria Math"/>
                              <w:sz w:val="32"/>
                              <w:szCs w:val="32"/>
                            </w:rPr>
                            <m:t>r</m:t>
                          </m:r>
                        </m:den>
                      </m:f>
                    </m:e>
                  </m:rad>
                </m:den>
              </m:f>
            </m:e>
          </m:eqArr>
        </m:oMath>
      </m:oMathPara>
    </w:p>
    <w:p w14:paraId="588FC925" w14:textId="1B3789DC" w:rsidR="00997BA0" w:rsidRPr="00997BA0" w:rsidRDefault="008921C8" w:rsidP="00EF26F6">
      <w:pPr>
        <w:rPr>
          <w:rFonts w:eastAsiaTheme="minorEastAsia"/>
          <w:sz w:val="32"/>
          <w:szCs w:val="32"/>
        </w:rPr>
      </w:pPr>
      <m:oMathPara>
        <m:oMath>
          <m:eqArr>
            <m:eqArrPr>
              <m:ctrlPr>
                <w:rPr>
                  <w:rFonts w:ascii="Cambria Math" w:hAnsi="Cambria Math"/>
                  <w:sz w:val="32"/>
                  <w:szCs w:val="32"/>
                </w:rPr>
              </m:ctrlPr>
            </m:eqArrPr>
            <m:e>
              <m:r>
                <w:rPr>
                  <w:rFonts w:ascii="Cambria Math" w:hAnsi="Cambria Math"/>
                  <w:sz w:val="32"/>
                  <w:szCs w:val="32"/>
                </w:rPr>
                <m:t>⇒T=</m:t>
              </m:r>
              <m:f>
                <m:fPr>
                  <m:ctrlPr>
                    <w:rPr>
                      <w:rFonts w:ascii="Cambria Math" w:hAnsi="Cambria Math"/>
                      <w:sz w:val="32"/>
                      <w:szCs w:val="32"/>
                    </w:rPr>
                  </m:ctrlPr>
                </m:fPr>
                <m:num>
                  <m:r>
                    <w:rPr>
                      <w:rFonts w:ascii="Cambria Math" w:hAnsi="Cambria Math"/>
                      <w:sz w:val="32"/>
                      <w:szCs w:val="32"/>
                    </w:rPr>
                    <m:t>2π</m:t>
                  </m:r>
                </m:num>
                <m:den>
                  <m:rad>
                    <m:radPr>
                      <m:degHide m:val="1"/>
                      <m:ctrlPr>
                        <w:rPr>
                          <w:rFonts w:ascii="Cambria Math" w:hAnsi="Cambria Math"/>
                          <w:sz w:val="32"/>
                          <w:szCs w:val="32"/>
                        </w:rPr>
                      </m:ctrlPr>
                    </m:radPr>
                    <m:deg/>
                    <m:e>
                      <m:r>
                        <w:rPr>
                          <w:rFonts w:ascii="Cambria Math" w:hAnsi="Cambria Math"/>
                          <w:sz w:val="32"/>
                          <w:szCs w:val="32"/>
                        </w:rPr>
                        <m:t>GM</m:t>
                      </m:r>
                    </m:e>
                  </m:rad>
                </m:den>
              </m:f>
              <m:sSup>
                <m:sSupPr>
                  <m:ctrlPr>
                    <w:rPr>
                      <w:rFonts w:ascii="Cambria Math" w:hAnsi="Cambria Math"/>
                      <w:sz w:val="32"/>
                      <w:szCs w:val="32"/>
                    </w:rPr>
                  </m:ctrlPr>
                </m:sSupPr>
                <m:e>
                  <m:r>
                    <w:rPr>
                      <w:rFonts w:ascii="Cambria Math" w:hAnsi="Cambria Math"/>
                      <w:sz w:val="32"/>
                      <w:szCs w:val="32"/>
                    </w:rPr>
                    <m:t>(r)</m:t>
                  </m:r>
                </m:e>
                <m:sup>
                  <m:sSup>
                    <m:sSupPr>
                      <m:ctrlPr>
                        <w:rPr>
                          <w:rFonts w:ascii="Cambria Math" w:hAnsi="Cambria Math"/>
                          <w:sz w:val="32"/>
                          <w:szCs w:val="32"/>
                        </w:rPr>
                      </m:ctrlPr>
                    </m:sSupPr>
                    <m:e/>
                    <m:sup>
                      <m:r>
                        <w:rPr>
                          <w:rFonts w:ascii="Cambria Math" w:hAnsi="Cambria Math"/>
                          <w:sz w:val="32"/>
                          <w:szCs w:val="32"/>
                        </w:rPr>
                        <m:t>3</m:t>
                      </m:r>
                    </m:sup>
                  </m:sSup>
                  <m:r>
                    <w:rPr>
                      <w:rFonts w:ascii="Cambria Math" w:hAnsi="Cambria Math"/>
                      <w:sz w:val="32"/>
                      <w:szCs w:val="32"/>
                    </w:rPr>
                    <m:t>/</m:t>
                  </m:r>
                  <m:sSub>
                    <m:sSubPr>
                      <m:ctrlPr>
                        <w:rPr>
                          <w:rFonts w:ascii="Cambria Math" w:hAnsi="Cambria Math"/>
                          <w:sz w:val="32"/>
                          <w:szCs w:val="32"/>
                        </w:rPr>
                      </m:ctrlPr>
                    </m:sSubPr>
                    <m:e/>
                    <m:sub>
                      <m:r>
                        <w:rPr>
                          <w:rFonts w:ascii="Cambria Math" w:hAnsi="Cambria Math"/>
                          <w:sz w:val="32"/>
                          <w:szCs w:val="32"/>
                        </w:rPr>
                        <m:t>2</m:t>
                      </m:r>
                    </m:sub>
                  </m:sSub>
                </m:sup>
              </m:sSup>
            </m:e>
          </m:eqArr>
        </m:oMath>
      </m:oMathPara>
    </w:p>
    <w:p w14:paraId="387FEA9B" w14:textId="77777777" w:rsidR="00997BA0" w:rsidRDefault="00997BA0" w:rsidP="00EF26F6">
      <w:pPr>
        <w:rPr>
          <w:rFonts w:eastAsiaTheme="minorEastAsia"/>
          <w:sz w:val="32"/>
          <w:szCs w:val="32"/>
        </w:rPr>
      </w:pPr>
    </w:p>
    <w:p w14:paraId="32317A2E" w14:textId="5332E811" w:rsidR="00997BA0" w:rsidRPr="00471239" w:rsidRDefault="008921C8" w:rsidP="00EF26F6">
      <w:pPr>
        <w:rPr>
          <w:rFonts w:eastAsiaTheme="minorEastAsia"/>
          <w:sz w:val="32"/>
          <w:szCs w:val="32"/>
        </w:rPr>
      </w:pPr>
      <m:oMathPara>
        <m:oMath>
          <m:eqArr>
            <m:eqArrPr>
              <m:ctrlPr>
                <w:rPr>
                  <w:rFonts w:ascii="Cambria Math" w:hAnsi="Cambria Math"/>
                  <w:sz w:val="32"/>
                  <w:szCs w:val="32"/>
                  <w:highlight w:val="yellow"/>
                </w:rPr>
              </m:ctrlPr>
            </m:eqArrPr>
            <m:e>
              <m:sSup>
                <m:sSupPr>
                  <m:ctrlPr>
                    <w:rPr>
                      <w:rFonts w:ascii="Cambria Math" w:hAnsi="Cambria Math"/>
                      <w:sz w:val="32"/>
                      <w:szCs w:val="32"/>
                      <w:highlight w:val="yellow"/>
                    </w:rPr>
                  </m:ctrlPr>
                </m:sSupPr>
                <m:e>
                  <m:r>
                    <w:rPr>
                      <w:rFonts w:ascii="Cambria Math" w:hAnsi="Cambria Math"/>
                      <w:sz w:val="32"/>
                      <w:szCs w:val="32"/>
                      <w:highlight w:val="yellow"/>
                    </w:rPr>
                    <m:t>T</m:t>
                  </m:r>
                </m:e>
                <m:sup>
                  <m:r>
                    <w:rPr>
                      <w:rFonts w:ascii="Cambria Math" w:hAnsi="Cambria Math"/>
                      <w:sz w:val="32"/>
                      <w:szCs w:val="32"/>
                      <w:highlight w:val="yellow"/>
                    </w:rPr>
                    <m:t>2</m:t>
                  </m:r>
                </m:sup>
              </m:sSup>
              <m:r>
                <w:rPr>
                  <w:rFonts w:ascii="Cambria Math" w:hAnsi="Cambria Math"/>
                  <w:sz w:val="32"/>
                  <w:szCs w:val="32"/>
                  <w:highlight w:val="yellow"/>
                </w:rPr>
                <m:t>=</m:t>
              </m:r>
              <m:f>
                <m:fPr>
                  <m:ctrlPr>
                    <w:rPr>
                      <w:rFonts w:ascii="Cambria Math" w:hAnsi="Cambria Math"/>
                      <w:sz w:val="32"/>
                      <w:szCs w:val="32"/>
                      <w:highlight w:val="yellow"/>
                    </w:rPr>
                  </m:ctrlPr>
                </m:fPr>
                <m:num>
                  <m:r>
                    <w:rPr>
                      <w:rFonts w:ascii="Cambria Math" w:hAnsi="Cambria Math"/>
                      <w:sz w:val="32"/>
                      <w:szCs w:val="32"/>
                      <w:highlight w:val="yellow"/>
                    </w:rPr>
                    <m:t>4</m:t>
                  </m:r>
                  <m:sSup>
                    <m:sSupPr>
                      <m:ctrlPr>
                        <w:rPr>
                          <w:rFonts w:ascii="Cambria Math" w:hAnsi="Cambria Math"/>
                          <w:sz w:val="32"/>
                          <w:szCs w:val="32"/>
                          <w:highlight w:val="yellow"/>
                        </w:rPr>
                      </m:ctrlPr>
                    </m:sSupPr>
                    <m:e>
                      <m:r>
                        <w:rPr>
                          <w:rFonts w:ascii="Cambria Math" w:hAnsi="Cambria Math"/>
                          <w:sz w:val="32"/>
                          <w:szCs w:val="32"/>
                          <w:highlight w:val="yellow"/>
                        </w:rPr>
                        <m:t>π</m:t>
                      </m:r>
                    </m:e>
                    <m:sup>
                      <m:r>
                        <w:rPr>
                          <w:rFonts w:ascii="Cambria Math" w:hAnsi="Cambria Math"/>
                          <w:sz w:val="32"/>
                          <w:szCs w:val="32"/>
                          <w:highlight w:val="yellow"/>
                        </w:rPr>
                        <m:t>2</m:t>
                      </m:r>
                    </m:sup>
                  </m:sSup>
                </m:num>
                <m:den>
                  <m:r>
                    <w:rPr>
                      <w:rFonts w:ascii="Cambria Math" w:hAnsi="Cambria Math"/>
                      <w:sz w:val="32"/>
                      <w:szCs w:val="32"/>
                      <w:highlight w:val="yellow"/>
                    </w:rPr>
                    <m:t>GM</m:t>
                  </m:r>
                </m:den>
              </m:f>
              <m:sSup>
                <m:sSupPr>
                  <m:ctrlPr>
                    <w:rPr>
                      <w:rFonts w:ascii="Cambria Math" w:hAnsi="Cambria Math"/>
                      <w:sz w:val="32"/>
                      <w:szCs w:val="32"/>
                      <w:highlight w:val="yellow"/>
                    </w:rPr>
                  </m:ctrlPr>
                </m:sSupPr>
                <m:e>
                  <m:r>
                    <w:rPr>
                      <w:rFonts w:ascii="Cambria Math" w:hAnsi="Cambria Math"/>
                      <w:sz w:val="32"/>
                      <w:szCs w:val="32"/>
                      <w:highlight w:val="yellow"/>
                    </w:rPr>
                    <m:t>(r)</m:t>
                  </m:r>
                </m:e>
                <m:sup>
                  <m:r>
                    <w:rPr>
                      <w:rFonts w:ascii="Cambria Math" w:hAnsi="Cambria Math"/>
                      <w:sz w:val="32"/>
                      <w:szCs w:val="32"/>
                      <w:highlight w:val="yellow"/>
                    </w:rPr>
                    <m:t>3</m:t>
                  </m:r>
                </m:sup>
              </m:sSup>
            </m:e>
          </m:eqArr>
        </m:oMath>
      </m:oMathPara>
    </w:p>
    <w:p w14:paraId="15639C3E" w14:textId="77777777" w:rsidR="00471239" w:rsidRDefault="00471239" w:rsidP="00EF26F6">
      <w:pPr>
        <w:rPr>
          <w:rFonts w:eastAsiaTheme="minorEastAsia"/>
          <w:sz w:val="32"/>
          <w:szCs w:val="32"/>
        </w:rPr>
      </w:pPr>
    </w:p>
    <w:p w14:paraId="17DBBDE0" w14:textId="77777777" w:rsidR="00471239" w:rsidRDefault="00471239" w:rsidP="0047123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which is Kepler’s 3</w:t>
      </w:r>
      <w:r>
        <w:rPr>
          <w:rFonts w:ascii="Poppins" w:hAnsi="Poppins" w:cs="Poppins"/>
          <w:color w:val="444444"/>
          <w:sz w:val="18"/>
          <w:szCs w:val="18"/>
          <w:vertAlign w:val="superscript"/>
        </w:rPr>
        <w:t>rd</w:t>
      </w:r>
      <w:r>
        <w:rPr>
          <w:rFonts w:ascii="Poppins" w:hAnsi="Poppins" w:cs="Poppins"/>
          <w:color w:val="444444"/>
        </w:rPr>
        <w:t> law.</w:t>
      </w:r>
    </w:p>
    <w:p w14:paraId="641006F3" w14:textId="77777777" w:rsidR="00471239" w:rsidRDefault="00471239" w:rsidP="0047123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The constant of proportionality in the above equation depends only on the source mass but not on the test mass.</w:t>
      </w:r>
    </w:p>
    <w:p w14:paraId="55E78A8B" w14:textId="77777777" w:rsidR="00471239" w:rsidRDefault="00471239" w:rsidP="00471239">
      <w:pPr>
        <w:pStyle w:val="Heading3"/>
        <w:shd w:val="clear" w:color="auto" w:fill="FFFFFF"/>
        <w:spacing w:before="300" w:after="150" w:line="420" w:lineRule="atLeast"/>
        <w:rPr>
          <w:rFonts w:ascii="Poppins" w:hAnsi="Poppins" w:cs="Poppins"/>
          <w:color w:val="444444"/>
          <w:sz w:val="30"/>
          <w:szCs w:val="30"/>
        </w:rPr>
      </w:pPr>
      <w:r>
        <w:rPr>
          <w:rStyle w:val="Strong"/>
          <w:rFonts w:ascii="Poppins" w:hAnsi="Poppins" w:cs="Poppins"/>
          <w:b w:val="0"/>
          <w:bCs w:val="0"/>
          <w:color w:val="800080"/>
          <w:sz w:val="30"/>
          <w:szCs w:val="30"/>
        </w:rPr>
        <w:t>Kinetic </w:t>
      </w:r>
      <w:r>
        <w:rPr>
          <w:rFonts w:ascii="Poppins" w:hAnsi="Poppins" w:cs="Poppins"/>
          <w:color w:val="800080"/>
          <w:sz w:val="30"/>
          <w:szCs w:val="30"/>
        </w:rPr>
        <w:t>Energy of a Satellite</w:t>
      </w:r>
    </w:p>
    <w:p w14:paraId="2EBAD069" w14:textId="77777777" w:rsidR="00471239" w:rsidRDefault="00471239" w:rsidP="00471239">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Kinetic energy is the energy possessed by the body in motion (whether translational or rotational or a combination of both) in the case of the satellite orbiting around the earth. The satellite makes a pure rotational motion. In a pure rotation, the kinetic energy of the satellite is given by,</w:t>
      </w:r>
    </w:p>
    <w:p w14:paraId="7002A974" w14:textId="05CE78F0" w:rsidR="00471239" w:rsidRPr="00471239" w:rsidRDefault="008921C8" w:rsidP="00EF26F6">
      <w:pPr>
        <w:rPr>
          <w:rFonts w:eastAsiaTheme="minorEastAsia"/>
          <w:sz w:val="32"/>
          <w:szCs w:val="32"/>
        </w:rPr>
      </w:pPr>
      <m:oMathPara>
        <m:oMath>
          <m:eqArr>
            <m:eqArrPr>
              <m:ctrlPr>
                <w:rPr>
                  <w:rFonts w:ascii="Cambria Math" w:hAnsi="Cambria Math"/>
                  <w:sz w:val="32"/>
                  <w:szCs w:val="32"/>
                  <w:highlight w:val="yellow"/>
                </w:rPr>
              </m:ctrlPr>
            </m:eqArrPr>
            <m:e>
              <m:r>
                <w:rPr>
                  <w:rFonts w:ascii="Cambria Math" w:hAnsi="Cambria Math"/>
                  <w:sz w:val="32"/>
                  <w:szCs w:val="32"/>
                  <w:highlight w:val="yellow"/>
                </w:rPr>
                <m:t>K=</m:t>
              </m:r>
              <m:f>
                <m:fPr>
                  <m:ctrlPr>
                    <w:rPr>
                      <w:rFonts w:ascii="Cambria Math" w:hAnsi="Cambria Math"/>
                      <w:sz w:val="32"/>
                      <w:szCs w:val="32"/>
                      <w:highlight w:val="yellow"/>
                    </w:rPr>
                  </m:ctrlPr>
                </m:fPr>
                <m:num>
                  <m:r>
                    <w:rPr>
                      <w:rFonts w:ascii="Cambria Math" w:hAnsi="Cambria Math"/>
                      <w:sz w:val="32"/>
                      <w:szCs w:val="32"/>
                      <w:highlight w:val="yellow"/>
                    </w:rPr>
                    <m:t>1</m:t>
                  </m:r>
                </m:num>
                <m:den>
                  <m:r>
                    <w:rPr>
                      <w:rFonts w:ascii="Cambria Math" w:hAnsi="Cambria Math"/>
                      <w:sz w:val="32"/>
                      <w:szCs w:val="32"/>
                      <w:highlight w:val="yellow"/>
                    </w:rPr>
                    <m:t>2</m:t>
                  </m:r>
                </m:den>
              </m:f>
              <m:r>
                <w:rPr>
                  <w:rFonts w:ascii="Cambria Math" w:hAnsi="Cambria Math"/>
                  <w:sz w:val="32"/>
                  <w:szCs w:val="32"/>
                  <w:highlight w:val="yellow"/>
                </w:rPr>
                <m:t>m</m:t>
              </m:r>
              <m:sSup>
                <m:sSupPr>
                  <m:ctrlPr>
                    <w:rPr>
                      <w:rFonts w:ascii="Cambria Math" w:hAnsi="Cambria Math"/>
                      <w:sz w:val="32"/>
                      <w:szCs w:val="32"/>
                      <w:highlight w:val="yellow"/>
                    </w:rPr>
                  </m:ctrlPr>
                </m:sSupPr>
                <m:e>
                  <m:r>
                    <w:rPr>
                      <w:rFonts w:ascii="Cambria Math" w:hAnsi="Cambria Math"/>
                      <w:sz w:val="32"/>
                      <w:szCs w:val="32"/>
                      <w:highlight w:val="yellow"/>
                    </w:rPr>
                    <m:t>r</m:t>
                  </m:r>
                </m:e>
                <m:sup>
                  <m:r>
                    <w:rPr>
                      <w:rFonts w:ascii="Cambria Math" w:hAnsi="Cambria Math"/>
                      <w:sz w:val="32"/>
                      <w:szCs w:val="32"/>
                      <w:highlight w:val="yellow"/>
                    </w:rPr>
                    <m:t>2</m:t>
                  </m:r>
                </m:sup>
              </m:sSup>
              <m:sSup>
                <m:sSupPr>
                  <m:ctrlPr>
                    <w:rPr>
                      <w:rFonts w:ascii="Cambria Math" w:hAnsi="Cambria Math"/>
                      <w:sz w:val="32"/>
                      <w:szCs w:val="32"/>
                      <w:highlight w:val="yellow"/>
                    </w:rPr>
                  </m:ctrlPr>
                </m:sSupPr>
                <m:e>
                  <m:r>
                    <w:rPr>
                      <w:rFonts w:ascii="Cambria Math" w:hAnsi="Cambria Math"/>
                      <w:sz w:val="32"/>
                      <w:szCs w:val="32"/>
                      <w:highlight w:val="yellow"/>
                    </w:rPr>
                    <m:t>ω</m:t>
                  </m:r>
                </m:e>
                <m:sup>
                  <m:r>
                    <w:rPr>
                      <w:rFonts w:ascii="Cambria Math" w:hAnsi="Cambria Math"/>
                      <w:sz w:val="32"/>
                      <w:szCs w:val="32"/>
                      <w:highlight w:val="yellow"/>
                    </w:rPr>
                    <m:t>2</m:t>
                  </m:r>
                </m:sup>
              </m:sSup>
            </m:e>
          </m:eqArr>
        </m:oMath>
      </m:oMathPara>
    </w:p>
    <w:p w14:paraId="6C178EB0" w14:textId="542D7D60" w:rsidR="00471239" w:rsidRDefault="00471239" w:rsidP="00EF26F6">
      <w:pPr>
        <w:rPr>
          <w:rFonts w:eastAsiaTheme="minorEastAsia"/>
          <w:sz w:val="32"/>
          <w:szCs w:val="32"/>
        </w:rPr>
      </w:pPr>
      <w:r>
        <w:rPr>
          <w:rFonts w:eastAsiaTheme="minorEastAsia"/>
          <w:sz w:val="32"/>
          <w:szCs w:val="32"/>
        </w:rPr>
        <w:t>(since K.E= I omega2)</w:t>
      </w:r>
    </w:p>
    <w:p w14:paraId="7672BA10" w14:textId="77777777" w:rsidR="00C4522D" w:rsidRPr="00C4522D" w:rsidRDefault="00C4522D" w:rsidP="00C4522D">
      <w:pPr>
        <w:shd w:val="clear" w:color="auto" w:fill="FFFFFF"/>
        <w:spacing w:after="240" w:line="360" w:lineRule="atLeast"/>
        <w:rPr>
          <w:rFonts w:ascii="Poppins" w:eastAsia="Times New Roman" w:hAnsi="Poppins" w:cs="Poppins"/>
          <w:color w:val="444444"/>
          <w:sz w:val="24"/>
          <w:szCs w:val="24"/>
          <w:lang w:eastAsia="en-IN"/>
        </w:rPr>
      </w:pPr>
      <w:r w:rsidRPr="00C4522D">
        <w:rPr>
          <w:rFonts w:ascii="Poppins" w:eastAsia="Times New Roman" w:hAnsi="Poppins" w:cs="Poppins"/>
          <w:color w:val="444444"/>
          <w:sz w:val="24"/>
          <w:szCs w:val="24"/>
          <w:lang w:eastAsia="en-IN"/>
        </w:rPr>
        <w:t>Where, the angular velocity of a satellite is related to the time period of a satellite by a formula,</w:t>
      </w:r>
    </w:p>
    <w:p w14:paraId="6EF43C1F" w14:textId="77777777" w:rsidR="00770BB5" w:rsidRPr="00770BB5" w:rsidRDefault="008921C8" w:rsidP="00C4522D">
      <w:pPr>
        <w:shd w:val="clear" w:color="auto" w:fill="FFFFFF"/>
        <w:spacing w:after="240" w:line="360" w:lineRule="atLeast"/>
        <w:rPr>
          <w:rFonts w:ascii="Poppins" w:eastAsia="Times New Roman" w:hAnsi="Poppins" w:cs="Poppins"/>
          <w:color w:val="444444"/>
          <w:sz w:val="21"/>
          <w:szCs w:val="21"/>
          <w:lang w:eastAsia="en-IN"/>
        </w:rPr>
      </w:pPr>
      <m:oMathPara>
        <m:oMath>
          <m:eqArr>
            <m:eqArrPr>
              <m:ctrlPr>
                <w:rPr>
                  <w:rFonts w:ascii="Cambria Math" w:eastAsia="Times New Roman" w:hAnsi="Cambria Math" w:cs="Cambria"/>
                  <w:color w:val="444444"/>
                  <w:sz w:val="21"/>
                  <w:szCs w:val="21"/>
                  <w:lang w:eastAsia="en-IN"/>
                </w:rPr>
              </m:ctrlPr>
            </m:eqArrPr>
            <m:e>
              <m:r>
                <w:rPr>
                  <w:rFonts w:ascii="Cambria Math" w:eastAsia="Times New Roman" w:hAnsi="Cambria Math" w:cs="Cambria"/>
                  <w:color w:val="444444"/>
                  <w:sz w:val="21"/>
                  <w:szCs w:val="21"/>
                  <w:lang w:eastAsia="en-IN"/>
                </w:rPr>
                <m:t>ω</m:t>
              </m:r>
              <m:r>
                <w:rPr>
                  <w:rFonts w:ascii="Cambria Math" w:eastAsia="Times New Roman" w:hAnsi="Cambria Math" w:cs="Cambria"/>
                  <w:color w:val="444444"/>
                  <w:sz w:val="21"/>
                  <w:szCs w:val="21"/>
                  <w:highlight w:val="yellow"/>
                  <w:lang w:eastAsia="en-IN"/>
                </w:rPr>
                <m:t>=</m:t>
              </m:r>
              <m:f>
                <m:fPr>
                  <m:ctrlPr>
                    <w:rPr>
                      <w:rFonts w:ascii="Cambria Math" w:eastAsia="Times New Roman" w:hAnsi="Cambria Math" w:cs="Cambria"/>
                      <w:color w:val="444444"/>
                      <w:sz w:val="21"/>
                      <w:szCs w:val="21"/>
                      <w:highlight w:val="yellow"/>
                      <w:lang w:eastAsia="en-IN"/>
                    </w:rPr>
                  </m:ctrlPr>
                </m:fPr>
                <m:num>
                  <m:r>
                    <w:rPr>
                      <w:rFonts w:ascii="Cambria Math" w:eastAsia="Times New Roman" w:hAnsi="Cambria Math" w:cs="Cambria"/>
                      <w:color w:val="444444"/>
                      <w:sz w:val="21"/>
                      <w:szCs w:val="21"/>
                      <w:highlight w:val="yellow"/>
                      <w:lang w:eastAsia="en-IN"/>
                    </w:rPr>
                    <m:t>2π</m:t>
                  </m:r>
                </m:num>
                <m:den>
                  <m:r>
                    <w:rPr>
                      <w:rFonts w:ascii="Cambria Math" w:eastAsia="Times New Roman" w:hAnsi="Cambria Math" w:cs="Cambria"/>
                      <w:color w:val="444444"/>
                      <w:sz w:val="21"/>
                      <w:szCs w:val="21"/>
                      <w:highlight w:val="yellow"/>
                      <w:lang w:eastAsia="en-IN"/>
                    </w:rPr>
                    <m:t>T</m:t>
                  </m:r>
                </m:den>
              </m:f>
            </m:e>
          </m:eqArr>
        </m:oMath>
      </m:oMathPara>
    </w:p>
    <w:p w14:paraId="3269009D" w14:textId="15335FF0" w:rsidR="00C4522D" w:rsidRPr="00C4522D" w:rsidRDefault="00C4522D" w:rsidP="00C4522D">
      <w:pPr>
        <w:shd w:val="clear" w:color="auto" w:fill="FFFFFF"/>
        <w:spacing w:after="240" w:line="360" w:lineRule="atLeast"/>
        <w:rPr>
          <w:rFonts w:ascii="Poppins" w:eastAsia="Times New Roman" w:hAnsi="Poppins" w:cs="Poppins"/>
          <w:color w:val="444444"/>
          <w:sz w:val="24"/>
          <w:szCs w:val="24"/>
          <w:lang w:eastAsia="en-IN"/>
        </w:rPr>
      </w:pPr>
      <w:r w:rsidRPr="00C4522D">
        <w:rPr>
          <w:rFonts w:ascii="Poppins" w:eastAsia="Times New Roman" w:hAnsi="Poppins" w:cs="Poppins"/>
          <w:color w:val="444444"/>
          <w:sz w:val="24"/>
          <w:szCs w:val="24"/>
          <w:lang w:eastAsia="en-IN"/>
        </w:rPr>
        <w:t>Substituting</w:t>
      </w:r>
    </w:p>
    <w:p w14:paraId="7D389EF9" w14:textId="77777777" w:rsidR="004C2D6B" w:rsidRDefault="008921C8" w:rsidP="00C4522D">
      <w:pPr>
        <w:shd w:val="clear" w:color="auto" w:fill="FFFFFF"/>
        <w:spacing w:after="240" w:line="360" w:lineRule="atLeast"/>
        <w:rPr>
          <w:rFonts w:ascii="Poppins" w:eastAsia="Times New Roman" w:hAnsi="Poppins" w:cs="Poppins"/>
          <w:color w:val="444444"/>
          <w:sz w:val="21"/>
          <w:szCs w:val="21"/>
          <w:lang w:eastAsia="en-IN"/>
        </w:rPr>
      </w:pPr>
      <m:oMathPara>
        <m:oMath>
          <m:eqArr>
            <m:eqArrPr>
              <m:ctrlPr>
                <w:rPr>
                  <w:rFonts w:ascii="Cambria Math" w:eastAsia="Times New Roman" w:hAnsi="Cambria Math" w:cs="Poppins"/>
                  <w:color w:val="444444"/>
                  <w:sz w:val="21"/>
                  <w:szCs w:val="21"/>
                  <w:highlight w:val="yellow"/>
                  <w:lang w:eastAsia="en-IN"/>
                </w:rPr>
              </m:ctrlPr>
            </m:eqArrPr>
            <m:e>
              <m:r>
                <w:rPr>
                  <w:rFonts w:ascii="Cambria Math" w:eastAsia="Times New Roman" w:hAnsi="Cambria Math" w:cs="Poppins"/>
                  <w:color w:val="444444"/>
                  <w:sz w:val="21"/>
                  <w:szCs w:val="21"/>
                  <w:highlight w:val="yellow"/>
                  <w:lang w:eastAsia="en-IN"/>
                </w:rPr>
                <m:t>K=</m:t>
              </m:r>
              <m:f>
                <m:fPr>
                  <m:ctrlPr>
                    <w:rPr>
                      <w:rFonts w:ascii="Cambria Math" w:eastAsia="Times New Roman" w:hAnsi="Cambria Math" w:cs="Poppins"/>
                      <w:color w:val="444444"/>
                      <w:sz w:val="21"/>
                      <w:szCs w:val="21"/>
                      <w:highlight w:val="yellow"/>
                      <w:lang w:eastAsia="en-IN"/>
                    </w:rPr>
                  </m:ctrlPr>
                </m:fPr>
                <m:num>
                  <m:r>
                    <w:rPr>
                      <w:rFonts w:ascii="Cambria Math" w:eastAsia="Times New Roman" w:hAnsi="Cambria Math" w:cs="Poppins"/>
                      <w:color w:val="444444"/>
                      <w:sz w:val="21"/>
                      <w:szCs w:val="21"/>
                      <w:highlight w:val="yellow"/>
                      <w:lang w:eastAsia="en-IN"/>
                    </w:rPr>
                    <m:t>1</m:t>
                  </m:r>
                </m:num>
                <m:den>
                  <m:r>
                    <w:rPr>
                      <w:rFonts w:ascii="Cambria Math" w:eastAsia="Times New Roman" w:hAnsi="Cambria Math" w:cs="Poppins"/>
                      <w:color w:val="444444"/>
                      <w:sz w:val="21"/>
                      <w:szCs w:val="21"/>
                      <w:highlight w:val="yellow"/>
                      <w:lang w:eastAsia="en-IN"/>
                    </w:rPr>
                    <m:t>2</m:t>
                  </m:r>
                </m:den>
              </m:f>
              <m:r>
                <w:rPr>
                  <w:rFonts w:ascii="Cambria Math" w:eastAsia="Times New Roman" w:hAnsi="Cambria Math" w:cs="Poppins"/>
                  <w:color w:val="444444"/>
                  <w:sz w:val="21"/>
                  <w:szCs w:val="21"/>
                  <w:highlight w:val="yellow"/>
                  <w:lang w:eastAsia="en-IN"/>
                </w:rPr>
                <m:t>m</m:t>
              </m:r>
              <m:sSup>
                <m:sSupPr>
                  <m:ctrlPr>
                    <w:rPr>
                      <w:rFonts w:ascii="Cambria Math" w:eastAsia="Times New Roman" w:hAnsi="Cambria Math" w:cs="Poppins"/>
                      <w:color w:val="444444"/>
                      <w:sz w:val="21"/>
                      <w:szCs w:val="21"/>
                      <w:highlight w:val="yellow"/>
                      <w:lang w:eastAsia="en-IN"/>
                    </w:rPr>
                  </m:ctrlPr>
                </m:sSupPr>
                <m:e>
                  <m:r>
                    <w:rPr>
                      <w:rFonts w:ascii="Cambria Math" w:eastAsia="Times New Roman" w:hAnsi="Cambria Math" w:cs="Poppins"/>
                      <w:color w:val="444444"/>
                      <w:sz w:val="21"/>
                      <w:szCs w:val="21"/>
                      <w:highlight w:val="yellow"/>
                      <w:lang w:eastAsia="en-IN"/>
                    </w:rPr>
                    <m:t>r</m:t>
                  </m:r>
                </m:e>
                <m:sup>
                  <m:r>
                    <w:rPr>
                      <w:rFonts w:ascii="Cambria Math" w:eastAsia="Times New Roman" w:hAnsi="Cambria Math" w:cs="Poppins"/>
                      <w:color w:val="444444"/>
                      <w:sz w:val="21"/>
                      <w:szCs w:val="21"/>
                      <w:highlight w:val="yellow"/>
                      <w:lang w:eastAsia="en-IN"/>
                    </w:rPr>
                    <m:t>2</m:t>
                  </m:r>
                </m:sup>
              </m:sSup>
              <m:sSup>
                <m:sSupPr>
                  <m:ctrlPr>
                    <w:rPr>
                      <w:rFonts w:ascii="Cambria Math" w:eastAsia="Times New Roman" w:hAnsi="Cambria Math" w:cs="Poppins"/>
                      <w:color w:val="444444"/>
                      <w:sz w:val="21"/>
                      <w:szCs w:val="21"/>
                      <w:highlight w:val="yellow"/>
                      <w:lang w:eastAsia="en-IN"/>
                    </w:rPr>
                  </m:ctrlPr>
                </m:sSupPr>
                <m:e>
                  <m:r>
                    <w:rPr>
                      <w:rFonts w:ascii="Cambria Math" w:eastAsia="Times New Roman" w:hAnsi="Cambria Math" w:cs="Poppins"/>
                      <w:color w:val="444444"/>
                      <w:sz w:val="21"/>
                      <w:szCs w:val="21"/>
                      <w:highlight w:val="yellow"/>
                      <w:lang w:eastAsia="en-IN"/>
                    </w:rPr>
                    <m:t>(</m:t>
                  </m:r>
                  <m:f>
                    <m:fPr>
                      <m:ctrlPr>
                        <w:rPr>
                          <w:rFonts w:ascii="Cambria Math" w:eastAsia="Times New Roman" w:hAnsi="Cambria Math" w:cs="Poppins"/>
                          <w:color w:val="444444"/>
                          <w:sz w:val="21"/>
                          <w:szCs w:val="21"/>
                          <w:highlight w:val="yellow"/>
                          <w:lang w:eastAsia="en-IN"/>
                        </w:rPr>
                      </m:ctrlPr>
                    </m:fPr>
                    <m:num>
                      <m:r>
                        <w:rPr>
                          <w:rFonts w:ascii="Cambria Math" w:eastAsia="Times New Roman" w:hAnsi="Cambria Math" w:cs="Poppins"/>
                          <w:color w:val="444444"/>
                          <w:sz w:val="21"/>
                          <w:szCs w:val="21"/>
                          <w:highlight w:val="yellow"/>
                          <w:lang w:eastAsia="en-IN"/>
                        </w:rPr>
                        <m:t>2π</m:t>
                      </m:r>
                    </m:num>
                    <m:den>
                      <m:r>
                        <w:rPr>
                          <w:rFonts w:ascii="Cambria Math" w:eastAsia="Times New Roman" w:hAnsi="Cambria Math" w:cs="Poppins"/>
                          <w:color w:val="444444"/>
                          <w:sz w:val="21"/>
                          <w:szCs w:val="21"/>
                          <w:highlight w:val="yellow"/>
                          <w:lang w:eastAsia="en-IN"/>
                        </w:rPr>
                        <m:t>T</m:t>
                      </m:r>
                    </m:den>
                  </m:f>
                  <m:r>
                    <w:rPr>
                      <w:rFonts w:ascii="Cambria Math" w:eastAsia="Times New Roman" w:hAnsi="Cambria Math" w:cs="Poppins"/>
                      <w:color w:val="444444"/>
                      <w:sz w:val="21"/>
                      <w:szCs w:val="21"/>
                      <w:highlight w:val="yellow"/>
                      <w:lang w:eastAsia="en-IN"/>
                    </w:rPr>
                    <m:t>)</m:t>
                  </m:r>
                </m:e>
                <m:sup>
                  <m:r>
                    <w:rPr>
                      <w:rFonts w:ascii="Cambria Math" w:eastAsia="Times New Roman" w:hAnsi="Cambria Math" w:cs="Poppins"/>
                      <w:color w:val="444444"/>
                      <w:sz w:val="21"/>
                      <w:szCs w:val="21"/>
                      <w:highlight w:val="yellow"/>
                      <w:lang w:eastAsia="en-IN"/>
                    </w:rPr>
                    <m:t>2</m:t>
                  </m:r>
                </m:sup>
              </m:sSup>
            </m:e>
          </m:eqArr>
        </m:oMath>
      </m:oMathPara>
    </w:p>
    <w:p w14:paraId="7735E19F" w14:textId="6EE5B409" w:rsidR="00C4522D" w:rsidRPr="00C4522D" w:rsidRDefault="00C4522D" w:rsidP="00C4522D">
      <w:pPr>
        <w:shd w:val="clear" w:color="auto" w:fill="FFFFFF"/>
        <w:spacing w:after="240" w:line="360" w:lineRule="atLeast"/>
        <w:rPr>
          <w:rFonts w:ascii="Poppins" w:eastAsia="Times New Roman" w:hAnsi="Poppins" w:cs="Poppins"/>
          <w:color w:val="444444"/>
          <w:sz w:val="24"/>
          <w:szCs w:val="24"/>
          <w:lang w:eastAsia="en-IN"/>
        </w:rPr>
      </w:pPr>
      <w:r w:rsidRPr="00C4522D">
        <w:rPr>
          <w:rFonts w:ascii="Poppins" w:eastAsia="Times New Roman" w:hAnsi="Poppins" w:cs="Poppins"/>
          <w:color w:val="444444"/>
          <w:sz w:val="24"/>
          <w:szCs w:val="24"/>
          <w:lang w:eastAsia="en-IN"/>
        </w:rPr>
        <w:t>From Kepler’s 3</w:t>
      </w:r>
      <w:r w:rsidRPr="00C4522D">
        <w:rPr>
          <w:rFonts w:ascii="Poppins" w:eastAsia="Times New Roman" w:hAnsi="Poppins" w:cs="Poppins"/>
          <w:color w:val="444444"/>
          <w:sz w:val="18"/>
          <w:szCs w:val="18"/>
          <w:vertAlign w:val="superscript"/>
          <w:lang w:eastAsia="en-IN"/>
        </w:rPr>
        <w:t>rd</w:t>
      </w:r>
      <w:r w:rsidRPr="00C4522D">
        <w:rPr>
          <w:rFonts w:ascii="Poppins" w:eastAsia="Times New Roman" w:hAnsi="Poppins" w:cs="Poppins"/>
          <w:color w:val="444444"/>
          <w:sz w:val="24"/>
          <w:szCs w:val="24"/>
          <w:lang w:eastAsia="en-IN"/>
        </w:rPr>
        <w:t> law, we know the time period of a satellite, and by substituting it in the above formula, we get</w:t>
      </w:r>
    </w:p>
    <w:p w14:paraId="33F0BE31" w14:textId="77777777" w:rsidR="004C2D6B" w:rsidRDefault="008921C8" w:rsidP="00C4522D">
      <w:pPr>
        <w:shd w:val="clear" w:color="auto" w:fill="FFFFFF"/>
        <w:spacing w:after="240" w:line="360" w:lineRule="atLeast"/>
        <w:rPr>
          <w:rFonts w:ascii="Poppins" w:eastAsia="Times New Roman" w:hAnsi="Poppins" w:cs="Poppins"/>
          <w:color w:val="444444"/>
          <w:sz w:val="21"/>
          <w:szCs w:val="21"/>
          <w:lang w:eastAsia="en-IN"/>
        </w:rPr>
      </w:pPr>
      <m:oMathPara>
        <m:oMath>
          <m:eqArr>
            <m:eqArrPr>
              <m:ctrlPr>
                <w:rPr>
                  <w:rFonts w:ascii="Cambria Math" w:eastAsia="Times New Roman" w:hAnsi="Cambria Math" w:cs="Poppins"/>
                  <w:color w:val="444444"/>
                  <w:sz w:val="21"/>
                  <w:szCs w:val="21"/>
                  <w:lang w:eastAsia="en-IN"/>
                </w:rPr>
              </m:ctrlPr>
            </m:eqArrPr>
            <m:e>
              <m:r>
                <w:rPr>
                  <w:rFonts w:ascii="Cambria Math" w:eastAsia="Times New Roman" w:hAnsi="Cambria Math" w:cs="Poppins"/>
                  <w:color w:val="444444"/>
                  <w:sz w:val="21"/>
                  <w:szCs w:val="21"/>
                  <w:lang w:eastAsia="en-IN"/>
                </w:rPr>
                <m:t>K</m:t>
              </m:r>
              <m:r>
                <w:rPr>
                  <w:rFonts w:ascii="Cambria Math" w:eastAsia="Times New Roman" w:hAnsi="Cambria Math" w:cs="Poppins"/>
                  <w:color w:val="444444"/>
                  <w:sz w:val="21"/>
                  <w:szCs w:val="21"/>
                  <w:highlight w:val="yellow"/>
                  <w:lang w:eastAsia="en-IN"/>
                </w:rPr>
                <m:t>=</m:t>
              </m:r>
              <m:f>
                <m:fPr>
                  <m:ctrlPr>
                    <w:rPr>
                      <w:rFonts w:ascii="Cambria Math" w:eastAsia="Times New Roman" w:hAnsi="Cambria Math" w:cs="Poppins"/>
                      <w:color w:val="444444"/>
                      <w:sz w:val="21"/>
                      <w:szCs w:val="21"/>
                      <w:highlight w:val="yellow"/>
                      <w:lang w:eastAsia="en-IN"/>
                    </w:rPr>
                  </m:ctrlPr>
                </m:fPr>
                <m:num>
                  <m:r>
                    <w:rPr>
                      <w:rFonts w:ascii="Cambria Math" w:eastAsia="Times New Roman" w:hAnsi="Cambria Math" w:cs="Poppins"/>
                      <w:color w:val="444444"/>
                      <w:sz w:val="21"/>
                      <w:szCs w:val="21"/>
                      <w:highlight w:val="yellow"/>
                      <w:lang w:eastAsia="en-IN"/>
                    </w:rPr>
                    <m:t>GMm</m:t>
                  </m:r>
                </m:num>
                <m:den>
                  <m:r>
                    <w:rPr>
                      <w:rFonts w:ascii="Cambria Math" w:eastAsia="Times New Roman" w:hAnsi="Cambria Math" w:cs="Poppins"/>
                      <w:color w:val="444444"/>
                      <w:sz w:val="21"/>
                      <w:szCs w:val="21"/>
                      <w:highlight w:val="yellow"/>
                      <w:lang w:eastAsia="en-IN"/>
                    </w:rPr>
                    <m:t>2r</m:t>
                  </m:r>
                </m:den>
              </m:f>
            </m:e>
          </m:eqArr>
        </m:oMath>
      </m:oMathPara>
    </w:p>
    <w:p w14:paraId="2D329DBF" w14:textId="47EB9645" w:rsidR="00C4522D" w:rsidRDefault="00C4522D" w:rsidP="00C4522D">
      <w:pPr>
        <w:shd w:val="clear" w:color="auto" w:fill="FFFFFF"/>
        <w:spacing w:after="240" w:line="360" w:lineRule="atLeast"/>
        <w:rPr>
          <w:rFonts w:ascii="Poppins" w:eastAsia="Times New Roman" w:hAnsi="Poppins" w:cs="Poppins"/>
          <w:color w:val="444444"/>
          <w:sz w:val="24"/>
          <w:szCs w:val="24"/>
          <w:lang w:eastAsia="en-IN"/>
        </w:rPr>
      </w:pPr>
      <w:r w:rsidRPr="00C4522D">
        <w:rPr>
          <w:rFonts w:ascii="Poppins" w:eastAsia="Times New Roman" w:hAnsi="Poppins" w:cs="Poppins"/>
          <w:color w:val="444444"/>
          <w:sz w:val="24"/>
          <w:szCs w:val="24"/>
          <w:lang w:eastAsia="en-IN"/>
        </w:rPr>
        <w:t>Kinetic energy can never be negative for any force</w:t>
      </w:r>
    </w:p>
    <w:p w14:paraId="36238ABA" w14:textId="77777777" w:rsidR="004C2D6B" w:rsidRDefault="004C2D6B" w:rsidP="00C4522D">
      <w:pPr>
        <w:shd w:val="clear" w:color="auto" w:fill="FFFFFF"/>
        <w:spacing w:after="240" w:line="360" w:lineRule="atLeast"/>
        <w:rPr>
          <w:rFonts w:ascii="Poppins" w:eastAsia="Times New Roman" w:hAnsi="Poppins" w:cs="Poppins"/>
          <w:color w:val="444444"/>
          <w:sz w:val="24"/>
          <w:szCs w:val="24"/>
          <w:lang w:eastAsia="en-IN"/>
        </w:rPr>
      </w:pPr>
    </w:p>
    <w:p w14:paraId="0CD28670" w14:textId="77777777" w:rsidR="004C2D6B" w:rsidRDefault="004C2D6B" w:rsidP="004C2D6B">
      <w:pPr>
        <w:pStyle w:val="Heading3"/>
        <w:shd w:val="clear" w:color="auto" w:fill="FFFFFF"/>
        <w:spacing w:before="300" w:after="150" w:line="420" w:lineRule="atLeast"/>
        <w:rPr>
          <w:rFonts w:ascii="Poppins" w:hAnsi="Poppins" w:cs="Poppins"/>
          <w:color w:val="444444"/>
          <w:sz w:val="30"/>
          <w:szCs w:val="30"/>
        </w:rPr>
      </w:pPr>
      <w:r>
        <w:rPr>
          <w:rStyle w:val="Strong"/>
          <w:rFonts w:ascii="Poppins" w:hAnsi="Poppins" w:cs="Poppins"/>
          <w:b w:val="0"/>
          <w:bCs w:val="0"/>
          <w:color w:val="800080"/>
          <w:sz w:val="30"/>
          <w:szCs w:val="30"/>
        </w:rPr>
        <w:t>Potential </w:t>
      </w:r>
      <w:r>
        <w:rPr>
          <w:rFonts w:ascii="Poppins" w:hAnsi="Poppins" w:cs="Poppins"/>
          <w:color w:val="800080"/>
          <w:sz w:val="30"/>
          <w:szCs w:val="30"/>
        </w:rPr>
        <w:t>Energy of a Satellite</w:t>
      </w:r>
    </w:p>
    <w:p w14:paraId="037C303D" w14:textId="77777777" w:rsidR="004C2D6B" w:rsidRDefault="004C2D6B" w:rsidP="004C2D6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Potential energy is the energy possessed by the body in a particular position. Potential energy changes when the position of the body changes. To study potential energy, we require two bodies, one is source mass (M) which provides the gravitational force, and the other is test mass (m) which experiences the gravitational force by the source mass. In our case, the satellite is the test mass, and the earth is the source mass. The </w:t>
      </w:r>
      <w:r>
        <w:rPr>
          <w:rFonts w:ascii="Poppins" w:hAnsi="Poppins" w:cs="Poppins"/>
          <w:color w:val="444444"/>
        </w:rPr>
        <w:lastRenderedPageBreak/>
        <w:t>potential energy possessed by the satellite at a distance ‘r’ from the centre of the earth is given by,</w:t>
      </w:r>
    </w:p>
    <w:p w14:paraId="78F773F4" w14:textId="6DD26CEF" w:rsidR="003B4D8B" w:rsidRDefault="008921C8" w:rsidP="004C2D6B">
      <w:pPr>
        <w:pStyle w:val="NormalWeb"/>
        <w:shd w:val="clear" w:color="auto" w:fill="FFFFFF"/>
        <w:spacing w:before="0" w:beforeAutospacing="0" w:after="240" w:afterAutospacing="0" w:line="360" w:lineRule="atLeast"/>
        <w:rPr>
          <w:rFonts w:ascii="Poppins" w:hAnsi="Poppins" w:cs="Poppins"/>
          <w:color w:val="444444"/>
        </w:rPr>
      </w:pPr>
      <m:oMathPara>
        <m:oMath>
          <m:eqArr>
            <m:eqArrPr>
              <m:ctrlPr>
                <w:rPr>
                  <w:rFonts w:ascii="Cambria Math" w:hAnsi="Cambria Math" w:cs="Poppins"/>
                  <w:color w:val="444444"/>
                </w:rPr>
              </m:ctrlPr>
            </m:eqArrPr>
            <m:e>
              <m:r>
                <w:rPr>
                  <w:rFonts w:ascii="Cambria Math" w:hAnsi="Cambria Math" w:cs="Poppins"/>
                  <w:color w:val="444444"/>
                  <w:highlight w:val="yellow"/>
                </w:rPr>
                <m:t>U=</m:t>
              </m:r>
              <m:f>
                <m:fPr>
                  <m:ctrlPr>
                    <w:rPr>
                      <w:rFonts w:ascii="Cambria Math" w:hAnsi="Cambria Math" w:cs="Poppins"/>
                      <w:color w:val="444444"/>
                      <w:highlight w:val="yellow"/>
                    </w:rPr>
                  </m:ctrlPr>
                </m:fPr>
                <m:num>
                  <m:r>
                    <w:rPr>
                      <w:rFonts w:ascii="Cambria Math" w:hAnsi="Cambria Math" w:cs="Poppins"/>
                      <w:color w:val="444444"/>
                      <w:highlight w:val="yellow"/>
                    </w:rPr>
                    <m:t>-GMm</m:t>
                  </m:r>
                </m:num>
                <m:den>
                  <m:r>
                    <w:rPr>
                      <w:rFonts w:ascii="Cambria Math" w:hAnsi="Cambria Math" w:cs="Poppins"/>
                      <w:color w:val="444444"/>
                      <w:highlight w:val="yellow"/>
                    </w:rPr>
                    <m:t>r</m:t>
                  </m:r>
                </m:den>
              </m:f>
            </m:e>
          </m:eqArr>
        </m:oMath>
      </m:oMathPara>
    </w:p>
    <w:p w14:paraId="69102AFE" w14:textId="77777777" w:rsidR="004C2D6B" w:rsidRDefault="004C2D6B" w:rsidP="004C2D6B">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Total Energy of a Satellite</w:t>
      </w:r>
    </w:p>
    <w:p w14:paraId="2C4E3ED9" w14:textId="77777777" w:rsidR="004C2D6B" w:rsidRDefault="004C2D6B" w:rsidP="004C2D6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total energy of the satellite is the sum of all energies possessed by the satellite in orbit around the earth. As only the mechanical motion of the satellite is considered, it has only kinetic and potential energies.</w:t>
      </w:r>
    </w:p>
    <w:p w14:paraId="50CDC5E0" w14:textId="77777777" w:rsidR="004C2D6B" w:rsidRDefault="004C2D6B" w:rsidP="004C2D6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Total energy of the satellite = kinetic energy of the satellite + potential energy of the satellite</w:t>
      </w:r>
    </w:p>
    <w:p w14:paraId="375E1161" w14:textId="5EEB57FD" w:rsidR="004C2D6B" w:rsidRPr="003B4D8B" w:rsidRDefault="008921C8" w:rsidP="00C4522D">
      <w:pPr>
        <w:shd w:val="clear" w:color="auto" w:fill="FFFFFF"/>
        <w:spacing w:after="240" w:line="360" w:lineRule="atLeast"/>
        <w:rPr>
          <w:rFonts w:ascii="Poppins" w:eastAsia="Times New Roman" w:hAnsi="Poppins" w:cs="Poppins"/>
          <w:color w:val="444444"/>
          <w:sz w:val="24"/>
          <w:szCs w:val="24"/>
          <w:lang w:eastAsia="en-IN"/>
        </w:rPr>
      </w:pPr>
      <m:oMathPara>
        <m:oMath>
          <m:eqArr>
            <m:eqArrPr>
              <m:ctrlPr>
                <w:rPr>
                  <w:rFonts w:ascii="Cambria Math" w:eastAsia="Times New Roman" w:hAnsi="Cambria Math" w:cs="Poppins"/>
                  <w:color w:val="444444"/>
                  <w:sz w:val="24"/>
                  <w:szCs w:val="24"/>
                  <w:highlight w:val="yellow"/>
                  <w:lang w:eastAsia="en-IN"/>
                </w:rPr>
              </m:ctrlPr>
            </m:eqArrPr>
            <m:e>
              <m:r>
                <w:rPr>
                  <w:rFonts w:ascii="Cambria Math" w:eastAsia="Times New Roman" w:hAnsi="Cambria Math" w:cs="Poppins"/>
                  <w:color w:val="444444"/>
                  <w:sz w:val="24"/>
                  <w:szCs w:val="24"/>
                  <w:highlight w:val="yellow"/>
                  <w:lang w:eastAsia="en-IN"/>
                </w:rPr>
                <m:t>E=K+U</m:t>
              </m:r>
            </m:e>
          </m:eqArr>
        </m:oMath>
      </m:oMathPara>
    </w:p>
    <w:p w14:paraId="7AFCC32A" w14:textId="03B20B4A" w:rsidR="003B4D8B" w:rsidRPr="002A5730" w:rsidRDefault="008921C8" w:rsidP="00C4522D">
      <w:pPr>
        <w:shd w:val="clear" w:color="auto" w:fill="FFFFFF"/>
        <w:spacing w:after="240" w:line="360" w:lineRule="atLeast"/>
        <w:rPr>
          <w:rFonts w:ascii="Poppins" w:eastAsia="Times New Roman" w:hAnsi="Poppins" w:cs="Poppins"/>
          <w:color w:val="444444"/>
          <w:sz w:val="24"/>
          <w:szCs w:val="24"/>
          <w:lang w:eastAsia="en-IN"/>
        </w:rPr>
      </w:pPr>
      <m:oMathPara>
        <m:oMath>
          <m:eqArr>
            <m:eqArrPr>
              <m:ctrlPr>
                <w:rPr>
                  <w:rFonts w:ascii="Cambria Math" w:eastAsia="Times New Roman" w:hAnsi="Cambria Math" w:cs="Poppins"/>
                  <w:color w:val="444444"/>
                  <w:sz w:val="24"/>
                  <w:szCs w:val="24"/>
                  <w:lang w:eastAsia="en-IN"/>
                </w:rPr>
              </m:ctrlPr>
            </m:eqArrPr>
            <m:e>
              <m:r>
                <w:rPr>
                  <w:rFonts w:ascii="Cambria Math" w:eastAsia="Times New Roman" w:hAnsi="Cambria Math" w:cs="Poppins"/>
                  <w:color w:val="444444"/>
                  <w:sz w:val="24"/>
                  <w:szCs w:val="24"/>
                  <w:lang w:eastAsia="en-IN"/>
                </w:rPr>
                <m:t>E=</m:t>
              </m:r>
              <m:f>
                <m:fPr>
                  <m:ctrlPr>
                    <w:rPr>
                      <w:rFonts w:ascii="Cambria Math" w:eastAsia="Times New Roman" w:hAnsi="Cambria Math" w:cs="Poppins"/>
                      <w:color w:val="444444"/>
                      <w:sz w:val="24"/>
                      <w:szCs w:val="24"/>
                      <w:lang w:eastAsia="en-IN"/>
                    </w:rPr>
                  </m:ctrlPr>
                </m:fPr>
                <m:num>
                  <m:r>
                    <w:rPr>
                      <w:rFonts w:ascii="Cambria Math" w:eastAsia="Times New Roman" w:hAnsi="Cambria Math" w:cs="Poppins"/>
                      <w:color w:val="444444"/>
                      <w:sz w:val="24"/>
                      <w:szCs w:val="24"/>
                      <w:lang w:eastAsia="en-IN"/>
                    </w:rPr>
                    <m:t>GMm</m:t>
                  </m:r>
                </m:num>
                <m:den>
                  <m:r>
                    <w:rPr>
                      <w:rFonts w:ascii="Cambria Math" w:eastAsia="Times New Roman" w:hAnsi="Cambria Math" w:cs="Poppins"/>
                      <w:color w:val="444444"/>
                      <w:sz w:val="24"/>
                      <w:szCs w:val="24"/>
                      <w:lang w:eastAsia="en-IN"/>
                    </w:rPr>
                    <m:t>2r</m:t>
                  </m:r>
                </m:den>
              </m:f>
              <m:r>
                <w:rPr>
                  <w:rFonts w:ascii="Cambria Math" w:eastAsia="Times New Roman" w:hAnsi="Cambria Math" w:cs="Poppins"/>
                  <w:color w:val="444444"/>
                  <w:sz w:val="24"/>
                  <w:szCs w:val="24"/>
                  <w:lang w:eastAsia="en-IN"/>
                </w:rPr>
                <m:t>+(</m:t>
              </m:r>
              <m:f>
                <m:fPr>
                  <m:ctrlPr>
                    <w:rPr>
                      <w:rFonts w:ascii="Cambria Math" w:eastAsia="Times New Roman" w:hAnsi="Cambria Math" w:cs="Poppins"/>
                      <w:color w:val="444444"/>
                      <w:sz w:val="24"/>
                      <w:szCs w:val="24"/>
                      <w:lang w:eastAsia="en-IN"/>
                    </w:rPr>
                  </m:ctrlPr>
                </m:fPr>
                <m:num>
                  <m:r>
                    <w:rPr>
                      <w:rFonts w:ascii="Cambria Math" w:eastAsia="Times New Roman" w:hAnsi="Cambria Math" w:cs="Poppins"/>
                      <w:color w:val="444444"/>
                      <w:sz w:val="24"/>
                      <w:szCs w:val="24"/>
                      <w:lang w:eastAsia="en-IN"/>
                    </w:rPr>
                    <m:t>-GMm</m:t>
                  </m:r>
                </m:num>
                <m:den>
                  <m:r>
                    <w:rPr>
                      <w:rFonts w:ascii="Cambria Math" w:eastAsia="Times New Roman" w:hAnsi="Cambria Math" w:cs="Poppins"/>
                      <w:color w:val="444444"/>
                      <w:sz w:val="24"/>
                      <w:szCs w:val="24"/>
                      <w:lang w:eastAsia="en-IN"/>
                    </w:rPr>
                    <m:t>r</m:t>
                  </m:r>
                </m:den>
              </m:f>
              <m:r>
                <w:rPr>
                  <w:rFonts w:ascii="Cambria Math" w:eastAsia="Times New Roman" w:hAnsi="Cambria Math" w:cs="Poppins"/>
                  <w:color w:val="444444"/>
                  <w:sz w:val="24"/>
                  <w:szCs w:val="24"/>
                  <w:lang w:eastAsia="en-IN"/>
                </w:rPr>
                <m:t>)</m:t>
              </m:r>
            </m:e>
          </m:eqArr>
        </m:oMath>
      </m:oMathPara>
    </w:p>
    <w:p w14:paraId="29F97D6C" w14:textId="77777777" w:rsidR="002A5730" w:rsidRDefault="002A5730" w:rsidP="00C4522D">
      <w:pPr>
        <w:shd w:val="clear" w:color="auto" w:fill="FFFFFF"/>
        <w:spacing w:after="240" w:line="360" w:lineRule="atLeast"/>
        <w:rPr>
          <w:rFonts w:ascii="Poppins" w:eastAsia="Times New Roman" w:hAnsi="Poppins" w:cs="Poppins"/>
          <w:color w:val="444444"/>
          <w:sz w:val="24"/>
          <w:szCs w:val="24"/>
          <w:lang w:eastAsia="en-IN"/>
        </w:rPr>
      </w:pPr>
    </w:p>
    <w:p w14:paraId="2C23FFD4" w14:textId="036ACD1A" w:rsidR="002A5730" w:rsidRPr="00AD52FD" w:rsidRDefault="008921C8" w:rsidP="00C4522D">
      <w:pPr>
        <w:shd w:val="clear" w:color="auto" w:fill="FFFFFF"/>
        <w:spacing w:after="240" w:line="360" w:lineRule="atLeast"/>
        <w:rPr>
          <w:rFonts w:ascii="Poppins" w:eastAsia="Times New Roman" w:hAnsi="Poppins" w:cs="Poppins"/>
          <w:color w:val="444444"/>
          <w:sz w:val="24"/>
          <w:szCs w:val="24"/>
          <w:lang w:eastAsia="en-IN"/>
        </w:rPr>
      </w:pPr>
      <m:oMathPara>
        <m:oMath>
          <m:eqArr>
            <m:eqArrPr>
              <m:ctrlPr>
                <w:rPr>
                  <w:rFonts w:ascii="Cambria Math" w:eastAsia="Times New Roman" w:hAnsi="Cambria Math" w:cs="Poppins"/>
                  <w:color w:val="444444"/>
                  <w:sz w:val="24"/>
                  <w:szCs w:val="24"/>
                  <w:lang w:eastAsia="en-IN"/>
                </w:rPr>
              </m:ctrlPr>
            </m:eqArrPr>
            <m:e>
              <m:r>
                <w:rPr>
                  <w:rFonts w:ascii="Cambria Math" w:eastAsia="Times New Roman" w:hAnsi="Cambria Math" w:cs="Poppins"/>
                  <w:color w:val="444444"/>
                  <w:sz w:val="24"/>
                  <w:szCs w:val="24"/>
                  <w:lang w:eastAsia="en-IN"/>
                </w:rPr>
                <m:t>⇒E</m:t>
              </m:r>
              <m:r>
                <w:rPr>
                  <w:rFonts w:ascii="Cambria Math" w:eastAsia="Times New Roman" w:hAnsi="Cambria Math" w:cs="Poppins"/>
                  <w:color w:val="444444"/>
                  <w:sz w:val="24"/>
                  <w:szCs w:val="24"/>
                  <w:highlight w:val="yellow"/>
                  <w:lang w:eastAsia="en-IN"/>
                </w:rPr>
                <m:t>=</m:t>
              </m:r>
              <m:r>
                <m:rPr>
                  <m:nor/>
                </m:rPr>
                <w:rPr>
                  <w:rFonts w:ascii="Poppins" w:eastAsia="Times New Roman" w:hAnsi="Poppins" w:cs="Poppins"/>
                  <w:color w:val="444444"/>
                  <w:sz w:val="24"/>
                  <w:szCs w:val="24"/>
                  <w:highlight w:val="yellow"/>
                  <w:lang w:eastAsia="en-IN"/>
                </w:rPr>
                <m:t xml:space="preserve"> -</m:t>
              </m:r>
              <m:f>
                <m:fPr>
                  <m:ctrlPr>
                    <w:rPr>
                      <w:rFonts w:ascii="Cambria Math" w:eastAsia="Times New Roman" w:hAnsi="Cambria Math" w:cs="Poppins"/>
                      <w:color w:val="444444"/>
                      <w:sz w:val="24"/>
                      <w:szCs w:val="24"/>
                      <w:highlight w:val="yellow"/>
                      <w:lang w:eastAsia="en-IN"/>
                    </w:rPr>
                  </m:ctrlPr>
                </m:fPr>
                <m:num>
                  <m:r>
                    <w:rPr>
                      <w:rFonts w:ascii="Cambria Math" w:eastAsia="Times New Roman" w:hAnsi="Cambria Math" w:cs="Poppins"/>
                      <w:color w:val="444444"/>
                      <w:sz w:val="24"/>
                      <w:szCs w:val="24"/>
                      <w:highlight w:val="yellow"/>
                      <w:lang w:eastAsia="en-IN"/>
                    </w:rPr>
                    <m:t>GMm</m:t>
                  </m:r>
                </m:num>
                <m:den>
                  <m:r>
                    <w:rPr>
                      <w:rFonts w:ascii="Cambria Math" w:eastAsia="Times New Roman" w:hAnsi="Cambria Math" w:cs="Poppins"/>
                      <w:color w:val="444444"/>
                      <w:sz w:val="24"/>
                      <w:szCs w:val="24"/>
                      <w:highlight w:val="yellow"/>
                      <w:lang w:eastAsia="en-IN"/>
                    </w:rPr>
                    <m:t>2r</m:t>
                  </m:r>
                </m:den>
              </m:f>
            </m:e>
          </m:eqArr>
        </m:oMath>
      </m:oMathPara>
    </w:p>
    <w:p w14:paraId="2CF5A0FB" w14:textId="77777777" w:rsidR="00AD52FD" w:rsidRPr="00AD52FD" w:rsidRDefault="00AD52FD" w:rsidP="00AD52FD">
      <w:pPr>
        <w:shd w:val="clear" w:color="auto" w:fill="FFFFFF"/>
        <w:spacing w:after="240" w:line="360" w:lineRule="atLeast"/>
        <w:rPr>
          <w:rFonts w:ascii="Poppins" w:eastAsia="Times New Roman" w:hAnsi="Poppins" w:cs="Poppins"/>
          <w:color w:val="444444"/>
          <w:sz w:val="24"/>
          <w:szCs w:val="24"/>
          <w:lang w:eastAsia="en-IN"/>
        </w:rPr>
      </w:pPr>
      <w:r w:rsidRPr="00AD52FD">
        <w:rPr>
          <w:rFonts w:ascii="Poppins" w:eastAsia="Times New Roman" w:hAnsi="Poppins" w:cs="Poppins"/>
          <w:color w:val="444444"/>
          <w:sz w:val="24"/>
          <w:szCs w:val="24"/>
          <w:lang w:eastAsia="en-IN"/>
        </w:rPr>
        <w:t>From the above equation,</w:t>
      </w:r>
    </w:p>
    <w:p w14:paraId="662D7F45" w14:textId="77777777" w:rsidR="00AD52FD" w:rsidRPr="00AD52FD" w:rsidRDefault="00AD52FD" w:rsidP="00AD52FD">
      <w:pPr>
        <w:shd w:val="clear" w:color="auto" w:fill="FFFFFF"/>
        <w:spacing w:after="240" w:line="360" w:lineRule="atLeast"/>
        <w:rPr>
          <w:rFonts w:ascii="Poppins" w:eastAsia="Times New Roman" w:hAnsi="Poppins" w:cs="Poppins"/>
          <w:color w:val="444444"/>
          <w:sz w:val="24"/>
          <w:szCs w:val="24"/>
          <w:lang w:eastAsia="en-IN"/>
        </w:rPr>
      </w:pPr>
      <w:r w:rsidRPr="00AD52FD">
        <w:rPr>
          <w:rFonts w:ascii="Poppins" w:eastAsia="Times New Roman" w:hAnsi="Poppins" w:cs="Poppins"/>
          <w:color w:val="444444"/>
          <w:sz w:val="24"/>
          <w:szCs w:val="24"/>
          <w:lang w:eastAsia="en-IN"/>
        </w:rPr>
        <w:t>Total energy of the satellite = – (kinetic energy of the satellite)</w:t>
      </w:r>
    </w:p>
    <w:p w14:paraId="61CA7E9A" w14:textId="486A690F" w:rsidR="00AD52FD" w:rsidRPr="00B04055" w:rsidRDefault="008921C8" w:rsidP="00C4522D">
      <w:pPr>
        <w:shd w:val="clear" w:color="auto" w:fill="FFFFFF"/>
        <w:spacing w:after="240" w:line="360" w:lineRule="atLeast"/>
        <w:rPr>
          <w:rFonts w:ascii="Poppins" w:eastAsia="Times New Roman" w:hAnsi="Poppins" w:cs="Poppins"/>
          <w:color w:val="444444"/>
          <w:sz w:val="24"/>
          <w:szCs w:val="24"/>
          <w:lang w:eastAsia="en-IN"/>
        </w:rPr>
      </w:pPr>
      <m:oMathPara>
        <m:oMath>
          <m:eqArr>
            <m:eqArrPr>
              <m:ctrlPr>
                <w:rPr>
                  <w:rFonts w:ascii="Cambria Math" w:eastAsia="Times New Roman" w:hAnsi="Cambria Math" w:cs="Poppins"/>
                  <w:color w:val="444444"/>
                  <w:sz w:val="24"/>
                  <w:szCs w:val="24"/>
                  <w:lang w:eastAsia="en-IN"/>
                </w:rPr>
              </m:ctrlPr>
            </m:eqArrPr>
            <m:e>
              <m:r>
                <m:rPr>
                  <m:nor/>
                </m:rPr>
                <w:rPr>
                  <w:rFonts w:ascii="Poppins" w:eastAsia="Times New Roman" w:hAnsi="Poppins" w:cs="Poppins"/>
                  <w:color w:val="444444"/>
                  <w:sz w:val="24"/>
                  <w:szCs w:val="24"/>
                  <w:lang w:eastAsia="en-IN"/>
                </w:rPr>
                <m:t>Total energy of the satellite</m:t>
              </m:r>
              <m:r>
                <w:rPr>
                  <w:rFonts w:ascii="Cambria Math" w:eastAsia="Times New Roman" w:hAnsi="Cambria Math" w:cs="Poppins"/>
                  <w:color w:val="444444"/>
                  <w:sz w:val="24"/>
                  <w:szCs w:val="24"/>
                  <w:lang w:eastAsia="en-IN"/>
                </w:rPr>
                <m:t>=</m:t>
              </m:r>
              <m:f>
                <m:fPr>
                  <m:ctrlPr>
                    <w:rPr>
                      <w:rFonts w:ascii="Cambria Math" w:eastAsia="Times New Roman" w:hAnsi="Cambria Math" w:cs="Poppins"/>
                      <w:color w:val="444444"/>
                      <w:sz w:val="24"/>
                      <w:szCs w:val="24"/>
                      <w:lang w:eastAsia="en-IN"/>
                    </w:rPr>
                  </m:ctrlPr>
                </m:fPr>
                <m:num>
                  <m:r>
                    <m:rPr>
                      <m:nor/>
                    </m:rPr>
                    <w:rPr>
                      <w:rFonts w:ascii="Poppins" w:eastAsia="Times New Roman" w:hAnsi="Poppins" w:cs="Poppins"/>
                      <w:color w:val="444444"/>
                      <w:sz w:val="24"/>
                      <w:szCs w:val="24"/>
                      <w:lang w:eastAsia="en-IN"/>
                    </w:rPr>
                    <m:t>potential energy of the satellite</m:t>
                  </m:r>
                </m:num>
                <m:den>
                  <m:r>
                    <w:rPr>
                      <w:rFonts w:ascii="Cambria Math" w:eastAsia="Times New Roman" w:hAnsi="Cambria Math" w:cs="Poppins"/>
                      <w:color w:val="444444"/>
                      <w:sz w:val="24"/>
                      <w:szCs w:val="24"/>
                      <w:lang w:eastAsia="en-IN"/>
                    </w:rPr>
                    <m:t>2</m:t>
                  </m:r>
                </m:den>
              </m:f>
            </m:e>
          </m:eqArr>
        </m:oMath>
      </m:oMathPara>
    </w:p>
    <w:p w14:paraId="34254954" w14:textId="77777777" w:rsidR="00B04055" w:rsidRDefault="00B04055" w:rsidP="00C4522D">
      <w:pPr>
        <w:shd w:val="clear" w:color="auto" w:fill="FFFFFF"/>
        <w:spacing w:after="240" w:line="360" w:lineRule="atLeast"/>
        <w:rPr>
          <w:rFonts w:ascii="Poppins" w:eastAsia="Times New Roman" w:hAnsi="Poppins" w:cs="Poppins"/>
          <w:color w:val="444444"/>
          <w:sz w:val="24"/>
          <w:szCs w:val="24"/>
          <w:lang w:eastAsia="en-IN"/>
        </w:rPr>
      </w:pPr>
    </w:p>
    <w:p w14:paraId="28BEDA42" w14:textId="77777777" w:rsidR="00B04055" w:rsidRDefault="00B04055" w:rsidP="00C4522D">
      <w:pPr>
        <w:shd w:val="clear" w:color="auto" w:fill="FFFFFF"/>
        <w:spacing w:after="240" w:line="360" w:lineRule="atLeast"/>
        <w:rPr>
          <w:rFonts w:ascii="Poppins" w:eastAsia="Times New Roman" w:hAnsi="Poppins" w:cs="Poppins"/>
          <w:color w:val="444444"/>
          <w:sz w:val="24"/>
          <w:szCs w:val="24"/>
          <w:lang w:eastAsia="en-IN"/>
        </w:rPr>
      </w:pPr>
    </w:p>
    <w:p w14:paraId="5BD52747" w14:textId="41FA22F2" w:rsidR="00B04055" w:rsidRDefault="00B04055" w:rsidP="00C4522D">
      <w:pPr>
        <w:shd w:val="clear" w:color="auto" w:fill="FFFFFF"/>
        <w:spacing w:after="240" w:line="360" w:lineRule="atLeast"/>
        <w:rPr>
          <w:rFonts w:ascii="Poppins" w:eastAsia="Times New Roman" w:hAnsi="Poppins" w:cs="Poppins"/>
          <w:color w:val="444444"/>
          <w:sz w:val="24"/>
          <w:szCs w:val="24"/>
          <w:lang w:eastAsia="en-IN"/>
        </w:rPr>
      </w:pPr>
      <w:r w:rsidRPr="00C813CA">
        <w:rPr>
          <w:rFonts w:ascii="Poppins" w:eastAsia="Times New Roman" w:hAnsi="Poppins" w:cs="Poppins"/>
          <w:noProof/>
          <w:color w:val="444444"/>
          <w:sz w:val="24"/>
          <w:szCs w:val="24"/>
          <w:highlight w:val="yellow"/>
          <w:lang w:eastAsia="en-IN"/>
        </w:rPr>
        <w:lastRenderedPageBreak/>
        <w:drawing>
          <wp:inline distT="0" distB="0" distL="0" distR="0" wp14:anchorId="341B7C66" wp14:editId="108A5079">
            <wp:extent cx="15473820" cy="707604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5517358" cy="7095959"/>
                    </a:xfrm>
                    <a:prstGeom prst="rect">
                      <a:avLst/>
                    </a:prstGeom>
                  </pic:spPr>
                </pic:pic>
              </a:graphicData>
            </a:graphic>
          </wp:inline>
        </w:drawing>
      </w:r>
    </w:p>
    <w:p w14:paraId="5CD3C6F1" w14:textId="77777777" w:rsidR="00B04055" w:rsidRDefault="00B04055" w:rsidP="00C4522D">
      <w:pPr>
        <w:shd w:val="clear" w:color="auto" w:fill="FFFFFF"/>
        <w:spacing w:after="240" w:line="360" w:lineRule="atLeast"/>
        <w:rPr>
          <w:rFonts w:ascii="Poppins" w:eastAsia="Times New Roman" w:hAnsi="Poppins" w:cs="Poppins"/>
          <w:color w:val="444444"/>
          <w:sz w:val="24"/>
          <w:szCs w:val="24"/>
          <w:lang w:eastAsia="en-IN"/>
        </w:rPr>
      </w:pPr>
    </w:p>
    <w:p w14:paraId="47F49445" w14:textId="20EDF5A7" w:rsidR="00B04055" w:rsidRPr="00C4522D" w:rsidRDefault="00DE4D7E" w:rsidP="00C4522D">
      <w:pPr>
        <w:shd w:val="clear" w:color="auto" w:fill="FFFFFF"/>
        <w:spacing w:after="240" w:line="360" w:lineRule="atLeast"/>
        <w:rPr>
          <w:rFonts w:ascii="Poppins" w:eastAsia="Times New Roman" w:hAnsi="Poppins" w:cs="Poppins"/>
          <w:color w:val="444444"/>
          <w:sz w:val="24"/>
          <w:szCs w:val="24"/>
          <w:lang w:eastAsia="en-IN"/>
        </w:rPr>
      </w:pPr>
      <w:r w:rsidRPr="00DE4D7E">
        <w:rPr>
          <w:rFonts w:ascii="Poppins" w:eastAsia="Times New Roman" w:hAnsi="Poppins" w:cs="Poppins"/>
          <w:noProof/>
          <w:color w:val="444444"/>
          <w:sz w:val="24"/>
          <w:szCs w:val="24"/>
          <w:lang w:eastAsia="en-IN"/>
        </w:rPr>
        <w:lastRenderedPageBreak/>
        <w:drawing>
          <wp:inline distT="0" distB="0" distL="0" distR="0" wp14:anchorId="63F5D30B" wp14:editId="7EBC986D">
            <wp:extent cx="13335786" cy="609834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340943" cy="6100702"/>
                    </a:xfrm>
                    <a:prstGeom prst="rect">
                      <a:avLst/>
                    </a:prstGeom>
                  </pic:spPr>
                </pic:pic>
              </a:graphicData>
            </a:graphic>
          </wp:inline>
        </w:drawing>
      </w:r>
    </w:p>
    <w:p w14:paraId="4D010133" w14:textId="77777777" w:rsidR="00471239" w:rsidRDefault="00471239" w:rsidP="006A4FBE">
      <w:pPr>
        <w:pStyle w:val="Heading1"/>
      </w:pPr>
    </w:p>
    <w:p w14:paraId="41CB1592" w14:textId="77777777" w:rsidR="006A4FBE" w:rsidRDefault="006A4FBE" w:rsidP="006A4FBE"/>
    <w:p w14:paraId="2FBF5B77" w14:textId="77777777" w:rsidR="006A4FBE" w:rsidRDefault="006A4FBE" w:rsidP="006A4FBE">
      <w:pPr>
        <w:pStyle w:val="Heading1"/>
        <w:rPr>
          <w:sz w:val="52"/>
          <w:szCs w:val="52"/>
        </w:rPr>
      </w:pPr>
      <w:r>
        <w:rPr>
          <w:sz w:val="52"/>
          <w:szCs w:val="52"/>
        </w:rPr>
        <w:t xml:space="preserve">PROPERTIES OF SOLIDS AND LIQUIDS </w:t>
      </w:r>
    </w:p>
    <w:p w14:paraId="62E35B4F" w14:textId="21AAC7CA" w:rsidR="006A4FBE" w:rsidRDefault="006A4FBE" w:rsidP="006A4FBE">
      <w:pPr>
        <w:pStyle w:val="Heading1"/>
        <w:rPr>
          <w:sz w:val="52"/>
          <w:szCs w:val="52"/>
        </w:rPr>
      </w:pPr>
      <w:r>
        <w:rPr>
          <w:sz w:val="52"/>
          <w:szCs w:val="52"/>
        </w:rPr>
        <w:t>ELASTIC BEHAVIOR</w:t>
      </w:r>
    </w:p>
    <w:p w14:paraId="6822CF92" w14:textId="77777777" w:rsidR="00607B70" w:rsidRDefault="00607B70" w:rsidP="00607B70"/>
    <w:p w14:paraId="06A0B621" w14:textId="277C59D6" w:rsidR="00607B70" w:rsidRDefault="00607B70" w:rsidP="00607B70">
      <w:pPr>
        <w:rPr>
          <w:rFonts w:ascii="Poppins" w:hAnsi="Poppins" w:cs="Poppins"/>
          <w:sz w:val="28"/>
          <w:szCs w:val="28"/>
        </w:rPr>
      </w:pPr>
      <w:r w:rsidRPr="00607B70">
        <w:rPr>
          <w:rFonts w:ascii="Poppins" w:hAnsi="Poppins" w:cs="Poppins"/>
          <w:noProof/>
          <w:sz w:val="28"/>
          <w:szCs w:val="28"/>
        </w:rPr>
        <w:lastRenderedPageBreak/>
        <w:drawing>
          <wp:inline distT="0" distB="0" distL="0" distR="0" wp14:anchorId="688F3437" wp14:editId="48908E1F">
            <wp:extent cx="10720928" cy="4902591"/>
            <wp:effectExtent l="0" t="0" r="444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0741610" cy="4912049"/>
                    </a:xfrm>
                    <a:prstGeom prst="rect">
                      <a:avLst/>
                    </a:prstGeom>
                  </pic:spPr>
                </pic:pic>
              </a:graphicData>
            </a:graphic>
          </wp:inline>
        </w:drawing>
      </w:r>
    </w:p>
    <w:p w14:paraId="14E82B2A" w14:textId="77777777" w:rsidR="00427AFC" w:rsidRDefault="00427AFC" w:rsidP="00607B70">
      <w:pPr>
        <w:rPr>
          <w:rFonts w:ascii="Poppins" w:hAnsi="Poppins" w:cs="Poppins"/>
          <w:sz w:val="28"/>
          <w:szCs w:val="28"/>
        </w:rPr>
      </w:pPr>
    </w:p>
    <w:p w14:paraId="2DC59930" w14:textId="77777777" w:rsidR="00427AFC" w:rsidRDefault="00427AFC" w:rsidP="00607B70">
      <w:pPr>
        <w:rPr>
          <w:rFonts w:ascii="Poppins" w:hAnsi="Poppins" w:cs="Poppins"/>
          <w:sz w:val="28"/>
          <w:szCs w:val="28"/>
        </w:rPr>
      </w:pPr>
    </w:p>
    <w:p w14:paraId="2C00BBB9" w14:textId="77777777" w:rsidR="00427AFC" w:rsidRDefault="00427AFC" w:rsidP="00427AFC">
      <w:pPr>
        <w:pStyle w:val="Heading2"/>
        <w:shd w:val="clear" w:color="auto" w:fill="FFFFFF"/>
        <w:spacing w:before="300" w:after="150" w:line="480" w:lineRule="atLeast"/>
        <w:rPr>
          <w:rFonts w:ascii="Poppins" w:hAnsi="Poppins" w:cs="Poppins"/>
          <w:color w:val="444444"/>
        </w:rPr>
      </w:pPr>
      <w:r w:rsidRPr="00427AFC">
        <w:rPr>
          <w:rFonts w:ascii="Poppins" w:hAnsi="Poppins" w:cs="Poppins"/>
          <w:color w:val="444444"/>
          <w:highlight w:val="yellow"/>
        </w:rPr>
        <w:t>What is Stress</w:t>
      </w:r>
      <w:r>
        <w:rPr>
          <w:rFonts w:ascii="Poppins" w:hAnsi="Poppins" w:cs="Poppins"/>
          <w:color w:val="444444"/>
        </w:rPr>
        <w:t>?</w:t>
      </w:r>
    </w:p>
    <w:p w14:paraId="332E7D07" w14:textId="77777777" w:rsidR="00427AFC" w:rsidRDefault="00427AFC" w:rsidP="00427AFC">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Stress is defined as force per unit area within materials that arises from externally applied forces, uneven heating, or permanent deformation and that permits an accurate description and prediction of elastic, plastic, and fluid behaviour.</w:t>
      </w:r>
    </w:p>
    <w:p w14:paraId="197F40B3"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Stress is given by the following formula:</w:t>
      </w:r>
    </w:p>
    <w:p w14:paraId="338B93C1" w14:textId="77777777" w:rsidR="00051EF2" w:rsidRPr="00051EF2" w:rsidRDefault="008921C8" w:rsidP="00427AFC">
      <w:pPr>
        <w:pStyle w:val="NormalWeb"/>
        <w:shd w:val="clear" w:color="auto" w:fill="FFFFFF"/>
        <w:spacing w:before="0" w:beforeAutospacing="0" w:after="150" w:afterAutospacing="0" w:line="360" w:lineRule="atLeast"/>
        <w:rPr>
          <w:rFonts w:ascii="Poppins" w:hAnsi="Poppins" w:cs="Poppins"/>
          <w:color w:val="444444"/>
          <w:sz w:val="26"/>
          <w:szCs w:val="26"/>
          <w:lang w:eastAsia="en-US"/>
        </w:rPr>
      </w:pPr>
      <m:oMathPara>
        <m:oMath>
          <m:eqArr>
            <m:eqArrPr>
              <m:ctrlPr>
                <w:rPr>
                  <w:rFonts w:ascii="Cambria Math" w:eastAsiaTheme="minorHAnsi" w:hAnsi="Cambria Math" w:cs="Cambria"/>
                  <w:color w:val="444444"/>
                  <w:sz w:val="26"/>
                  <w:szCs w:val="26"/>
                  <w:highlight w:val="yellow"/>
                  <w:lang w:eastAsia="en-US"/>
                </w:rPr>
              </m:ctrlPr>
            </m:eqArrPr>
            <m:e>
              <m:r>
                <w:rPr>
                  <w:rFonts w:ascii="Cambria Math" w:eastAsiaTheme="minorHAnsi" w:hAnsi="Cambria Math" w:cs="Cambria"/>
                  <w:color w:val="444444"/>
                  <w:sz w:val="26"/>
                  <w:szCs w:val="26"/>
                  <w:highlight w:val="yellow"/>
                  <w:lang w:eastAsia="en-US"/>
                </w:rPr>
                <m:t>σ=</m:t>
              </m:r>
              <m:f>
                <m:fPr>
                  <m:ctrlPr>
                    <w:rPr>
                      <w:rFonts w:ascii="Cambria Math" w:eastAsiaTheme="minorHAnsi" w:hAnsi="Cambria Math" w:cs="Cambria"/>
                      <w:color w:val="444444"/>
                      <w:sz w:val="26"/>
                      <w:szCs w:val="26"/>
                      <w:highlight w:val="yellow"/>
                      <w:lang w:eastAsia="en-US"/>
                    </w:rPr>
                  </m:ctrlPr>
                </m:fPr>
                <m:num>
                  <m:r>
                    <w:rPr>
                      <w:rFonts w:ascii="Cambria Math" w:eastAsiaTheme="minorHAnsi" w:hAnsi="Cambria Math" w:cs="Cambria"/>
                      <w:color w:val="444444"/>
                      <w:sz w:val="26"/>
                      <w:szCs w:val="26"/>
                      <w:highlight w:val="yellow"/>
                      <w:lang w:eastAsia="en-US"/>
                    </w:rPr>
                    <m:t>F</m:t>
                  </m:r>
                </m:num>
                <m:den>
                  <m:r>
                    <w:rPr>
                      <w:rFonts w:ascii="Cambria Math" w:eastAsiaTheme="minorHAnsi" w:hAnsi="Cambria Math" w:cs="Cambria"/>
                      <w:color w:val="444444"/>
                      <w:sz w:val="26"/>
                      <w:szCs w:val="26"/>
                      <w:highlight w:val="yellow"/>
                      <w:lang w:eastAsia="en-US"/>
                    </w:rPr>
                    <m:t>A</m:t>
                  </m:r>
                </m:den>
              </m:f>
            </m:e>
          </m:eqArr>
        </m:oMath>
      </m:oMathPara>
    </w:p>
    <w:p w14:paraId="0E9A2841" w14:textId="5D58D260" w:rsidR="00427AFC" w:rsidRPr="00051EF2"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where, </w:t>
      </w:r>
      <w:r>
        <w:rPr>
          <w:rFonts w:ascii="Cambria" w:hAnsi="Cambria" w:cs="Cambria"/>
          <w:color w:val="444444"/>
        </w:rPr>
        <w:t>σ</w:t>
      </w:r>
      <w:r>
        <w:rPr>
          <w:rFonts w:ascii="Poppins" w:hAnsi="Poppins" w:cs="Poppins"/>
          <w:color w:val="444444"/>
        </w:rPr>
        <w:t xml:space="preserve"> is the stress applied, </w:t>
      </w:r>
      <w:r>
        <w:rPr>
          <w:rStyle w:val="Strong"/>
          <w:rFonts w:ascii="Poppins" w:hAnsi="Poppins" w:cs="Poppins"/>
          <w:i/>
          <w:iCs/>
          <w:color w:val="444444"/>
        </w:rPr>
        <w:t>F</w:t>
      </w:r>
      <w:r>
        <w:rPr>
          <w:rFonts w:ascii="Poppins" w:hAnsi="Poppins" w:cs="Poppins"/>
          <w:color w:val="444444"/>
        </w:rPr>
        <w:t> is the force applied and </w:t>
      </w:r>
      <w:r>
        <w:rPr>
          <w:rStyle w:val="Strong"/>
          <w:rFonts w:ascii="Poppins" w:hAnsi="Poppins" w:cs="Poppins"/>
          <w:i/>
          <w:iCs/>
          <w:color w:val="444444"/>
        </w:rPr>
        <w:t>A</w:t>
      </w:r>
      <w:r>
        <w:rPr>
          <w:rStyle w:val="Emphasis"/>
          <w:rFonts w:ascii="Poppins" w:hAnsi="Poppins" w:cs="Poppins"/>
          <w:color w:val="444444"/>
        </w:rPr>
        <w:t> </w:t>
      </w:r>
      <w:r>
        <w:rPr>
          <w:rFonts w:ascii="Poppins" w:hAnsi="Poppins" w:cs="Poppins"/>
          <w:color w:val="444444"/>
        </w:rPr>
        <w:t>is the area of the force application.</w:t>
      </w:r>
    </w:p>
    <w:p w14:paraId="4B06F0C6"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unit of stress is N/m</w:t>
      </w:r>
      <w:r>
        <w:rPr>
          <w:rFonts w:ascii="Poppins" w:hAnsi="Poppins" w:cs="Poppins"/>
          <w:color w:val="444444"/>
          <w:sz w:val="18"/>
          <w:szCs w:val="18"/>
          <w:vertAlign w:val="superscript"/>
        </w:rPr>
        <w:t>2</w:t>
      </w:r>
      <w:r>
        <w:rPr>
          <w:rFonts w:ascii="Poppins" w:hAnsi="Poppins" w:cs="Poppins"/>
          <w:color w:val="444444"/>
        </w:rPr>
        <w:t>.</w:t>
      </w:r>
    </w:p>
    <w:p w14:paraId="644FA761" w14:textId="77777777" w:rsidR="00427AFC" w:rsidRDefault="00427AFC" w:rsidP="00427AFC">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lastRenderedPageBreak/>
        <w:t>Types of Stress</w:t>
      </w:r>
    </w:p>
    <w:p w14:paraId="5ED53111"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Stress applied to a material can be of two types as follows:</w:t>
      </w:r>
    </w:p>
    <w:p w14:paraId="33C84A8B"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T</w:t>
      </w:r>
      <w:r w:rsidRPr="00051EF2">
        <w:rPr>
          <w:rFonts w:ascii="inherit" w:hAnsi="inherit" w:cs="Poppins"/>
          <w:color w:val="444444"/>
          <w:sz w:val="27"/>
          <w:szCs w:val="27"/>
          <w:highlight w:val="yellow"/>
        </w:rPr>
        <w:t>ensi</w:t>
      </w:r>
      <w:r>
        <w:rPr>
          <w:rFonts w:ascii="inherit" w:hAnsi="inherit" w:cs="Poppins"/>
          <w:color w:val="444444"/>
          <w:sz w:val="27"/>
          <w:szCs w:val="27"/>
        </w:rPr>
        <w:t>le Stress</w:t>
      </w:r>
    </w:p>
    <w:p w14:paraId="25E08985"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external force per unit area of the material resulting in the stretch of the material is known as tensile stress.</w:t>
      </w:r>
    </w:p>
    <w:p w14:paraId="320870AF"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u w:val="single"/>
        </w:rPr>
        <w:t>Read More:</w:t>
      </w:r>
      <w:r>
        <w:rPr>
          <w:rFonts w:ascii="Poppins" w:hAnsi="Poppins" w:cs="Poppins"/>
          <w:color w:val="444444"/>
        </w:rPr>
        <w:t> </w:t>
      </w:r>
      <w:hyperlink r:id="rId178" w:history="1">
        <w:r>
          <w:rPr>
            <w:rStyle w:val="Hyperlink"/>
            <w:rFonts w:ascii="Poppins" w:hAnsi="Poppins" w:cs="Poppins"/>
            <w:color w:val="8C69FF"/>
          </w:rPr>
          <w:t>Tensile Stress</w:t>
        </w:r>
      </w:hyperlink>
    </w:p>
    <w:p w14:paraId="08D7BA5A"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C</w:t>
      </w:r>
      <w:r w:rsidRPr="00051EF2">
        <w:rPr>
          <w:rFonts w:ascii="inherit" w:hAnsi="inherit" w:cs="Poppins"/>
          <w:color w:val="444444"/>
          <w:sz w:val="27"/>
          <w:szCs w:val="27"/>
          <w:highlight w:val="yellow"/>
        </w:rPr>
        <w:t>ompressive</w:t>
      </w:r>
      <w:r>
        <w:rPr>
          <w:rFonts w:ascii="inherit" w:hAnsi="inherit" w:cs="Poppins"/>
          <w:color w:val="444444"/>
          <w:sz w:val="27"/>
          <w:szCs w:val="27"/>
        </w:rPr>
        <w:t xml:space="preserve"> Stress</w:t>
      </w:r>
    </w:p>
    <w:p w14:paraId="5714BAD4"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Compressive stress is the force that is responsible for the deformation of the material, such that the volume of the material reduces.</w:t>
      </w:r>
    </w:p>
    <w:p w14:paraId="51503054"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u w:val="single"/>
        </w:rPr>
        <w:t>Read More:</w:t>
      </w:r>
      <w:r>
        <w:rPr>
          <w:rFonts w:ascii="Poppins" w:hAnsi="Poppins" w:cs="Poppins"/>
          <w:color w:val="444444"/>
        </w:rPr>
        <w:t> </w:t>
      </w:r>
      <w:hyperlink r:id="rId179" w:history="1">
        <w:r>
          <w:rPr>
            <w:rStyle w:val="Hyperlink"/>
            <w:rFonts w:ascii="Poppins" w:hAnsi="Poppins" w:cs="Poppins"/>
            <w:color w:val="8C69FF"/>
          </w:rPr>
          <w:t>Compressive Stress</w:t>
        </w:r>
      </w:hyperlink>
    </w:p>
    <w:p w14:paraId="0C5AF424" w14:textId="77777777" w:rsidR="00427AFC" w:rsidRDefault="00427AFC" w:rsidP="00427AFC">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What is Strain?</w:t>
      </w:r>
    </w:p>
    <w:p w14:paraId="1854B297"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Strain is the amount of deformation experienced by the body in the direction of force applied, divided by the initial dimensions of the body.</w:t>
      </w:r>
    </w:p>
    <w:p w14:paraId="04541676"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following equation gives the relation for deformation in terms of the length of a solid:</w:t>
      </w:r>
    </w:p>
    <w:p w14:paraId="24A00CEC" w14:textId="77777777" w:rsidR="00051EF2" w:rsidRPr="00051EF2" w:rsidRDefault="008921C8" w:rsidP="00427AFC">
      <w:pPr>
        <w:pStyle w:val="NormalWeb"/>
        <w:shd w:val="clear" w:color="auto" w:fill="FFFFFF"/>
        <w:spacing w:before="0" w:beforeAutospacing="0" w:after="150" w:afterAutospacing="0" w:line="360" w:lineRule="atLeast"/>
        <w:rPr>
          <w:rFonts w:ascii="Poppins" w:hAnsi="Poppins" w:cs="Poppins"/>
          <w:color w:val="444444"/>
          <w:sz w:val="26"/>
          <w:szCs w:val="26"/>
          <w:lang w:eastAsia="en-US"/>
        </w:rPr>
      </w:pPr>
      <m:oMathPara>
        <m:oMath>
          <m:eqArr>
            <m:eqArrPr>
              <m:ctrlPr>
                <w:rPr>
                  <w:rFonts w:ascii="Cambria Math" w:eastAsiaTheme="minorHAnsi" w:hAnsi="Cambria Math" w:cs="Cambria"/>
                  <w:color w:val="444444"/>
                  <w:sz w:val="26"/>
                  <w:szCs w:val="26"/>
                  <w:highlight w:val="yellow"/>
                  <w:lang w:eastAsia="en-US"/>
                </w:rPr>
              </m:ctrlPr>
            </m:eqArrPr>
            <m:e>
              <m:r>
                <w:rPr>
                  <w:rFonts w:ascii="Cambria Math" w:eastAsiaTheme="minorHAnsi" w:hAnsi="Cambria Math" w:cs="Cambria"/>
                  <w:color w:val="444444"/>
                  <w:sz w:val="26"/>
                  <w:szCs w:val="26"/>
                  <w:highlight w:val="yellow"/>
                  <w:lang w:eastAsia="en-US"/>
                </w:rPr>
                <m:t>ϵ=</m:t>
              </m:r>
              <m:f>
                <m:fPr>
                  <m:ctrlPr>
                    <w:rPr>
                      <w:rFonts w:ascii="Cambria Math" w:eastAsiaTheme="minorHAnsi" w:hAnsi="Cambria Math" w:cs="Cambria"/>
                      <w:color w:val="444444"/>
                      <w:sz w:val="26"/>
                      <w:szCs w:val="26"/>
                      <w:highlight w:val="yellow"/>
                      <w:lang w:eastAsia="en-US"/>
                    </w:rPr>
                  </m:ctrlPr>
                </m:fPr>
                <m:num>
                  <m:r>
                    <w:rPr>
                      <w:rFonts w:ascii="Cambria Math" w:eastAsiaTheme="minorHAnsi" w:hAnsi="Cambria Math" w:cs="Cambria"/>
                      <w:color w:val="444444"/>
                      <w:sz w:val="26"/>
                      <w:szCs w:val="26"/>
                      <w:highlight w:val="yellow"/>
                      <w:lang w:eastAsia="en-US"/>
                    </w:rPr>
                    <m:t>δl</m:t>
                  </m:r>
                </m:num>
                <m:den>
                  <m:r>
                    <w:rPr>
                      <w:rFonts w:ascii="Cambria Math" w:eastAsiaTheme="minorHAnsi" w:hAnsi="Cambria Math" w:cs="Cambria"/>
                      <w:color w:val="444444"/>
                      <w:sz w:val="26"/>
                      <w:szCs w:val="26"/>
                      <w:highlight w:val="yellow"/>
                      <w:lang w:eastAsia="en-US"/>
                    </w:rPr>
                    <m:t>L</m:t>
                  </m:r>
                </m:den>
              </m:f>
            </m:e>
          </m:eqArr>
        </m:oMath>
      </m:oMathPara>
    </w:p>
    <w:p w14:paraId="5D882F67" w14:textId="377A7E4E" w:rsidR="00427AFC" w:rsidRPr="00051EF2"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sidRPr="00051EF2">
        <w:rPr>
          <w:rFonts w:ascii="Poppins" w:hAnsi="Poppins" w:cs="Poppins"/>
          <w:color w:val="444444"/>
          <w:highlight w:val="yellow"/>
        </w:rPr>
        <w:t xml:space="preserve">where </w:t>
      </w:r>
      <w:r w:rsidRPr="00051EF2">
        <w:rPr>
          <w:rFonts w:ascii="Cambria" w:hAnsi="Cambria" w:cs="Cambria"/>
          <w:color w:val="444444"/>
          <w:highlight w:val="yellow"/>
        </w:rPr>
        <w:t>ε</w:t>
      </w:r>
      <w:r w:rsidRPr="00051EF2">
        <w:rPr>
          <w:rFonts w:ascii="Poppins" w:hAnsi="Poppins" w:cs="Poppins"/>
          <w:color w:val="444444"/>
          <w:highlight w:val="yellow"/>
        </w:rPr>
        <w:t xml:space="preserve"> is the strain due to the stress applied, </w:t>
      </w:r>
      <w:r w:rsidRPr="00051EF2">
        <w:rPr>
          <w:rFonts w:ascii="Cambria" w:hAnsi="Cambria" w:cs="Cambria"/>
          <w:color w:val="444444"/>
          <w:highlight w:val="yellow"/>
        </w:rPr>
        <w:t>δ</w:t>
      </w:r>
      <w:r w:rsidRPr="00051EF2">
        <w:rPr>
          <w:rFonts w:ascii="Poppins" w:hAnsi="Poppins" w:cs="Poppins"/>
          <w:color w:val="444444"/>
          <w:highlight w:val="yellow"/>
        </w:rPr>
        <w:t xml:space="preserve">l </w:t>
      </w:r>
      <w:r w:rsidR="00051EF2">
        <w:rPr>
          <w:rFonts w:ascii="Poppins" w:hAnsi="Poppins" w:cs="Poppins"/>
          <w:color w:val="444444"/>
          <w:highlight w:val="yellow"/>
        </w:rPr>
        <w:t xml:space="preserve">(or delta l) </w:t>
      </w:r>
      <w:r w:rsidRPr="00051EF2">
        <w:rPr>
          <w:rFonts w:ascii="Poppins" w:hAnsi="Poppins" w:cs="Poppins"/>
          <w:color w:val="444444"/>
          <w:highlight w:val="yellow"/>
        </w:rPr>
        <w:t>is the change in length and </w:t>
      </w:r>
      <w:r w:rsidRPr="00051EF2">
        <w:rPr>
          <w:rFonts w:ascii="Poppins" w:hAnsi="Poppins" w:cs="Poppins"/>
          <w:b/>
          <w:bCs/>
          <w:color w:val="444444"/>
          <w:highlight w:val="yellow"/>
        </w:rPr>
        <w:t>L</w:t>
      </w:r>
      <w:r>
        <w:rPr>
          <w:rFonts w:ascii="Poppins" w:hAnsi="Poppins" w:cs="Poppins"/>
          <w:color w:val="444444"/>
        </w:rPr>
        <w:t> is the original length of the material.</w:t>
      </w:r>
    </w:p>
    <w:p w14:paraId="4C8F7C8D"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strain is a dimensionless quantity as it just defines the relative change in shape.</w:t>
      </w:r>
    </w:p>
    <w:p w14:paraId="37AA09E9" w14:textId="77777777" w:rsidR="00427AFC" w:rsidRDefault="00427AFC" w:rsidP="00427AFC">
      <w:pPr>
        <w:pStyle w:val="Heading3"/>
        <w:shd w:val="clear" w:color="auto" w:fill="FFFFFF"/>
        <w:spacing w:before="300" w:after="150" w:line="420" w:lineRule="atLeast"/>
        <w:rPr>
          <w:rFonts w:ascii="inherit" w:hAnsi="inherit" w:cs="Poppins"/>
          <w:color w:val="444444"/>
          <w:sz w:val="30"/>
          <w:szCs w:val="30"/>
        </w:rPr>
      </w:pPr>
      <w:r w:rsidRPr="00C853ED">
        <w:rPr>
          <w:rFonts w:ascii="inherit" w:hAnsi="inherit" w:cs="Poppins"/>
          <w:color w:val="444444"/>
          <w:sz w:val="30"/>
          <w:szCs w:val="30"/>
          <w:highlight w:val="yellow"/>
        </w:rPr>
        <w:t>Types of Strain</w:t>
      </w:r>
    </w:p>
    <w:p w14:paraId="114AFD93"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Strain experienced by a body can be of two types depending on stress application as follows:</w:t>
      </w:r>
    </w:p>
    <w:p w14:paraId="04EEA049"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Tensile Strain</w:t>
      </w:r>
    </w:p>
    <w:p w14:paraId="5187C69E"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deformation or elongation of a solid body due to applying a tensile force or stress is known as Tensile strain. In other words, tensile strain is produced when a body increases in length as applied forces try to stretch it.</w:t>
      </w:r>
    </w:p>
    <w:p w14:paraId="60DB7AC8"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lastRenderedPageBreak/>
        <w:t>Compressive Strain</w:t>
      </w:r>
    </w:p>
    <w:p w14:paraId="5F022D43"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Compressive strain is the deformation in a solid due to the application of compressive stress. In other words, compressive strain is produced when a body decreases in length when equal and opposite forces try to compress it.</w:t>
      </w:r>
    </w:p>
    <w:p w14:paraId="718F3EAD" w14:textId="77777777" w:rsidR="00427AFC" w:rsidRDefault="00427AFC" w:rsidP="00427AFC">
      <w:pPr>
        <w:pStyle w:val="Heading2"/>
        <w:shd w:val="clear" w:color="auto" w:fill="FFFFFF"/>
        <w:spacing w:before="300" w:after="150" w:line="480" w:lineRule="atLeast"/>
        <w:rPr>
          <w:rFonts w:ascii="inherit" w:hAnsi="inherit" w:cs="Poppins"/>
          <w:color w:val="444444"/>
        </w:rPr>
      </w:pPr>
      <w:r w:rsidRPr="00C853ED">
        <w:rPr>
          <w:rFonts w:ascii="inherit" w:hAnsi="inherit" w:cs="Poppins"/>
          <w:color w:val="444444"/>
          <w:highlight w:val="yellow"/>
        </w:rPr>
        <w:t>Stress-Strain Curve</w:t>
      </w:r>
    </w:p>
    <w:p w14:paraId="1F645CCC"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we study solids and their mechanical properties, information regarding their </w:t>
      </w:r>
      <w:hyperlink r:id="rId180" w:history="1">
        <w:r>
          <w:rPr>
            <w:rStyle w:val="Hyperlink"/>
            <w:rFonts w:ascii="Poppins" w:hAnsi="Poppins" w:cs="Poppins"/>
            <w:color w:val="8C69FF"/>
          </w:rPr>
          <w:t>elastic properties</w:t>
        </w:r>
      </w:hyperlink>
      <w:r>
        <w:rPr>
          <w:rFonts w:ascii="Poppins" w:hAnsi="Poppins" w:cs="Poppins"/>
          <w:color w:val="444444"/>
        </w:rPr>
        <w:t> is most important. We can learn about the elastic properties of materials by studying the stress-strain relationships, under different loads, in these materials.</w:t>
      </w:r>
    </w:p>
    <w:p w14:paraId="6848D1F4"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material’s stress-strain curve gives its stress-strain relationship. In a stress-strain curve, the stress and its corresponding strain values are plotted. An example of a stress-strain curve is given below.</w:t>
      </w:r>
    </w:p>
    <w:p w14:paraId="4CAB614B" w14:textId="4BCFD113"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55EACE7F" wp14:editId="56F3389D">
            <wp:extent cx="7146290" cy="5493385"/>
            <wp:effectExtent l="0" t="0" r="0" b="0"/>
            <wp:docPr id="113" name="Picture 113" descr="stress strain cur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ress strain curv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7146290" cy="5493385"/>
                    </a:xfrm>
                    <a:prstGeom prst="rect">
                      <a:avLst/>
                    </a:prstGeom>
                    <a:noFill/>
                    <a:ln>
                      <a:noFill/>
                    </a:ln>
                  </pic:spPr>
                </pic:pic>
              </a:graphicData>
            </a:graphic>
          </wp:inline>
        </w:drawing>
      </w:r>
    </w:p>
    <w:p w14:paraId="65C06A69" w14:textId="77777777" w:rsidR="00427AFC" w:rsidRDefault="00427AFC" w:rsidP="00427AFC">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Explaining Stress-Strain Graph</w:t>
      </w:r>
    </w:p>
    <w:p w14:paraId="21BF3B21"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different regions in the stress-strain diagram are:</w:t>
      </w:r>
    </w:p>
    <w:p w14:paraId="404C1391"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(i) Proportional Limit</w:t>
      </w:r>
    </w:p>
    <w:p w14:paraId="41976C74"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 is the region in the stress-strain curve that obeys Hooke’s Law. In this limit, the stress-strain ratio gives us a proportionality constant known as Young’s modulus. The point OA in the graph represents the proportional limit.</w:t>
      </w:r>
    </w:p>
    <w:p w14:paraId="6928829E"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(ii) Elastic Limit</w:t>
      </w:r>
    </w:p>
    <w:p w14:paraId="5227D77E"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 is the point in the graph up to which the material returns to its original position when the load acting on it is completely removed. Beyond this limit, the material doesn’t return to its original position, and a plastic deformation starts to appear in it.</w:t>
      </w:r>
    </w:p>
    <w:p w14:paraId="5D82CC6C"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lastRenderedPageBreak/>
        <w:t>(iii) Yield Point</w:t>
      </w:r>
    </w:p>
    <w:p w14:paraId="7DE9284B"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yield point is defined as the point at which the material starts to deform plastically. After the yield point is passed, permanent plastic deformation occurs. There are two yield points (i) upper yield point (ii) lower yield point.</w:t>
      </w:r>
    </w:p>
    <w:p w14:paraId="74BBB603"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(iv) Ultimate Stress Point</w:t>
      </w:r>
    </w:p>
    <w:p w14:paraId="6042792A"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 is a point that represents the maximum stress that a material can endure before failure. Beyond this point, failure occurs.</w:t>
      </w:r>
    </w:p>
    <w:p w14:paraId="712F25A2" w14:textId="77777777" w:rsidR="00427AFC" w:rsidRDefault="00427AFC" w:rsidP="00427AF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(v) Fracture or Breaking Point</w:t>
      </w:r>
    </w:p>
    <w:p w14:paraId="38C3AED7"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 is the point in the stress-strain curve at which the failure of the material takes place.</w:t>
      </w:r>
    </w:p>
    <w:p w14:paraId="461732AA" w14:textId="77777777" w:rsidR="00427AFC" w:rsidRDefault="00427AFC" w:rsidP="00427AFC">
      <w:pPr>
        <w:pStyle w:val="Heading2"/>
        <w:shd w:val="clear" w:color="auto" w:fill="FFFFFF"/>
        <w:spacing w:before="300" w:after="150" w:line="480" w:lineRule="atLeast"/>
        <w:rPr>
          <w:rFonts w:ascii="inherit" w:hAnsi="inherit" w:cs="Poppins"/>
          <w:color w:val="444444"/>
        </w:rPr>
      </w:pPr>
      <w:r w:rsidRPr="00C853ED">
        <w:rPr>
          <w:rFonts w:ascii="inherit" w:hAnsi="inherit" w:cs="Poppins"/>
          <w:color w:val="444444"/>
          <w:highlight w:val="yellow"/>
        </w:rPr>
        <w:t>Hooke’s Law</w:t>
      </w:r>
    </w:p>
    <w:p w14:paraId="02FF8552"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 the 19th-century, while studying springs and elasticity, English scientist Robert Hooke noticed that many materials exhibited a similar property when the stress-strain relationship was studied. There was a linear region where the force required to stretch the material was proportional to the extension of the material, known as Hooke’s Law.</w:t>
      </w:r>
    </w:p>
    <w:p w14:paraId="1FAA3AF0" w14:textId="77777777" w:rsidR="00427AFC" w:rsidRDefault="00427AFC" w:rsidP="00427AFC">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Hooke’s Law states that the strain of the material is proportional to the applied stress within the elastic limit of that material.</w:t>
      </w:r>
    </w:p>
    <w:p w14:paraId="60A3B9BE" w14:textId="19937D82"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Mathematically, Hooke’s law is commonly expressed as:</w:t>
      </w:r>
    </w:p>
    <w:p w14:paraId="0419937B" w14:textId="77777777" w:rsidR="00427AFC" w:rsidRDefault="00427AFC" w:rsidP="00427AFC">
      <w:pPr>
        <w:pStyle w:val="NormalWeb"/>
        <w:shd w:val="clear" w:color="auto" w:fill="FFFFFF"/>
        <w:spacing w:before="0" w:beforeAutospacing="0" w:after="0" w:afterAutospacing="0" w:line="360" w:lineRule="atLeast"/>
        <w:rPr>
          <w:rFonts w:ascii="Poppins" w:hAnsi="Poppins" w:cs="Poppins"/>
          <w:color w:val="444444"/>
        </w:rPr>
      </w:pPr>
      <w:r w:rsidRPr="00C853ED">
        <w:rPr>
          <w:rFonts w:ascii="Poppins" w:hAnsi="Poppins" w:cs="Poppins"/>
          <w:color w:val="444444"/>
          <w:highlight w:val="yellow"/>
        </w:rPr>
        <w:t>F = –k.x</w:t>
      </w:r>
    </w:p>
    <w:p w14:paraId="643B86E9" w14:textId="77777777" w:rsidR="00427AFC" w:rsidRDefault="00427AFC" w:rsidP="00427AF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 F is the force, x is the extension in length, and k is the constant of proportionality known as the spring constant in N/m.</w:t>
      </w:r>
    </w:p>
    <w:p w14:paraId="27C75141" w14:textId="77777777" w:rsidR="00C7618C" w:rsidRDefault="00C7618C" w:rsidP="00427AFC">
      <w:pPr>
        <w:pStyle w:val="NormalWeb"/>
        <w:shd w:val="clear" w:color="auto" w:fill="FFFFFF"/>
        <w:spacing w:before="0" w:beforeAutospacing="0" w:after="150" w:afterAutospacing="0" w:line="360" w:lineRule="atLeast"/>
        <w:rPr>
          <w:rFonts w:ascii="Poppins" w:hAnsi="Poppins" w:cs="Poppins"/>
          <w:color w:val="444444"/>
        </w:rPr>
      </w:pPr>
    </w:p>
    <w:p w14:paraId="1B2E88AA" w14:textId="77777777" w:rsidR="00C7618C" w:rsidRDefault="00C7618C" w:rsidP="00427AFC">
      <w:pPr>
        <w:pStyle w:val="NormalWeb"/>
        <w:shd w:val="clear" w:color="auto" w:fill="FFFFFF"/>
        <w:spacing w:before="0" w:beforeAutospacing="0" w:after="150" w:afterAutospacing="0" w:line="360" w:lineRule="atLeast"/>
        <w:rPr>
          <w:rFonts w:ascii="Poppins" w:hAnsi="Poppins" w:cs="Poppins"/>
          <w:color w:val="444444"/>
        </w:rPr>
      </w:pPr>
    </w:p>
    <w:p w14:paraId="4E255E5D" w14:textId="466078EB" w:rsidR="00C7618C" w:rsidRPr="00C7618C" w:rsidRDefault="00081DE2" w:rsidP="00C7618C">
      <w:pPr>
        <w:pStyle w:val="Heading1"/>
        <w:rPr>
          <w:sz w:val="52"/>
          <w:szCs w:val="52"/>
        </w:rPr>
      </w:pPr>
      <w:r>
        <w:rPr>
          <w:sz w:val="52"/>
          <w:szCs w:val="52"/>
        </w:rPr>
        <w:t>YOUNGS MODULUS</w:t>
      </w:r>
    </w:p>
    <w:p w14:paraId="660BEC4B" w14:textId="4A051E85" w:rsidR="00C7618C" w:rsidRDefault="00930075" w:rsidP="00C7618C">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w:t>
      </w:r>
      <w:r w:rsidR="00C7618C">
        <w:rPr>
          <w:rFonts w:ascii="Poppins" w:hAnsi="Poppins" w:cs="Poppins"/>
          <w:color w:val="444444"/>
        </w:rPr>
        <w:t xml:space="preserve"> this article, let us learn about modulus of elasticity along with examples. Modulus of elasticity is the measure of the stress–strain relationship on the object. Modulus of elasticity is the prime feature in the calculation of the deformation response of concrete when stress is applied.</w:t>
      </w:r>
    </w:p>
    <w:p w14:paraId="7274F45A" w14:textId="77777777" w:rsidR="00C7618C" w:rsidRDefault="00C7618C" w:rsidP="00C7618C">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Elastic constants are those constants which determine the deformation produced by a given stress system acting on the material. There are many types of elastic constants, like:</w:t>
      </w:r>
    </w:p>
    <w:p w14:paraId="0BCF0B3F" w14:textId="77777777" w:rsidR="00C7618C" w:rsidRDefault="00C7618C" w:rsidP="00C7618C">
      <w:pPr>
        <w:numPr>
          <w:ilvl w:val="0"/>
          <w:numId w:val="3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Bulk modulus (K)</w:t>
      </w:r>
    </w:p>
    <w:p w14:paraId="20EF2EC1" w14:textId="77777777" w:rsidR="00C7618C" w:rsidRDefault="00C7618C" w:rsidP="00C7618C">
      <w:pPr>
        <w:numPr>
          <w:ilvl w:val="0"/>
          <w:numId w:val="3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Young’s modulus or modulus of Elasticity (E)</w:t>
      </w:r>
    </w:p>
    <w:p w14:paraId="12E164CD" w14:textId="77777777" w:rsidR="00C7618C" w:rsidRDefault="00C7618C" w:rsidP="00C7618C">
      <w:pPr>
        <w:numPr>
          <w:ilvl w:val="0"/>
          <w:numId w:val="3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Poisson’s Ratio (µ)</w:t>
      </w:r>
    </w:p>
    <w:p w14:paraId="6BE4D946" w14:textId="77777777" w:rsidR="00C7618C" w:rsidRDefault="00C7618C" w:rsidP="00C7618C">
      <w:pPr>
        <w:numPr>
          <w:ilvl w:val="0"/>
          <w:numId w:val="3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Shear modulus or modulus of rigidity (G)</w:t>
      </w:r>
    </w:p>
    <w:p w14:paraId="4570333D" w14:textId="77777777" w:rsidR="00C7618C" w:rsidRDefault="00C7618C" w:rsidP="00C7618C">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Let us now learn about Young’s modulus, its formula, unit and dimension along with examples. We shall also learn the modulus of elasticity of steel,  glass, wood and plastic.</w:t>
      </w:r>
    </w:p>
    <w:tbl>
      <w:tblPr>
        <w:tblW w:w="699" w:type="dxa"/>
        <w:tblCellSpacing w:w="15" w:type="dxa"/>
        <w:tblInd w:w="9351"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699"/>
      </w:tblGrid>
      <w:tr w:rsidR="00C7618C" w14:paraId="56C03EB8" w14:textId="77777777" w:rsidTr="00930075">
        <w:trPr>
          <w:tblCellSpacing w:w="15" w:type="dxa"/>
        </w:trPr>
        <w:tc>
          <w:tcPr>
            <w:tcW w:w="639" w:type="dxa"/>
            <w:tcBorders>
              <w:bottom w:val="single" w:sz="6" w:space="0" w:color="444444"/>
            </w:tcBorders>
            <w:shd w:val="clear" w:color="auto" w:fill="F1EDFF"/>
            <w:vAlign w:val="center"/>
          </w:tcPr>
          <w:p w14:paraId="2B437A86" w14:textId="06AE408D" w:rsidR="00C7618C" w:rsidRDefault="00C7618C" w:rsidP="00C7618C">
            <w:pPr>
              <w:numPr>
                <w:ilvl w:val="0"/>
                <w:numId w:val="40"/>
              </w:numPr>
              <w:spacing w:before="100" w:beforeAutospacing="1" w:after="75" w:line="300" w:lineRule="atLeast"/>
              <w:rPr>
                <w:rFonts w:ascii="Poppins" w:hAnsi="Poppins" w:cs="Poppins"/>
                <w:color w:val="444444"/>
                <w:sz w:val="21"/>
                <w:szCs w:val="21"/>
              </w:rPr>
            </w:pPr>
          </w:p>
        </w:tc>
      </w:tr>
    </w:tbl>
    <w:p w14:paraId="28330318" w14:textId="77777777" w:rsidR="00C7618C" w:rsidRDefault="00C7618C" w:rsidP="00C7618C">
      <w:pPr>
        <w:pStyle w:val="Heading2"/>
        <w:shd w:val="clear" w:color="auto" w:fill="FFFFFF"/>
        <w:spacing w:before="300" w:after="150" w:line="480" w:lineRule="atLeast"/>
        <w:rPr>
          <w:rFonts w:ascii="inherit" w:hAnsi="inherit" w:cs="Poppins"/>
          <w:color w:val="444444"/>
          <w:sz w:val="36"/>
          <w:szCs w:val="36"/>
        </w:rPr>
      </w:pPr>
      <w:r w:rsidRPr="00930075">
        <w:rPr>
          <w:rFonts w:ascii="inherit" w:hAnsi="inherit" w:cs="Poppins"/>
          <w:color w:val="800080"/>
          <w:highlight w:val="yellow"/>
        </w:rPr>
        <w:t>What Is Young’s Modulus?</w:t>
      </w:r>
    </w:p>
    <w:p w14:paraId="480A78EC"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Young’s modulus is also known as modulus of elasticity and is defined as:</w:t>
      </w:r>
    </w:p>
    <w:p w14:paraId="54CDE155" w14:textId="77777777" w:rsidR="00C7618C" w:rsidRDefault="00C7618C" w:rsidP="00C7618C">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The mechanical property of a material to withstand the compression or the elongation with respect to its length.</w:t>
      </w:r>
    </w:p>
    <w:p w14:paraId="794A4D6C" w14:textId="77777777" w:rsidR="00C7618C" w:rsidRPr="00930075" w:rsidRDefault="00C7618C" w:rsidP="00C7618C">
      <w:pPr>
        <w:pStyle w:val="NormalWeb"/>
        <w:shd w:val="clear" w:color="auto" w:fill="FFFFFF"/>
        <w:spacing w:before="0" w:beforeAutospacing="0" w:after="150" w:afterAutospacing="0" w:line="360" w:lineRule="atLeast"/>
        <w:rPr>
          <w:rFonts w:ascii="Poppins" w:hAnsi="Poppins" w:cs="Poppins"/>
          <w:color w:val="444444"/>
          <w:highlight w:val="yellow"/>
        </w:rPr>
      </w:pPr>
      <w:r w:rsidRPr="00930075">
        <w:rPr>
          <w:rStyle w:val="Emphasis"/>
          <w:rFonts w:ascii="Poppins" w:hAnsi="Poppins" w:cs="Poppins"/>
          <w:color w:val="444444"/>
          <w:highlight w:val="yellow"/>
        </w:rPr>
        <w:t>It is denoted as E or Y.</w:t>
      </w:r>
    </w:p>
    <w:p w14:paraId="32891661"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sidRPr="00930075">
        <w:rPr>
          <w:rFonts w:ascii="Poppins" w:hAnsi="Poppins" w:cs="Poppins"/>
          <w:color w:val="444444"/>
          <w:highlight w:val="yellow"/>
        </w:rPr>
        <w:t>Young’s Modulus (also referred to as the Elastic Modulus or Tensile Modulus), is a measure of mechanical properties of linear </w:t>
      </w:r>
      <w:hyperlink r:id="rId182" w:tgtFrame="_blank" w:history="1">
        <w:r w:rsidRPr="00930075">
          <w:rPr>
            <w:rStyle w:val="Hyperlink"/>
            <w:rFonts w:ascii="Poppins" w:hAnsi="Poppins" w:cs="Poppins"/>
            <w:color w:val="8C69FF"/>
            <w:highlight w:val="yellow"/>
          </w:rPr>
          <w:t>elastic solids</w:t>
        </w:r>
      </w:hyperlink>
      <w:r w:rsidRPr="00930075">
        <w:rPr>
          <w:rFonts w:ascii="Poppins" w:hAnsi="Poppins" w:cs="Poppins"/>
          <w:color w:val="444444"/>
          <w:highlight w:val="yellow"/>
        </w:rPr>
        <w:t> like rods, wires, and such. Other numbers measure the elastic properties of a material</w:t>
      </w:r>
      <w:r>
        <w:rPr>
          <w:rFonts w:ascii="Poppins" w:hAnsi="Poppins" w:cs="Poppins"/>
          <w:color w:val="444444"/>
        </w:rPr>
        <w:t>, like Bulk modulus and shear modulus, but the value of Young’s Modulus is most commonly used. This is because it gives us information about the tensile elasticity of a material (ability to deform along an axis).</w:t>
      </w:r>
    </w:p>
    <w:p w14:paraId="502C61AD"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Youn</w:t>
      </w:r>
      <w:r w:rsidRPr="00930075">
        <w:rPr>
          <w:rFonts w:ascii="Poppins" w:hAnsi="Poppins" w:cs="Poppins"/>
          <w:color w:val="444444"/>
          <w:highlight w:val="yellow"/>
        </w:rPr>
        <w:t>g’s modulus describes the relationship between stress (force per unit area) and strain (proportional deformation in an object)</w:t>
      </w:r>
      <w:r>
        <w:rPr>
          <w:rFonts w:ascii="Poppins" w:hAnsi="Poppins" w:cs="Poppins"/>
          <w:color w:val="444444"/>
        </w:rPr>
        <w:t xml:space="preserve">. The Young’s modulus is named after the British scientist Thomas Young. </w:t>
      </w:r>
      <w:r w:rsidRPr="00930075">
        <w:rPr>
          <w:rFonts w:ascii="Poppins" w:hAnsi="Poppins" w:cs="Poppins"/>
          <w:color w:val="444444"/>
          <w:highlight w:val="yellow"/>
        </w:rPr>
        <w:t>A solid object deforms when a particular load is applied to it. The body regains its original shape when the pressure is removed if the object is elastic. Many materials are not linear and elastic beyond a small amount of deformation. The constant Young’s modulus applies only to linear elastic substances.</w:t>
      </w:r>
    </w:p>
    <w:p w14:paraId="51AC0CE7" w14:textId="77777777" w:rsidR="00C7618C" w:rsidRDefault="00C7618C" w:rsidP="00C7618C">
      <w:pPr>
        <w:pStyle w:val="Heading2"/>
        <w:shd w:val="clear" w:color="auto" w:fill="FFFFFF"/>
        <w:spacing w:before="300" w:after="150" w:line="480" w:lineRule="atLeast"/>
        <w:rPr>
          <w:rFonts w:ascii="inherit" w:hAnsi="inherit" w:cs="Poppins"/>
          <w:color w:val="444444"/>
        </w:rPr>
      </w:pPr>
      <w:r>
        <w:rPr>
          <w:rFonts w:ascii="inherit" w:hAnsi="inherit" w:cs="Poppins"/>
          <w:color w:val="800080"/>
        </w:rPr>
        <w:lastRenderedPageBreak/>
        <w:t>Young’s Modulus Formula</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C7618C" w14:paraId="20C1429D" w14:textId="77777777" w:rsidTr="00D2083C">
        <w:trPr>
          <w:tblCellSpacing w:w="15" w:type="dxa"/>
        </w:trPr>
        <w:tc>
          <w:tcPr>
            <w:tcW w:w="0" w:type="auto"/>
            <w:tcBorders>
              <w:bottom w:val="single" w:sz="6" w:space="0" w:color="444444"/>
            </w:tcBorders>
            <w:shd w:val="clear" w:color="auto" w:fill="F1EDFF"/>
            <w:vAlign w:val="center"/>
            <w:hideMark/>
          </w:tcPr>
          <w:p w14:paraId="5077D8B4" w14:textId="019D28A8" w:rsidR="00C7618C" w:rsidRDefault="008921C8">
            <w:pPr>
              <w:spacing w:after="330" w:line="300" w:lineRule="atLeast"/>
              <w:jc w:val="center"/>
              <w:divId w:val="1520317155"/>
              <w:rPr>
                <w:rFonts w:ascii="Times New Roman" w:hAnsi="Times New Roman" w:cs="Times New Roman"/>
                <w:sz w:val="21"/>
                <w:szCs w:val="21"/>
              </w:rPr>
            </w:pPr>
            <m:oMathPara>
              <m:oMath>
                <m:eqArr>
                  <m:eqArrPr>
                    <m:ctrlPr>
                      <w:rPr>
                        <w:rFonts w:ascii="Cambria Math" w:hAnsi="Cambria Math"/>
                        <w:sz w:val="21"/>
                        <w:szCs w:val="21"/>
                      </w:rPr>
                    </m:ctrlPr>
                  </m:eqArrPr>
                  <m:e>
                    <m:r>
                      <w:rPr>
                        <w:rFonts w:ascii="Cambria Math" w:hAnsi="Cambria Math"/>
                        <w:sz w:val="21"/>
                        <w:szCs w:val="21"/>
                      </w:rPr>
                      <m:t>E=</m:t>
                    </m:r>
                    <m:f>
                      <m:fPr>
                        <m:ctrlPr>
                          <w:rPr>
                            <w:rFonts w:ascii="Cambria Math" w:hAnsi="Cambria Math"/>
                            <w:sz w:val="21"/>
                            <w:szCs w:val="21"/>
                          </w:rPr>
                        </m:ctrlPr>
                      </m:fPr>
                      <m:num>
                        <m:r>
                          <w:rPr>
                            <w:rFonts w:ascii="Cambria Math" w:hAnsi="Cambria Math"/>
                            <w:sz w:val="21"/>
                            <w:szCs w:val="21"/>
                          </w:rPr>
                          <m:t>σ</m:t>
                        </m:r>
                      </m:num>
                      <m:den>
                        <m:r>
                          <w:rPr>
                            <w:rFonts w:ascii="Cambria Math" w:hAnsi="Cambria Math"/>
                            <w:sz w:val="21"/>
                            <w:szCs w:val="21"/>
                          </w:rPr>
                          <m:t>ϵ</m:t>
                        </m:r>
                      </m:den>
                    </m:f>
                  </m:e>
                </m:eqArr>
              </m:oMath>
            </m:oMathPara>
          </w:p>
        </w:tc>
      </w:tr>
    </w:tbl>
    <w:p w14:paraId="312556FB" w14:textId="77777777" w:rsidR="00C7618C" w:rsidRDefault="00C7618C" w:rsidP="00C7618C">
      <w:pPr>
        <w:pStyle w:val="Heading3"/>
        <w:shd w:val="clear" w:color="auto" w:fill="FFFFFF"/>
        <w:spacing w:before="300" w:after="150" w:line="420" w:lineRule="atLeast"/>
        <w:rPr>
          <w:rFonts w:ascii="inherit" w:hAnsi="inherit" w:cs="Poppins"/>
          <w:color w:val="444444"/>
          <w:sz w:val="30"/>
          <w:szCs w:val="30"/>
        </w:rPr>
      </w:pPr>
      <w:r w:rsidRPr="00D2083C">
        <w:rPr>
          <w:rFonts w:ascii="inherit" w:hAnsi="inherit" w:cs="Poppins"/>
          <w:color w:val="993366"/>
          <w:sz w:val="30"/>
          <w:szCs w:val="30"/>
          <w:highlight w:val="yellow"/>
        </w:rPr>
        <w:t>Young’s Modulus Formula</w:t>
      </w:r>
      <w:r>
        <w:rPr>
          <w:rFonts w:ascii="inherit" w:hAnsi="inherit" w:cs="Poppins"/>
          <w:color w:val="993366"/>
          <w:sz w:val="30"/>
          <w:szCs w:val="30"/>
        </w:rPr>
        <w:t xml:space="preserve"> From Other Quantities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C7618C" w14:paraId="4712C46F" w14:textId="77777777" w:rsidTr="00D2083C">
        <w:trPr>
          <w:tblCellSpacing w:w="15" w:type="dxa"/>
        </w:trPr>
        <w:tc>
          <w:tcPr>
            <w:tcW w:w="0" w:type="auto"/>
            <w:tcBorders>
              <w:bottom w:val="single" w:sz="6" w:space="0" w:color="444444"/>
            </w:tcBorders>
            <w:shd w:val="clear" w:color="auto" w:fill="F1EDFF"/>
            <w:vAlign w:val="center"/>
            <w:hideMark/>
          </w:tcPr>
          <w:p w14:paraId="00869BC7" w14:textId="0910F781" w:rsidR="00C7618C" w:rsidRDefault="008921C8">
            <w:pPr>
              <w:spacing w:after="330" w:line="300" w:lineRule="atLeast"/>
              <w:jc w:val="center"/>
              <w:divId w:val="941453001"/>
              <w:rPr>
                <w:rFonts w:ascii="Times New Roman" w:hAnsi="Times New Roman" w:cs="Times New Roman"/>
                <w:sz w:val="21"/>
                <w:szCs w:val="21"/>
              </w:rPr>
            </w:pPr>
            <m:oMathPara>
              <m:oMath>
                <m:eqArr>
                  <m:eqArrPr>
                    <m:ctrlPr>
                      <w:rPr>
                        <w:rFonts w:ascii="Cambria Math" w:hAnsi="Cambria Math"/>
                        <w:sz w:val="21"/>
                        <w:szCs w:val="21"/>
                      </w:rPr>
                    </m:ctrlPr>
                  </m:eqArrPr>
                  <m:e>
                    <m:r>
                      <w:rPr>
                        <w:rFonts w:ascii="Cambria Math" w:hAnsi="Cambria Math"/>
                        <w:sz w:val="21"/>
                        <w:szCs w:val="21"/>
                      </w:rPr>
                      <m:t>E≡</m:t>
                    </m:r>
                    <m:f>
                      <m:fPr>
                        <m:ctrlPr>
                          <w:rPr>
                            <w:rFonts w:ascii="Cambria Math" w:hAnsi="Cambria Math"/>
                            <w:sz w:val="21"/>
                            <w:szCs w:val="21"/>
                          </w:rPr>
                        </m:ctrlPr>
                      </m:fPr>
                      <m:num>
                        <m:r>
                          <w:rPr>
                            <w:rFonts w:ascii="Cambria Math" w:hAnsi="Cambria Math"/>
                            <w:sz w:val="21"/>
                            <w:szCs w:val="21"/>
                          </w:rPr>
                          <m:t>σ(ϵ)</m:t>
                        </m:r>
                      </m:num>
                      <m:den>
                        <m:r>
                          <w:rPr>
                            <w:rFonts w:ascii="Cambria Math" w:hAnsi="Cambria Math"/>
                            <w:sz w:val="21"/>
                            <w:szCs w:val="21"/>
                          </w:rPr>
                          <m:t>ϵ</m:t>
                        </m:r>
                      </m:den>
                    </m:f>
                    <m:r>
                      <w:rPr>
                        <w:rFonts w:ascii="Cambria Math" w:hAnsi="Cambria Math"/>
                        <w:sz w:val="21"/>
                        <w:szCs w:val="21"/>
                      </w:rPr>
                      <m:t>=</m:t>
                    </m:r>
                    <m:f>
                      <m:fPr>
                        <m:ctrlPr>
                          <w:rPr>
                            <w:rFonts w:ascii="Cambria Math" w:hAnsi="Cambria Math"/>
                            <w:sz w:val="21"/>
                            <w:szCs w:val="21"/>
                          </w:rPr>
                        </m:ctrlPr>
                      </m:fPr>
                      <m:num>
                        <m:f>
                          <m:fPr>
                            <m:ctrlPr>
                              <w:rPr>
                                <w:rFonts w:ascii="Cambria Math" w:hAnsi="Cambria Math"/>
                                <w:sz w:val="21"/>
                                <w:szCs w:val="21"/>
                              </w:rPr>
                            </m:ctrlPr>
                          </m:fPr>
                          <m:num>
                            <m:r>
                              <w:rPr>
                                <w:rFonts w:ascii="Cambria Math" w:hAnsi="Cambria Math"/>
                                <w:sz w:val="21"/>
                                <w:szCs w:val="21"/>
                              </w:rPr>
                              <m:t>F</m:t>
                            </m:r>
                          </m:num>
                          <m:den>
                            <m:r>
                              <w:rPr>
                                <w:rFonts w:ascii="Cambria Math" w:hAnsi="Cambria Math"/>
                                <w:sz w:val="21"/>
                                <w:szCs w:val="21"/>
                              </w:rPr>
                              <m:t>A</m:t>
                            </m:r>
                          </m:den>
                        </m:f>
                      </m:num>
                      <m:den>
                        <m:f>
                          <m:fPr>
                            <m:ctrlPr>
                              <w:rPr>
                                <w:rFonts w:ascii="Cambria Math" w:hAnsi="Cambria Math"/>
                                <w:sz w:val="21"/>
                                <w:szCs w:val="21"/>
                              </w:rPr>
                            </m:ctrlPr>
                          </m:fPr>
                          <m:num>
                            <m:r>
                              <m:rPr>
                                <m:sty m:val="p"/>
                              </m:rPr>
                              <w:rPr>
                                <w:rFonts w:ascii="Cambria Math" w:hAnsi="Cambria Math"/>
                                <w:sz w:val="21"/>
                                <w:szCs w:val="21"/>
                              </w:rPr>
                              <m:t>Δ</m:t>
                            </m:r>
                            <m:r>
                              <w:rPr>
                                <w:rFonts w:ascii="Cambria Math" w:hAnsi="Cambria Math"/>
                                <w:sz w:val="21"/>
                                <w:szCs w:val="21"/>
                              </w:rPr>
                              <m:t>L</m:t>
                            </m:r>
                          </m:num>
                          <m:den>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0</m:t>
                                </m:r>
                              </m:sub>
                            </m:sSub>
                          </m:den>
                        </m:f>
                      </m:den>
                    </m:f>
                    <m:r>
                      <w:rPr>
                        <w:rFonts w:ascii="Cambria Math" w:hAnsi="Cambria Math"/>
                        <w:sz w:val="21"/>
                        <w:szCs w:val="21"/>
                      </w:rPr>
                      <m:t>=</m:t>
                    </m:r>
                    <m:f>
                      <m:fPr>
                        <m:ctrlPr>
                          <w:rPr>
                            <w:rFonts w:ascii="Cambria Math" w:hAnsi="Cambria Math"/>
                            <w:sz w:val="21"/>
                            <w:szCs w:val="21"/>
                          </w:rPr>
                        </m:ctrlPr>
                      </m:fPr>
                      <m:num>
                        <m:r>
                          <w:rPr>
                            <w:rFonts w:ascii="Cambria Math" w:hAnsi="Cambria Math"/>
                            <w:sz w:val="21"/>
                            <w:szCs w:val="21"/>
                          </w:rPr>
                          <m:t>F</m:t>
                        </m:r>
                        <m:sSub>
                          <m:sSubPr>
                            <m:ctrlPr>
                              <w:rPr>
                                <w:rFonts w:ascii="Cambria Math" w:hAnsi="Cambria Math"/>
                                <w:sz w:val="21"/>
                                <w:szCs w:val="21"/>
                              </w:rPr>
                            </m:ctrlPr>
                          </m:sSubPr>
                          <m:e>
                            <m:r>
                              <w:rPr>
                                <w:rFonts w:ascii="Cambria Math" w:hAnsi="Cambria Math"/>
                                <w:sz w:val="21"/>
                                <w:szCs w:val="21"/>
                              </w:rPr>
                              <m:t>L</m:t>
                            </m:r>
                          </m:e>
                          <m:sub>
                            <m:r>
                              <w:rPr>
                                <w:rFonts w:ascii="Cambria Math" w:hAnsi="Cambria Math"/>
                                <w:sz w:val="21"/>
                                <w:szCs w:val="21"/>
                              </w:rPr>
                              <m:t>0</m:t>
                            </m:r>
                          </m:sub>
                        </m:sSub>
                      </m:num>
                      <m:den>
                        <m:r>
                          <w:rPr>
                            <w:rFonts w:ascii="Cambria Math" w:hAnsi="Cambria Math"/>
                            <w:sz w:val="21"/>
                            <w:szCs w:val="21"/>
                          </w:rPr>
                          <m:t>A</m:t>
                        </m:r>
                        <m:r>
                          <m:rPr>
                            <m:sty m:val="p"/>
                          </m:rPr>
                          <w:rPr>
                            <w:rFonts w:ascii="Cambria Math" w:hAnsi="Cambria Math"/>
                            <w:sz w:val="21"/>
                            <w:szCs w:val="21"/>
                          </w:rPr>
                          <m:t>Δ</m:t>
                        </m:r>
                        <m:r>
                          <w:rPr>
                            <w:rFonts w:ascii="Cambria Math" w:hAnsi="Cambria Math"/>
                            <w:sz w:val="21"/>
                            <w:szCs w:val="21"/>
                          </w:rPr>
                          <m:t>L</m:t>
                        </m:r>
                      </m:den>
                    </m:f>
                  </m:e>
                </m:eqArr>
              </m:oMath>
            </m:oMathPara>
          </w:p>
        </w:tc>
      </w:tr>
    </w:tbl>
    <w:p w14:paraId="3606B76F" w14:textId="77777777" w:rsidR="00C7618C" w:rsidRDefault="00C7618C" w:rsidP="00C7618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Notations Used In The Young’s Modulus Formula</w:t>
      </w:r>
    </w:p>
    <w:p w14:paraId="3AB7EBDA"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 is Young’s modulus in Pa</w:t>
      </w:r>
    </w:p>
    <w:p w14:paraId="3CDFCB75"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Cambria Math" w:hAnsi="Cambria Math" w:cs="Cambria Math"/>
          <w:color w:val="444444"/>
          <w:sz w:val="21"/>
          <w:szCs w:val="21"/>
        </w:rPr>
        <w:t>𝞂</w:t>
      </w:r>
      <w:r>
        <w:rPr>
          <w:rFonts w:ascii="Poppins" w:hAnsi="Poppins" w:cs="Poppins"/>
          <w:color w:val="444444"/>
          <w:sz w:val="21"/>
          <w:szCs w:val="21"/>
        </w:rPr>
        <w:t xml:space="preserve"> is the uniaxial stress in Pa</w:t>
      </w:r>
    </w:p>
    <w:p w14:paraId="708D295C"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ε</w:t>
      </w:r>
      <w:r>
        <w:rPr>
          <w:rFonts w:ascii="Poppins" w:hAnsi="Poppins" w:cs="Poppins"/>
          <w:color w:val="444444"/>
          <w:sz w:val="21"/>
          <w:szCs w:val="21"/>
        </w:rPr>
        <w:t xml:space="preserve"> is the strain or proportional deformation</w:t>
      </w:r>
    </w:p>
    <w:p w14:paraId="727890CD"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 is the force exerted by the object under tension</w:t>
      </w:r>
    </w:p>
    <w:p w14:paraId="1657F559"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is the actual cross-sectional area</w:t>
      </w:r>
    </w:p>
    <w:p w14:paraId="476C07F6"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Δ</w:t>
      </w:r>
      <w:r>
        <w:rPr>
          <w:rFonts w:ascii="Poppins" w:hAnsi="Poppins" w:cs="Poppins"/>
          <w:color w:val="444444"/>
          <w:sz w:val="21"/>
          <w:szCs w:val="21"/>
        </w:rPr>
        <w:t>L is the change in the length</w:t>
      </w:r>
    </w:p>
    <w:p w14:paraId="167A3DCA" w14:textId="77777777" w:rsidR="00C7618C" w:rsidRDefault="00C7618C" w:rsidP="00C7618C">
      <w:pPr>
        <w:numPr>
          <w:ilvl w:val="0"/>
          <w:numId w:val="4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L</w:t>
      </w:r>
      <w:r>
        <w:rPr>
          <w:rFonts w:ascii="Poppins" w:hAnsi="Poppins" w:cs="Poppins"/>
          <w:color w:val="444444"/>
          <w:sz w:val="16"/>
          <w:szCs w:val="16"/>
          <w:vertAlign w:val="subscript"/>
        </w:rPr>
        <w:t>0</w:t>
      </w:r>
      <w:r>
        <w:rPr>
          <w:rFonts w:ascii="Poppins" w:hAnsi="Poppins" w:cs="Poppins"/>
          <w:color w:val="444444"/>
          <w:sz w:val="21"/>
          <w:szCs w:val="21"/>
        </w:rPr>
        <w:t> is the actual length</w:t>
      </w:r>
    </w:p>
    <w:p w14:paraId="6AA1248E" w14:textId="77777777" w:rsidR="00C7618C" w:rsidRDefault="00C7618C" w:rsidP="00C7618C">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800080"/>
        </w:rPr>
        <w:t>Units And Dimension</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473"/>
        <w:gridCol w:w="4577"/>
      </w:tblGrid>
      <w:tr w:rsidR="00C7618C" w14:paraId="7CD60C31" w14:textId="77777777" w:rsidTr="00C7618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30441F0" w14:textId="77777777" w:rsidR="00C7618C" w:rsidRDefault="00C7618C">
            <w:pPr>
              <w:spacing w:after="330" w:line="300" w:lineRule="atLeast"/>
              <w:rPr>
                <w:rFonts w:ascii="Times New Roman" w:hAnsi="Times New Roman" w:cs="Times New Roman"/>
                <w:sz w:val="21"/>
                <w:szCs w:val="21"/>
              </w:rPr>
            </w:pPr>
            <w:r>
              <w:rPr>
                <w:sz w:val="21"/>
                <w:szCs w:val="21"/>
              </w:rPr>
              <w:t>SI unit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56272AD" w14:textId="77777777" w:rsidR="00C7618C" w:rsidRDefault="00C7618C">
            <w:pPr>
              <w:spacing w:after="330" w:line="300" w:lineRule="atLeast"/>
              <w:rPr>
                <w:sz w:val="21"/>
                <w:szCs w:val="21"/>
              </w:rPr>
            </w:pPr>
            <w:r>
              <w:rPr>
                <w:sz w:val="21"/>
                <w:szCs w:val="21"/>
              </w:rPr>
              <w:t>Pa</w:t>
            </w:r>
          </w:p>
        </w:tc>
      </w:tr>
      <w:tr w:rsidR="00C7618C" w14:paraId="374BFC29" w14:textId="77777777" w:rsidTr="00C7618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A9EC097" w14:textId="77777777" w:rsidR="00C7618C" w:rsidRDefault="00C7618C">
            <w:pPr>
              <w:spacing w:after="330" w:line="300" w:lineRule="atLeast"/>
              <w:rPr>
                <w:sz w:val="21"/>
                <w:szCs w:val="21"/>
              </w:rPr>
            </w:pPr>
            <w:r>
              <w:rPr>
                <w:sz w:val="21"/>
                <w:szCs w:val="21"/>
              </w:rPr>
              <w:t>Imperial unit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74F4661" w14:textId="77777777" w:rsidR="00C7618C" w:rsidRDefault="00C7618C">
            <w:pPr>
              <w:spacing w:after="330" w:line="300" w:lineRule="atLeast"/>
              <w:rPr>
                <w:sz w:val="21"/>
                <w:szCs w:val="21"/>
              </w:rPr>
            </w:pPr>
            <w:r>
              <w:rPr>
                <w:sz w:val="21"/>
                <w:szCs w:val="21"/>
              </w:rPr>
              <w:t>psi</w:t>
            </w:r>
          </w:p>
        </w:tc>
      </w:tr>
      <w:tr w:rsidR="00C7618C" w14:paraId="2E70E984" w14:textId="77777777" w:rsidTr="00C7618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91593B9" w14:textId="77777777" w:rsidR="00C7618C" w:rsidRDefault="00C7618C">
            <w:pPr>
              <w:spacing w:after="330" w:line="300" w:lineRule="atLeast"/>
              <w:rPr>
                <w:sz w:val="21"/>
                <w:szCs w:val="21"/>
              </w:rPr>
            </w:pPr>
            <w:r>
              <w:rPr>
                <w:sz w:val="21"/>
                <w:szCs w:val="21"/>
              </w:rPr>
              <w:t>Dimension</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BD11073" w14:textId="77777777" w:rsidR="00C7618C" w:rsidRPr="00D2083C" w:rsidRDefault="00C7618C">
            <w:pPr>
              <w:spacing w:after="330" w:line="300" w:lineRule="atLeast"/>
              <w:rPr>
                <w:sz w:val="32"/>
                <w:szCs w:val="32"/>
              </w:rPr>
            </w:pPr>
            <w:r w:rsidRPr="00D2083C">
              <w:rPr>
                <w:sz w:val="32"/>
                <w:szCs w:val="32"/>
                <w:highlight w:val="yellow"/>
              </w:rPr>
              <w:t>ML</w:t>
            </w:r>
            <w:r w:rsidRPr="00D2083C">
              <w:rPr>
                <w:sz w:val="32"/>
                <w:szCs w:val="32"/>
                <w:highlight w:val="yellow"/>
                <w:vertAlign w:val="superscript"/>
              </w:rPr>
              <w:t>-1</w:t>
            </w:r>
            <w:r w:rsidRPr="00D2083C">
              <w:rPr>
                <w:sz w:val="32"/>
                <w:szCs w:val="32"/>
                <w:highlight w:val="yellow"/>
              </w:rPr>
              <w:t>T</w:t>
            </w:r>
            <w:r w:rsidRPr="00D2083C">
              <w:rPr>
                <w:sz w:val="32"/>
                <w:szCs w:val="32"/>
                <w:highlight w:val="yellow"/>
                <w:vertAlign w:val="superscript"/>
              </w:rPr>
              <w:t>-2</w:t>
            </w:r>
          </w:p>
        </w:tc>
      </w:tr>
    </w:tbl>
    <w:p w14:paraId="3CBB2959" w14:textId="6C2E6312"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4298413F" wp14:editId="0CBDE607">
            <wp:extent cx="7146290" cy="4522470"/>
            <wp:effectExtent l="0" t="0" r="0" b="0"/>
            <wp:docPr id="114" name="Picture 114" descr="Young’s Modu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Young’s Modulus"/>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7146290" cy="4522470"/>
                    </a:xfrm>
                    <a:prstGeom prst="rect">
                      <a:avLst/>
                    </a:prstGeom>
                    <a:noFill/>
                    <a:ln>
                      <a:noFill/>
                    </a:ln>
                  </pic:spPr>
                </pic:pic>
              </a:graphicData>
            </a:graphic>
          </wp:inline>
        </w:drawing>
      </w:r>
    </w:p>
    <w:p w14:paraId="732DFE3D"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Young’s Modulus of such a material is given by the ratio of stress and strain, corresponding to the stress of the material. The relation is given below.</w:t>
      </w:r>
    </w:p>
    <w:p w14:paraId="224E15E1" w14:textId="5E1E5471" w:rsidR="00C7618C" w:rsidRDefault="008921C8" w:rsidP="00C7618C">
      <w:pPr>
        <w:shd w:val="clear" w:color="auto" w:fill="FFFFFF"/>
        <w:rPr>
          <w:rFonts w:ascii="Poppins" w:hAnsi="Poppins" w:cs="Poppins"/>
          <w:color w:val="444444"/>
          <w:sz w:val="21"/>
          <w:szCs w:val="21"/>
        </w:rPr>
      </w:pPr>
      <m:oMathPara>
        <m:oMath>
          <m:eqArr>
            <m:eqArrPr>
              <m:ctrlPr>
                <w:rPr>
                  <w:rFonts w:ascii="Cambria Math" w:hAnsi="Cambria Math" w:cs="Poppins"/>
                  <w:color w:val="444444"/>
                  <w:sz w:val="21"/>
                  <w:szCs w:val="21"/>
                </w:rPr>
              </m:ctrlPr>
            </m:eqArrPr>
            <m:e>
              <m:r>
                <w:rPr>
                  <w:rFonts w:ascii="Cambria Math" w:hAnsi="Cambria Math" w:cs="Poppins"/>
                  <w:color w:val="444444"/>
                  <w:sz w:val="21"/>
                  <w:szCs w:val="21"/>
                </w:rPr>
                <m:t>E=</m:t>
              </m:r>
              <m:f>
                <m:fPr>
                  <m:ctrlPr>
                    <w:rPr>
                      <w:rFonts w:ascii="Cambria Math" w:hAnsi="Cambria Math" w:cs="Poppins"/>
                      <w:color w:val="444444"/>
                      <w:sz w:val="21"/>
                      <w:szCs w:val="21"/>
                    </w:rPr>
                  </m:ctrlPr>
                </m:fPr>
                <m:num>
                  <m:r>
                    <w:rPr>
                      <w:rFonts w:ascii="Cambria Math" w:hAnsi="Cambria Math" w:cs="Poppins"/>
                      <w:color w:val="444444"/>
                      <w:sz w:val="21"/>
                      <w:szCs w:val="21"/>
                    </w:rPr>
                    <m:t>σ</m:t>
                  </m:r>
                </m:num>
                <m:den>
                  <m:r>
                    <w:rPr>
                      <w:rFonts w:ascii="Cambria Math" w:hAnsi="Cambria Math" w:cs="Poppins"/>
                      <w:color w:val="444444"/>
                      <w:sz w:val="21"/>
                      <w:szCs w:val="21"/>
                    </w:rPr>
                    <m:t>ϵ</m:t>
                  </m:r>
                </m:den>
              </m:f>
            </m:e>
          </m:eqArr>
          <m:r>
            <m:rPr>
              <m:sty m:val="p"/>
            </m:rPr>
            <w:rPr>
              <w:rFonts w:ascii="Poppins" w:hAnsi="Poppins" w:cs="Poppins"/>
              <w:color w:val="444444"/>
              <w:sz w:val="21"/>
              <w:szCs w:val="21"/>
            </w:rPr>
            <w:br/>
          </m:r>
        </m:oMath>
      </m:oMathPara>
    </w:p>
    <w:p w14:paraId="28AA276A"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22B6DCB6" w14:textId="77777777" w:rsidR="00C7618C" w:rsidRDefault="00C7618C" w:rsidP="00C7618C">
      <w:pPr>
        <w:numPr>
          <w:ilvl w:val="0"/>
          <w:numId w:val="4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 is the Young’s Modulus of the material given in N/m</w:t>
      </w:r>
      <w:r>
        <w:rPr>
          <w:rFonts w:ascii="Poppins" w:hAnsi="Poppins" w:cs="Poppins"/>
          <w:color w:val="444444"/>
          <w:sz w:val="16"/>
          <w:szCs w:val="16"/>
          <w:vertAlign w:val="superscript"/>
        </w:rPr>
        <w:t>2</w:t>
      </w:r>
    </w:p>
    <w:p w14:paraId="5C3DE55E" w14:textId="77777777" w:rsidR="00C7618C" w:rsidRDefault="00C7618C" w:rsidP="00C7618C">
      <w:pPr>
        <w:numPr>
          <w:ilvl w:val="0"/>
          <w:numId w:val="42"/>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σ</w:t>
      </w:r>
      <w:r>
        <w:rPr>
          <w:rFonts w:ascii="Poppins" w:hAnsi="Poppins" w:cs="Poppins"/>
          <w:color w:val="444444"/>
          <w:sz w:val="21"/>
          <w:szCs w:val="21"/>
        </w:rPr>
        <w:t xml:space="preserve"> is the stress applied to the material</w:t>
      </w:r>
    </w:p>
    <w:p w14:paraId="4D952A47" w14:textId="77777777" w:rsidR="00C7618C" w:rsidRDefault="00C7618C" w:rsidP="00C7618C">
      <w:pPr>
        <w:numPr>
          <w:ilvl w:val="0"/>
          <w:numId w:val="42"/>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ε</w:t>
      </w:r>
      <w:r>
        <w:rPr>
          <w:rFonts w:ascii="Poppins" w:hAnsi="Poppins" w:cs="Poppins"/>
          <w:color w:val="444444"/>
          <w:sz w:val="21"/>
          <w:szCs w:val="21"/>
        </w:rPr>
        <w:t xml:space="preserve"> is the strain corresponding to applied stress in the material</w:t>
      </w:r>
    </w:p>
    <w:p w14:paraId="6E83CB8B"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With the value of Young’s modulus for a material, the rigidity of the body can be determined. This is because it tells us about the body’s ability to resist deformation on the application of force.</w:t>
      </w:r>
    </w:p>
    <w:p w14:paraId="512486F6"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Young’s Modulus values of different materials are given below:</w:t>
      </w:r>
    </w:p>
    <w:p w14:paraId="015A61C3" w14:textId="77777777" w:rsidR="00C7618C" w:rsidRPr="00317A07" w:rsidRDefault="00C7618C" w:rsidP="00C7618C">
      <w:pPr>
        <w:numPr>
          <w:ilvl w:val="0"/>
          <w:numId w:val="43"/>
        </w:numPr>
        <w:shd w:val="clear" w:color="auto" w:fill="FFFFFF"/>
        <w:spacing w:before="100" w:beforeAutospacing="1" w:after="75" w:line="240" w:lineRule="auto"/>
        <w:rPr>
          <w:rFonts w:ascii="Poppins" w:hAnsi="Poppins" w:cs="Poppins"/>
          <w:color w:val="444444"/>
          <w:sz w:val="21"/>
          <w:szCs w:val="21"/>
          <w:highlight w:val="yellow"/>
        </w:rPr>
      </w:pPr>
      <w:r w:rsidRPr="00317A07">
        <w:rPr>
          <w:rFonts w:ascii="Poppins" w:hAnsi="Poppins" w:cs="Poppins"/>
          <w:color w:val="444444"/>
          <w:sz w:val="21"/>
          <w:szCs w:val="21"/>
          <w:highlight w:val="yellow"/>
        </w:rPr>
        <w:t>Steel – 200</w:t>
      </w:r>
    </w:p>
    <w:p w14:paraId="036539E1" w14:textId="77777777" w:rsidR="00C7618C" w:rsidRPr="00317A07" w:rsidRDefault="00C7618C" w:rsidP="00C7618C">
      <w:pPr>
        <w:numPr>
          <w:ilvl w:val="0"/>
          <w:numId w:val="43"/>
        </w:numPr>
        <w:shd w:val="clear" w:color="auto" w:fill="FFFFFF"/>
        <w:spacing w:before="100" w:beforeAutospacing="1" w:after="75" w:line="240" w:lineRule="auto"/>
        <w:rPr>
          <w:rFonts w:ascii="Poppins" w:hAnsi="Poppins" w:cs="Poppins"/>
          <w:color w:val="444444"/>
          <w:sz w:val="21"/>
          <w:szCs w:val="21"/>
          <w:highlight w:val="yellow"/>
        </w:rPr>
      </w:pPr>
      <w:r w:rsidRPr="00317A07">
        <w:rPr>
          <w:rFonts w:ascii="Poppins" w:hAnsi="Poppins" w:cs="Poppins"/>
          <w:color w:val="444444"/>
          <w:sz w:val="21"/>
          <w:szCs w:val="21"/>
          <w:highlight w:val="yellow"/>
        </w:rPr>
        <w:t>Glass – 65</w:t>
      </w:r>
    </w:p>
    <w:p w14:paraId="5D6A1D84" w14:textId="77777777" w:rsidR="00C7618C" w:rsidRPr="00317A07" w:rsidRDefault="00C7618C" w:rsidP="00C7618C">
      <w:pPr>
        <w:numPr>
          <w:ilvl w:val="0"/>
          <w:numId w:val="43"/>
        </w:numPr>
        <w:shd w:val="clear" w:color="auto" w:fill="FFFFFF"/>
        <w:spacing w:before="100" w:beforeAutospacing="1" w:after="75" w:line="240" w:lineRule="auto"/>
        <w:rPr>
          <w:rFonts w:ascii="Poppins" w:hAnsi="Poppins" w:cs="Poppins"/>
          <w:color w:val="444444"/>
          <w:sz w:val="21"/>
          <w:szCs w:val="21"/>
          <w:highlight w:val="yellow"/>
        </w:rPr>
      </w:pPr>
      <w:r w:rsidRPr="00317A07">
        <w:rPr>
          <w:rFonts w:ascii="Poppins" w:hAnsi="Poppins" w:cs="Poppins"/>
          <w:color w:val="444444"/>
          <w:sz w:val="21"/>
          <w:szCs w:val="21"/>
          <w:highlight w:val="yellow"/>
        </w:rPr>
        <w:lastRenderedPageBreak/>
        <w:t>Wood – 13</w:t>
      </w:r>
    </w:p>
    <w:p w14:paraId="4AFB3FCE" w14:textId="77777777" w:rsidR="00C7618C" w:rsidRPr="00317A07" w:rsidRDefault="00C7618C" w:rsidP="00C7618C">
      <w:pPr>
        <w:numPr>
          <w:ilvl w:val="0"/>
          <w:numId w:val="43"/>
        </w:numPr>
        <w:shd w:val="clear" w:color="auto" w:fill="FFFFFF"/>
        <w:spacing w:before="100" w:beforeAutospacing="1" w:after="75" w:line="240" w:lineRule="auto"/>
        <w:rPr>
          <w:rFonts w:ascii="Poppins" w:hAnsi="Poppins" w:cs="Poppins"/>
          <w:color w:val="444444"/>
          <w:sz w:val="21"/>
          <w:szCs w:val="21"/>
          <w:highlight w:val="yellow"/>
        </w:rPr>
      </w:pPr>
      <w:r w:rsidRPr="00317A07">
        <w:rPr>
          <w:rFonts w:ascii="Poppins" w:hAnsi="Poppins" w:cs="Poppins"/>
          <w:color w:val="444444"/>
          <w:sz w:val="21"/>
          <w:szCs w:val="21"/>
          <w:highlight w:val="yellow"/>
        </w:rPr>
        <w:t>Plastic (Polystyrene) – 3</w:t>
      </w:r>
    </w:p>
    <w:p w14:paraId="23CB9D2D"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eastAsiaTheme="majorEastAsia" w:hAnsi="Poppins" w:cs="Poppins"/>
          <w:color w:val="444444"/>
        </w:rPr>
        <w:t>Read More:</w:t>
      </w:r>
      <w:r>
        <w:rPr>
          <w:rFonts w:ascii="Poppins" w:hAnsi="Poppins" w:cs="Poppins"/>
          <w:color w:val="444444"/>
        </w:rPr>
        <w:t> </w:t>
      </w:r>
      <w:hyperlink r:id="rId184" w:history="1">
        <w:r>
          <w:rPr>
            <w:rStyle w:val="Hyperlink"/>
            <w:rFonts w:ascii="Poppins" w:hAnsi="Poppins" w:cs="Poppins"/>
            <w:color w:val="8C69FF"/>
          </w:rPr>
          <w:t>Force</w:t>
        </w:r>
      </w:hyperlink>
    </w:p>
    <w:p w14:paraId="55598AEF" w14:textId="77777777" w:rsidR="00C7618C" w:rsidRDefault="00C7618C" w:rsidP="00C7618C">
      <w:pPr>
        <w:pStyle w:val="Heading2"/>
        <w:shd w:val="clear" w:color="auto" w:fill="FFFFFF"/>
        <w:spacing w:before="300" w:after="150" w:line="480" w:lineRule="atLeast"/>
        <w:rPr>
          <w:rFonts w:ascii="inherit" w:hAnsi="inherit" w:cs="Poppins"/>
          <w:color w:val="444444"/>
        </w:rPr>
      </w:pPr>
      <w:r>
        <w:rPr>
          <w:rFonts w:ascii="inherit" w:hAnsi="inherit" w:cs="Poppins"/>
          <w:color w:val="800080"/>
        </w:rPr>
        <w:t>Young’s Modulus Factors</w:t>
      </w:r>
    </w:p>
    <w:p w14:paraId="6733C684"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By understanding the modulus of elasticity of steel, we can claim that steel is more rigid in nature than wood or polystyrene, as its tendency to experience deformation under applied load is less. Young’s modulus is also used to determine how much a material will deform under a certain applied load.</w:t>
      </w:r>
    </w:p>
    <w:p w14:paraId="4853B209"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Another thing to keep in mind is that the lower the value of Young’s Modulus in materials, the more the deformation experienced by the body, and this deformation in the case of objects like clay and wood can vary in the sample itself. One part of the clay sample deforms more than the other whereas a steel bar will experience an equal deformation throughout.</w:t>
      </w:r>
    </w:p>
    <w:p w14:paraId="4DE1D551"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Try calculating the change in length of a steel beam, whose initial length was 200 m, due to applied stress of</w:t>
      </w:r>
    </w:p>
    <w:p w14:paraId="6BC15A4B" w14:textId="77777777" w:rsidR="00C7618C" w:rsidRDefault="00C7618C" w:rsidP="00C7618C">
      <w:pPr>
        <w:shd w:val="clear" w:color="auto" w:fill="FFFFFF"/>
        <w:rPr>
          <w:rFonts w:ascii="Poppins" w:hAnsi="Poppins" w:cs="Poppins"/>
          <w:color w:val="444444"/>
          <w:sz w:val="21"/>
          <w:szCs w:val="21"/>
        </w:rPr>
      </w:pPr>
      <w:r>
        <w:rPr>
          <w:rFonts w:ascii="Poppins" w:hAnsi="Poppins" w:cs="Poppins"/>
          <w:color w:val="444444"/>
          <w:sz w:val="21"/>
          <w:szCs w:val="21"/>
        </w:rPr>
        <w:t>1.5N/m2</w:t>
      </w:r>
    </w:p>
    <w:p w14:paraId="73B1CF3A" w14:textId="77777777" w:rsidR="00C7618C" w:rsidRDefault="00C7618C" w:rsidP="00C7618C">
      <w:pPr>
        <w:shd w:val="clear" w:color="auto" w:fill="FFFFFF"/>
        <w:rPr>
          <w:rFonts w:ascii="Poppins" w:hAnsi="Poppins" w:cs="Poppins"/>
          <w:color w:val="444444"/>
          <w:sz w:val="21"/>
          <w:szCs w:val="21"/>
        </w:rPr>
      </w:pPr>
      <w:r>
        <w:rPr>
          <w:rFonts w:ascii="Poppins" w:hAnsi="Poppins" w:cs="Poppins"/>
          <w:color w:val="444444"/>
          <w:sz w:val="21"/>
          <w:szCs w:val="21"/>
        </w:rPr>
        <w:t>. Modulus of elasticity of steel can be found in the table above.</w:t>
      </w:r>
    </w:p>
    <w:p w14:paraId="0767D823" w14:textId="77777777" w:rsidR="00C7618C" w:rsidRDefault="00C7618C" w:rsidP="00C7618C">
      <w:pPr>
        <w:pStyle w:val="Heading2"/>
        <w:shd w:val="clear" w:color="auto" w:fill="FFFFFF"/>
        <w:spacing w:before="300" w:after="150" w:line="480" w:lineRule="atLeast"/>
        <w:rPr>
          <w:rFonts w:ascii="inherit" w:hAnsi="inherit" w:cs="Poppins"/>
          <w:color w:val="444444"/>
          <w:sz w:val="36"/>
          <w:szCs w:val="36"/>
        </w:rPr>
      </w:pPr>
      <w:r w:rsidRPr="00317A07">
        <w:rPr>
          <w:rFonts w:ascii="inherit" w:hAnsi="inherit" w:cs="Poppins"/>
          <w:color w:val="800080"/>
          <w:highlight w:val="yellow"/>
        </w:rPr>
        <w:t>Solved Examples</w:t>
      </w:r>
    </w:p>
    <w:p w14:paraId="35DB7821" w14:textId="77777777" w:rsidR="00C7618C" w:rsidRDefault="00C7618C" w:rsidP="00C7618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Example 1</w:t>
      </w:r>
    </w:p>
    <w:p w14:paraId="3F9C536B"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Determine Young’s modulus, when 2 N/m</w:t>
      </w:r>
      <w:r>
        <w:rPr>
          <w:rFonts w:ascii="Poppins" w:hAnsi="Poppins" w:cs="Poppins"/>
          <w:color w:val="444444"/>
          <w:sz w:val="18"/>
          <w:szCs w:val="18"/>
          <w:vertAlign w:val="superscript"/>
        </w:rPr>
        <w:t>2</w:t>
      </w:r>
      <w:r>
        <w:rPr>
          <w:rFonts w:ascii="Poppins" w:hAnsi="Poppins" w:cs="Poppins"/>
          <w:color w:val="444444"/>
        </w:rPr>
        <w:t> stress is applied to produce a strain of 0.5.</w:t>
      </w:r>
    </w:p>
    <w:p w14:paraId="6B390A02"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eastAsiaTheme="majorEastAsia" w:hAnsi="Poppins" w:cs="Poppins"/>
          <w:color w:val="444444"/>
        </w:rPr>
        <w:t>Solution:</w:t>
      </w:r>
    </w:p>
    <w:p w14:paraId="0641DC47"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Given:Stress, </w:t>
      </w:r>
      <w:r>
        <w:rPr>
          <w:rFonts w:ascii="Cambria" w:hAnsi="Cambria" w:cs="Cambria"/>
          <w:color w:val="444444"/>
        </w:rPr>
        <w:t>σ</w:t>
      </w:r>
      <w:r>
        <w:rPr>
          <w:rFonts w:ascii="Poppins" w:hAnsi="Poppins" w:cs="Poppins"/>
          <w:color w:val="444444"/>
        </w:rPr>
        <w:t xml:space="preserve"> = 2 N/m</w:t>
      </w:r>
      <w:r>
        <w:rPr>
          <w:rFonts w:ascii="Poppins" w:hAnsi="Poppins" w:cs="Poppins"/>
          <w:color w:val="444444"/>
          <w:sz w:val="18"/>
          <w:szCs w:val="18"/>
          <w:vertAlign w:val="superscript"/>
        </w:rPr>
        <w:t>2</w:t>
      </w:r>
      <w:r>
        <w:rPr>
          <w:rFonts w:ascii="Poppins" w:hAnsi="Poppins" w:cs="Poppins"/>
          <w:color w:val="444444"/>
        </w:rPr>
        <w:br/>
        <w:t xml:space="preserve">Strain, </w:t>
      </w:r>
      <w:r>
        <w:rPr>
          <w:rFonts w:ascii="Cambria" w:hAnsi="Cambria" w:cs="Cambria"/>
          <w:color w:val="444444"/>
        </w:rPr>
        <w:t>ε</w:t>
      </w:r>
      <w:r>
        <w:rPr>
          <w:rFonts w:ascii="Poppins" w:hAnsi="Poppins" w:cs="Poppins"/>
          <w:color w:val="444444"/>
        </w:rPr>
        <w:t xml:space="preserve"> = 0.5</w:t>
      </w:r>
      <w:r>
        <w:rPr>
          <w:rFonts w:ascii="Poppins" w:hAnsi="Poppins" w:cs="Poppins"/>
          <w:color w:val="444444"/>
        </w:rPr>
        <w:br/>
        <w:t>Young’s modulus formula is given by,</w:t>
      </w:r>
      <w:r>
        <w:rPr>
          <w:rFonts w:ascii="Poppins" w:hAnsi="Poppins" w:cs="Poppins"/>
          <w:color w:val="444444"/>
        </w:rPr>
        <w:br/>
        <w:t xml:space="preserve">E = </w:t>
      </w:r>
      <w:r>
        <w:rPr>
          <w:rFonts w:ascii="Cambria" w:hAnsi="Cambria" w:cs="Cambria"/>
          <w:color w:val="444444"/>
        </w:rPr>
        <w:t>σ</w:t>
      </w:r>
      <w:r>
        <w:rPr>
          <w:rFonts w:ascii="Poppins" w:hAnsi="Poppins" w:cs="Poppins"/>
          <w:color w:val="444444"/>
        </w:rPr>
        <w:t xml:space="preserve"> / </w:t>
      </w:r>
      <w:r>
        <w:rPr>
          <w:rFonts w:ascii="Cambria" w:hAnsi="Cambria" w:cs="Cambria"/>
          <w:color w:val="444444"/>
        </w:rPr>
        <w:t>ϵ</w:t>
      </w:r>
      <w:r>
        <w:rPr>
          <w:rFonts w:ascii="Poppins" w:hAnsi="Poppins" w:cs="Poppins"/>
          <w:color w:val="444444"/>
        </w:rPr>
        <w:t xml:space="preserve"> = 2 / 0.5 =4 N/m</w:t>
      </w:r>
      <w:r>
        <w:rPr>
          <w:rFonts w:ascii="Poppins" w:hAnsi="Poppins" w:cs="Poppins"/>
          <w:color w:val="444444"/>
          <w:sz w:val="18"/>
          <w:szCs w:val="18"/>
          <w:vertAlign w:val="superscript"/>
        </w:rPr>
        <w:t>2</w:t>
      </w:r>
    </w:p>
    <w:p w14:paraId="27AC327D" w14:textId="77777777" w:rsidR="00C7618C" w:rsidRDefault="00C7618C" w:rsidP="00C7618C">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Example 2</w:t>
      </w:r>
    </w:p>
    <w:p w14:paraId="14199CB6"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Determine Young’s modulus of a material whose elastic stress and strain are 4 N/m</w:t>
      </w:r>
      <w:r>
        <w:rPr>
          <w:rFonts w:ascii="Poppins" w:hAnsi="Poppins" w:cs="Poppins"/>
          <w:color w:val="444444"/>
          <w:sz w:val="18"/>
          <w:szCs w:val="18"/>
          <w:vertAlign w:val="superscript"/>
        </w:rPr>
        <w:t>2</w:t>
      </w:r>
      <w:r>
        <w:rPr>
          <w:rFonts w:ascii="Poppins" w:hAnsi="Poppins" w:cs="Poppins"/>
          <w:color w:val="444444"/>
        </w:rPr>
        <w:t> and 0.15, respectively.</w:t>
      </w:r>
    </w:p>
    <w:p w14:paraId="359DA78B"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eastAsiaTheme="majorEastAsia" w:hAnsi="Poppins" w:cs="Poppins"/>
          <w:color w:val="444444"/>
        </w:rPr>
        <w:t>Solution:</w:t>
      </w:r>
    </w:p>
    <w:p w14:paraId="7C314686" w14:textId="77777777" w:rsidR="00C7618C" w:rsidRDefault="00C7618C" w:rsidP="00C7618C">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lastRenderedPageBreak/>
        <w:t xml:space="preserve">Given: Stress, </w:t>
      </w:r>
      <w:r>
        <w:rPr>
          <w:rFonts w:ascii="Cambria" w:hAnsi="Cambria" w:cs="Cambria"/>
          <w:color w:val="444444"/>
        </w:rPr>
        <w:t>σ</w:t>
      </w:r>
      <w:r>
        <w:rPr>
          <w:rFonts w:ascii="Poppins" w:hAnsi="Poppins" w:cs="Poppins"/>
          <w:color w:val="444444"/>
        </w:rPr>
        <w:t xml:space="preserve"> = 4 N/m</w:t>
      </w:r>
      <w:r>
        <w:rPr>
          <w:rFonts w:ascii="Poppins" w:hAnsi="Poppins" w:cs="Poppins"/>
          <w:color w:val="444444"/>
          <w:sz w:val="18"/>
          <w:szCs w:val="18"/>
          <w:vertAlign w:val="superscript"/>
        </w:rPr>
        <w:t>2</w:t>
      </w:r>
      <w:r>
        <w:rPr>
          <w:rFonts w:ascii="Poppins" w:hAnsi="Poppins" w:cs="Poppins"/>
          <w:color w:val="444444"/>
        </w:rPr>
        <w:br/>
        <w:t xml:space="preserve">Strain, </w:t>
      </w:r>
      <w:r>
        <w:rPr>
          <w:rFonts w:ascii="Cambria" w:hAnsi="Cambria" w:cs="Cambria"/>
          <w:color w:val="444444"/>
        </w:rPr>
        <w:t>ε</w:t>
      </w:r>
      <w:r>
        <w:rPr>
          <w:rFonts w:ascii="Poppins" w:hAnsi="Poppins" w:cs="Poppins"/>
          <w:color w:val="444444"/>
        </w:rPr>
        <w:t xml:space="preserve"> = 0.15</w:t>
      </w:r>
      <w:r>
        <w:rPr>
          <w:rFonts w:ascii="Poppins" w:hAnsi="Poppins" w:cs="Poppins"/>
          <w:color w:val="444444"/>
        </w:rPr>
        <w:br/>
        <w:t>Young’s modulus formula is given by,</w:t>
      </w:r>
      <w:r>
        <w:rPr>
          <w:rFonts w:ascii="Poppins" w:hAnsi="Poppins" w:cs="Poppins"/>
          <w:color w:val="444444"/>
        </w:rPr>
        <w:br/>
        <w:t xml:space="preserve">E = </w:t>
      </w:r>
      <w:r>
        <w:rPr>
          <w:rFonts w:ascii="Cambria" w:hAnsi="Cambria" w:cs="Cambria"/>
          <w:color w:val="444444"/>
        </w:rPr>
        <w:t>σ</w:t>
      </w:r>
      <w:r>
        <w:rPr>
          <w:rFonts w:ascii="Poppins" w:hAnsi="Poppins" w:cs="Poppins"/>
          <w:color w:val="444444"/>
        </w:rPr>
        <w:t xml:space="preserve"> / </w:t>
      </w:r>
      <w:r>
        <w:rPr>
          <w:rFonts w:ascii="Cambria" w:hAnsi="Cambria" w:cs="Cambria"/>
          <w:color w:val="444444"/>
        </w:rPr>
        <w:t>ϵ</w:t>
      </w:r>
      <w:r>
        <w:rPr>
          <w:rFonts w:ascii="Poppins" w:hAnsi="Poppins" w:cs="Poppins"/>
          <w:color w:val="444444"/>
        </w:rPr>
        <w:br/>
        <w:t>E = 4 / 0.15 =26.66 N/m</w:t>
      </w:r>
      <w:r>
        <w:rPr>
          <w:rFonts w:ascii="Poppins" w:hAnsi="Poppins" w:cs="Poppins"/>
          <w:color w:val="444444"/>
          <w:sz w:val="18"/>
          <w:szCs w:val="18"/>
          <w:vertAlign w:val="superscript"/>
        </w:rPr>
        <w:t>2</w:t>
      </w:r>
    </w:p>
    <w:p w14:paraId="0127E22A" w14:textId="77777777" w:rsidR="00C7618C" w:rsidRDefault="00C7618C" w:rsidP="00427AFC">
      <w:pPr>
        <w:pStyle w:val="NormalWeb"/>
        <w:shd w:val="clear" w:color="auto" w:fill="FFFFFF"/>
        <w:spacing w:before="0" w:beforeAutospacing="0" w:after="150" w:afterAutospacing="0" w:line="360" w:lineRule="atLeast"/>
        <w:rPr>
          <w:rFonts w:ascii="Poppins" w:hAnsi="Poppins" w:cs="Poppins"/>
          <w:color w:val="444444"/>
        </w:rPr>
      </w:pPr>
    </w:p>
    <w:p w14:paraId="63E2180D" w14:textId="49CCAED4" w:rsidR="00427AFC" w:rsidRPr="00A844E3" w:rsidRDefault="00A844E3" w:rsidP="00A844E3">
      <w:pPr>
        <w:pStyle w:val="Heading1"/>
        <w:rPr>
          <w:sz w:val="56"/>
          <w:szCs w:val="56"/>
        </w:rPr>
      </w:pPr>
      <w:r>
        <w:rPr>
          <w:sz w:val="56"/>
          <w:szCs w:val="56"/>
        </w:rPr>
        <w:t>BULKS MODULUS</w:t>
      </w:r>
    </w:p>
    <w:p w14:paraId="0B2E8303" w14:textId="77777777" w:rsidR="00A844E3" w:rsidRDefault="00A844E3" w:rsidP="00A844E3">
      <w:pPr>
        <w:numPr>
          <w:ilvl w:val="0"/>
          <w:numId w:val="4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Bul</w:t>
      </w:r>
      <w:r w:rsidRPr="00A844E3">
        <w:rPr>
          <w:rFonts w:ascii="Poppins" w:hAnsi="Poppins" w:cs="Poppins"/>
          <w:color w:val="444444"/>
          <w:sz w:val="21"/>
          <w:szCs w:val="21"/>
          <w:highlight w:val="yellow"/>
        </w:rPr>
        <w:t>k modulus is defined as the proportion of volumetric stress related to the volumetric strain of specified material while the material deformation is</w:t>
      </w:r>
      <w:r>
        <w:rPr>
          <w:rFonts w:ascii="Poppins" w:hAnsi="Poppins" w:cs="Poppins"/>
          <w:color w:val="444444"/>
          <w:sz w:val="21"/>
          <w:szCs w:val="21"/>
        </w:rPr>
        <w:t xml:space="preserve"> within the&amp;nbsp elastic limit.</w:t>
      </w:r>
    </w:p>
    <w:p w14:paraId="1264C8E2" w14:textId="77777777" w:rsidR="00A844E3" w:rsidRDefault="00A844E3" w:rsidP="00A844E3">
      <w:pPr>
        <w:numPr>
          <w:ilvl w:val="0"/>
          <w:numId w:val="4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In simpler words, the bulk modulus is nothing but a numerical constant that is used to measure and describe the elastic properties of a solid or fluid when pressure is applied to all the surfaces.</w:t>
      </w:r>
    </w:p>
    <w:p w14:paraId="3F7B41D2" w14:textId="77777777" w:rsidR="00A844E3" w:rsidRDefault="00A844E3" w:rsidP="00A844E3">
      <w:pPr>
        <w:numPr>
          <w:ilvl w:val="0"/>
          <w:numId w:val="4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bulk modulus of elasticity is one of the measures of the mechanical properties of solids. </w:t>
      </w:r>
    </w:p>
    <w:p w14:paraId="7698E635" w14:textId="77777777" w:rsidR="00A844E3" w:rsidRDefault="00A844E3" w:rsidP="00A844E3">
      <w:pPr>
        <w:numPr>
          <w:ilvl w:val="1"/>
          <w:numId w:val="4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Other elastic modules include Young’s modulus and Shear modulus. </w:t>
      </w:r>
    </w:p>
    <w:p w14:paraId="62C4860C" w14:textId="77777777" w:rsidR="00A844E3" w:rsidRDefault="00A844E3" w:rsidP="00A844E3">
      <w:pPr>
        <w:numPr>
          <w:ilvl w:val="1"/>
          <w:numId w:val="4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In any case, the bulk elastic properties of a material are used to determine how much it will compress under a given amount of external pressure. </w:t>
      </w:r>
    </w:p>
    <w:p w14:paraId="285771DF" w14:textId="77777777" w:rsidR="00A844E3" w:rsidRDefault="00A844E3" w:rsidP="00A844E3">
      <w:pPr>
        <w:numPr>
          <w:ilvl w:val="1"/>
          <w:numId w:val="4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Here, it is important to find and note the ratio of the change in pressure to the fractional volume compression.</w:t>
      </w:r>
    </w:p>
    <w:p w14:paraId="3DB846FD" w14:textId="77777777" w:rsidR="00A844E3" w:rsidRDefault="00A844E3" w:rsidP="00A844E3">
      <w:pPr>
        <w:numPr>
          <w:ilvl w:val="0"/>
          <w:numId w:val="4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value is denoted with a symbol of K, and it has the dimension of force per unit area. </w:t>
      </w:r>
    </w:p>
    <w:p w14:paraId="61881C9E" w14:textId="77777777" w:rsidR="00A844E3" w:rsidRDefault="00A844E3" w:rsidP="00A844E3">
      <w:pPr>
        <w:numPr>
          <w:ilvl w:val="0"/>
          <w:numId w:val="4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It is expressed in the units per square inch (psi) in the English system and newtons per square meter (N/m</w:t>
      </w:r>
      <w:r>
        <w:rPr>
          <w:rFonts w:ascii="Poppins" w:hAnsi="Poppins" w:cs="Poppins"/>
          <w:color w:val="444444"/>
          <w:sz w:val="16"/>
          <w:szCs w:val="16"/>
          <w:vertAlign w:val="superscript"/>
        </w:rPr>
        <w:t>2</w:t>
      </w:r>
      <w:r>
        <w:rPr>
          <w:rFonts w:ascii="Poppins" w:hAnsi="Poppins" w:cs="Poppins"/>
          <w:color w:val="444444"/>
          <w:sz w:val="21"/>
          <w:szCs w:val="21"/>
        </w:rPr>
        <w:t>) in the metric system.</w:t>
      </w:r>
    </w:p>
    <w:p w14:paraId="3DBEC8E4"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 the units per square inch (psi) in the English system and newtons per square meter (N/m</w:t>
      </w:r>
      <w:r>
        <w:rPr>
          <w:rFonts w:ascii="Poppins" w:hAnsi="Poppins" w:cs="Poppins"/>
          <w:color w:val="444444"/>
          <w:sz w:val="18"/>
          <w:szCs w:val="18"/>
          <w:vertAlign w:val="superscript"/>
        </w:rPr>
        <w:t>2</w:t>
      </w:r>
      <w:r>
        <w:rPr>
          <w:rFonts w:ascii="Poppins" w:hAnsi="Poppins" w:cs="Poppins"/>
          <w:color w:val="444444"/>
        </w:rPr>
        <w:t>) in the metric system.</w:t>
      </w:r>
    </w:p>
    <w:p w14:paraId="5B2DB775"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is the table explaining other </w:t>
      </w:r>
      <w:r>
        <w:rPr>
          <w:rStyle w:val="Strong"/>
          <w:rFonts w:ascii="Poppins" w:eastAsiaTheme="majorEastAsia" w:hAnsi="Poppins" w:cs="Poppins"/>
          <w:color w:val="444444"/>
        </w:rPr>
        <w:t>related concepts</w:t>
      </w:r>
      <w:r>
        <w:rPr>
          <w:rFonts w:ascii="Poppins" w:hAnsi="Poppins" w:cs="Poppins"/>
          <w:color w:val="444444"/>
        </w:rPr>
        <w:t>:</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A844E3" w14:paraId="575BEE64" w14:textId="77777777" w:rsidTr="00A844E3">
        <w:trPr>
          <w:tblCellSpacing w:w="15" w:type="dxa"/>
        </w:trPr>
        <w:tc>
          <w:tcPr>
            <w:tcW w:w="0" w:type="auto"/>
            <w:tcBorders>
              <w:bottom w:val="single" w:sz="6" w:space="0" w:color="444444"/>
            </w:tcBorders>
            <w:shd w:val="clear" w:color="auto" w:fill="F1EDFF"/>
            <w:vAlign w:val="center"/>
            <w:hideMark/>
          </w:tcPr>
          <w:p w14:paraId="03E3DB2D" w14:textId="77777777" w:rsidR="00A844E3" w:rsidRDefault="008921C8">
            <w:pPr>
              <w:spacing w:after="330" w:line="300" w:lineRule="atLeast"/>
              <w:rPr>
                <w:rFonts w:ascii="Poppins" w:hAnsi="Poppins" w:cs="Poppins"/>
                <w:color w:val="444444"/>
                <w:sz w:val="21"/>
                <w:szCs w:val="21"/>
              </w:rPr>
            </w:pPr>
            <w:hyperlink r:id="rId185" w:history="1">
              <w:r w:rsidR="00A844E3">
                <w:rPr>
                  <w:rStyle w:val="Hyperlink"/>
                  <w:rFonts w:ascii="Poppins" w:hAnsi="Poppins" w:cs="Poppins"/>
                  <w:color w:val="8C69FF"/>
                  <w:sz w:val="21"/>
                  <w:szCs w:val="21"/>
                </w:rPr>
                <w:t>Relation between Young’s Modulus and Bulk Modulus</w:t>
              </w:r>
            </w:hyperlink>
          </w:p>
        </w:tc>
      </w:tr>
      <w:tr w:rsidR="00A844E3" w14:paraId="1E703871" w14:textId="77777777" w:rsidTr="00A844E3">
        <w:trPr>
          <w:tblCellSpacing w:w="15" w:type="dxa"/>
        </w:trPr>
        <w:tc>
          <w:tcPr>
            <w:tcW w:w="0" w:type="auto"/>
            <w:tcBorders>
              <w:bottom w:val="single" w:sz="6" w:space="0" w:color="444444"/>
            </w:tcBorders>
            <w:shd w:val="clear" w:color="auto" w:fill="F1EDFF"/>
            <w:vAlign w:val="center"/>
            <w:hideMark/>
          </w:tcPr>
          <w:p w14:paraId="7CD55023" w14:textId="77777777" w:rsidR="00A844E3" w:rsidRDefault="008921C8">
            <w:pPr>
              <w:spacing w:after="330" w:line="300" w:lineRule="atLeast"/>
              <w:rPr>
                <w:rFonts w:ascii="Poppins" w:hAnsi="Poppins" w:cs="Poppins"/>
                <w:color w:val="444444"/>
                <w:sz w:val="21"/>
                <w:szCs w:val="21"/>
              </w:rPr>
            </w:pPr>
            <w:hyperlink r:id="rId186" w:history="1">
              <w:r w:rsidR="00A844E3">
                <w:rPr>
                  <w:rStyle w:val="Hyperlink"/>
                  <w:rFonts w:ascii="Poppins" w:hAnsi="Poppins" w:cs="Poppins"/>
                  <w:color w:val="8C69FF"/>
                  <w:sz w:val="21"/>
                  <w:szCs w:val="21"/>
                </w:rPr>
                <w:t>Shear Modulus of Rigidity</w:t>
              </w:r>
            </w:hyperlink>
          </w:p>
        </w:tc>
      </w:tr>
      <w:tr w:rsidR="00A844E3" w14:paraId="6419CB0E" w14:textId="77777777" w:rsidTr="00A844E3">
        <w:trPr>
          <w:tblCellSpacing w:w="15" w:type="dxa"/>
        </w:trPr>
        <w:tc>
          <w:tcPr>
            <w:tcW w:w="0" w:type="auto"/>
            <w:tcBorders>
              <w:bottom w:val="single" w:sz="6" w:space="0" w:color="444444"/>
            </w:tcBorders>
            <w:shd w:val="clear" w:color="auto" w:fill="F1EDFF"/>
            <w:vAlign w:val="center"/>
            <w:hideMark/>
          </w:tcPr>
          <w:p w14:paraId="523205EA" w14:textId="77777777" w:rsidR="00A844E3" w:rsidRDefault="008921C8">
            <w:pPr>
              <w:spacing w:after="330" w:line="300" w:lineRule="atLeast"/>
              <w:rPr>
                <w:rFonts w:ascii="Poppins" w:hAnsi="Poppins" w:cs="Poppins"/>
                <w:color w:val="444444"/>
                <w:sz w:val="21"/>
                <w:szCs w:val="21"/>
              </w:rPr>
            </w:pPr>
            <w:hyperlink r:id="rId187" w:history="1">
              <w:r w:rsidR="00A844E3">
                <w:rPr>
                  <w:rStyle w:val="Hyperlink"/>
                  <w:rFonts w:ascii="Poppins" w:hAnsi="Poppins" w:cs="Poppins"/>
                  <w:color w:val="8C69FF"/>
                  <w:sz w:val="21"/>
                  <w:szCs w:val="21"/>
                </w:rPr>
                <w:t>Elastic Limit</w:t>
              </w:r>
            </w:hyperlink>
          </w:p>
        </w:tc>
      </w:tr>
      <w:tr w:rsidR="00A844E3" w14:paraId="4375370F" w14:textId="77777777" w:rsidTr="00A844E3">
        <w:trPr>
          <w:tblCellSpacing w:w="15" w:type="dxa"/>
        </w:trPr>
        <w:tc>
          <w:tcPr>
            <w:tcW w:w="0" w:type="auto"/>
            <w:tcBorders>
              <w:bottom w:val="single" w:sz="6" w:space="0" w:color="444444"/>
            </w:tcBorders>
            <w:shd w:val="clear" w:color="auto" w:fill="F1EDFF"/>
            <w:vAlign w:val="center"/>
            <w:hideMark/>
          </w:tcPr>
          <w:p w14:paraId="4C8FCB40" w14:textId="77777777" w:rsidR="00A844E3" w:rsidRDefault="008921C8">
            <w:pPr>
              <w:spacing w:after="330" w:line="300" w:lineRule="atLeast"/>
              <w:rPr>
                <w:rFonts w:ascii="Poppins" w:hAnsi="Poppins" w:cs="Poppins"/>
                <w:color w:val="444444"/>
                <w:sz w:val="21"/>
                <w:szCs w:val="21"/>
              </w:rPr>
            </w:pPr>
            <w:hyperlink r:id="rId188" w:history="1">
              <w:r w:rsidR="00A844E3">
                <w:rPr>
                  <w:rStyle w:val="Hyperlink"/>
                  <w:rFonts w:ascii="Poppins" w:hAnsi="Poppins" w:cs="Poppins"/>
                  <w:color w:val="8C69FF"/>
                  <w:sz w:val="21"/>
                  <w:szCs w:val="21"/>
                </w:rPr>
                <w:t>Young’s Modulus</w:t>
              </w:r>
            </w:hyperlink>
          </w:p>
        </w:tc>
      </w:tr>
    </w:tbl>
    <w:p w14:paraId="02CE0801" w14:textId="77777777" w:rsidR="00A844E3" w:rsidRDefault="00A844E3" w:rsidP="00A844E3">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Bulk Modulus of Elasticity Formula</w:t>
      </w:r>
    </w:p>
    <w:p w14:paraId="3515C1C4"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 is given by the ratio of pressure applied to the corresponding relative decrease in the volume of the material.</w:t>
      </w:r>
    </w:p>
    <w:p w14:paraId="1EB746E9"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Mathematically, it is represented as follows:</w:t>
      </w:r>
    </w:p>
    <w:p w14:paraId="782826CB" w14:textId="77777777" w:rsidR="00A844E3" w:rsidRDefault="00A844E3" w:rsidP="00A844E3">
      <w:pPr>
        <w:pStyle w:val="NormalWeb"/>
        <w:shd w:val="clear" w:color="auto" w:fill="FFFFFF"/>
        <w:spacing w:before="0" w:beforeAutospacing="0" w:after="0" w:afterAutospacing="0" w:line="360" w:lineRule="atLeast"/>
        <w:rPr>
          <w:rFonts w:ascii="Poppins" w:hAnsi="Poppins" w:cs="Poppins"/>
          <w:color w:val="444444"/>
        </w:rPr>
      </w:pPr>
      <w:r w:rsidRPr="00A844E3">
        <w:rPr>
          <w:rFonts w:ascii="Poppins" w:hAnsi="Poppins" w:cs="Poppins"/>
          <w:color w:val="444444"/>
          <w:highlight w:val="yellow"/>
        </w:rPr>
        <w:t xml:space="preserve">B = </w:t>
      </w:r>
      <w:r w:rsidRPr="00A844E3">
        <w:rPr>
          <w:rFonts w:ascii="Cambria" w:hAnsi="Cambria" w:cs="Cambria"/>
          <w:color w:val="444444"/>
          <w:highlight w:val="yellow"/>
        </w:rPr>
        <w:t>Δ</w:t>
      </w:r>
      <w:r w:rsidRPr="00A844E3">
        <w:rPr>
          <w:rFonts w:ascii="Poppins" w:hAnsi="Poppins" w:cs="Poppins"/>
          <w:color w:val="444444"/>
          <w:highlight w:val="yellow"/>
        </w:rPr>
        <w:t>P /(</w:t>
      </w:r>
      <w:r w:rsidRPr="00A844E3">
        <w:rPr>
          <w:rFonts w:ascii="Cambria" w:hAnsi="Cambria" w:cs="Cambria"/>
          <w:color w:val="444444"/>
          <w:highlight w:val="yellow"/>
        </w:rPr>
        <w:t>Δ</w:t>
      </w:r>
      <w:r w:rsidRPr="00A844E3">
        <w:rPr>
          <w:rFonts w:ascii="Poppins" w:hAnsi="Poppins" w:cs="Poppins"/>
          <w:color w:val="444444"/>
          <w:highlight w:val="yellow"/>
        </w:rPr>
        <w:t>V/V)</w:t>
      </w:r>
    </w:p>
    <w:p w14:paraId="376524E5"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3E453571"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B</w:t>
      </w:r>
      <w:r>
        <w:rPr>
          <w:rFonts w:ascii="Poppins" w:hAnsi="Poppins" w:cs="Poppins"/>
          <w:color w:val="444444"/>
        </w:rPr>
        <w:t>: Bulk modulus</w:t>
      </w:r>
    </w:p>
    <w:p w14:paraId="001FF823"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b/>
          <w:bCs/>
          <w:color w:val="444444"/>
        </w:rPr>
        <w:t>Δ</w:t>
      </w:r>
      <w:r>
        <w:rPr>
          <w:rFonts w:ascii="Poppins" w:hAnsi="Poppins" w:cs="Poppins"/>
          <w:b/>
          <w:bCs/>
          <w:color w:val="444444"/>
        </w:rPr>
        <w:t>P</w:t>
      </w:r>
      <w:r>
        <w:rPr>
          <w:rFonts w:ascii="Poppins" w:hAnsi="Poppins" w:cs="Poppins"/>
          <w:color w:val="444444"/>
        </w:rPr>
        <w:t>: change of the pressure or force applied per unit area on the material</w:t>
      </w:r>
    </w:p>
    <w:p w14:paraId="657F0026"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b/>
          <w:bCs/>
          <w:color w:val="444444"/>
        </w:rPr>
        <w:t>Δ</w:t>
      </w:r>
      <w:r>
        <w:rPr>
          <w:rFonts w:ascii="Poppins" w:hAnsi="Poppins" w:cs="Poppins"/>
          <w:b/>
          <w:bCs/>
          <w:color w:val="444444"/>
        </w:rPr>
        <w:t>V</w:t>
      </w:r>
      <w:r>
        <w:rPr>
          <w:rFonts w:ascii="Poppins" w:hAnsi="Poppins" w:cs="Poppins"/>
          <w:color w:val="444444"/>
        </w:rPr>
        <w:t>: change of the volume of the material due to the compression</w:t>
      </w:r>
    </w:p>
    <w:p w14:paraId="54359CCE"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V</w:t>
      </w:r>
      <w:r>
        <w:rPr>
          <w:rFonts w:ascii="Poppins" w:hAnsi="Poppins" w:cs="Poppins"/>
          <w:color w:val="444444"/>
        </w:rPr>
        <w:t>: Initial volume of the material in the units of in the English system and N/m</w:t>
      </w:r>
      <w:r>
        <w:rPr>
          <w:rFonts w:ascii="Poppins" w:hAnsi="Poppins" w:cs="Poppins"/>
          <w:color w:val="444444"/>
          <w:sz w:val="18"/>
          <w:szCs w:val="18"/>
          <w:vertAlign w:val="superscript"/>
        </w:rPr>
        <w:t>2</w:t>
      </w:r>
      <w:r>
        <w:rPr>
          <w:rFonts w:ascii="Poppins" w:hAnsi="Poppins" w:cs="Poppins"/>
          <w:color w:val="444444"/>
        </w:rPr>
        <w:t> in the metric system.</w:t>
      </w:r>
    </w:p>
    <w:p w14:paraId="27CD5B63" w14:textId="77777777" w:rsidR="00A844E3" w:rsidRDefault="00A844E3" w:rsidP="00A844E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Solved Example</w:t>
      </w:r>
    </w:p>
    <w:p w14:paraId="0C37A28F"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What is the bulk modulus of a body that experienced a change of pressure of 5*10</w:t>
      </w:r>
      <w:r>
        <w:rPr>
          <w:rFonts w:ascii="Poppins" w:hAnsi="Poppins" w:cs="Poppins"/>
          <w:b/>
          <w:bCs/>
          <w:color w:val="444444"/>
          <w:sz w:val="18"/>
          <w:szCs w:val="18"/>
          <w:vertAlign w:val="superscript"/>
        </w:rPr>
        <w:t>4</w:t>
      </w:r>
      <w:r>
        <w:rPr>
          <w:rFonts w:ascii="Poppins" w:hAnsi="Poppins" w:cs="Poppins"/>
          <w:b/>
          <w:bCs/>
          <w:color w:val="444444"/>
        </w:rPr>
        <w:t>N/m</w:t>
      </w:r>
      <w:r>
        <w:rPr>
          <w:rFonts w:ascii="Poppins" w:hAnsi="Poppins" w:cs="Poppins"/>
          <w:b/>
          <w:bCs/>
          <w:color w:val="444444"/>
          <w:sz w:val="18"/>
          <w:szCs w:val="18"/>
          <w:vertAlign w:val="superscript"/>
        </w:rPr>
        <w:t>2</w:t>
      </w:r>
      <w:r>
        <w:rPr>
          <w:rFonts w:ascii="Poppins" w:hAnsi="Poppins" w:cs="Poppins"/>
          <w:b/>
          <w:bCs/>
          <w:color w:val="444444"/>
        </w:rPr>
        <w:t> and its volume goes from 4 cm</w:t>
      </w:r>
      <w:r>
        <w:rPr>
          <w:rFonts w:ascii="Poppins" w:hAnsi="Poppins" w:cs="Poppins"/>
          <w:b/>
          <w:bCs/>
          <w:color w:val="444444"/>
          <w:sz w:val="18"/>
          <w:szCs w:val="18"/>
          <w:vertAlign w:val="superscript"/>
        </w:rPr>
        <w:t>3</w:t>
      </w:r>
      <w:r>
        <w:rPr>
          <w:rFonts w:ascii="Poppins" w:hAnsi="Poppins" w:cs="Poppins"/>
          <w:b/>
          <w:bCs/>
          <w:color w:val="444444"/>
        </w:rPr>
        <w:t> to 3.9 cm</w:t>
      </w:r>
      <w:r>
        <w:rPr>
          <w:rFonts w:ascii="Poppins" w:hAnsi="Poppins" w:cs="Poppins"/>
          <w:b/>
          <w:bCs/>
          <w:color w:val="444444"/>
          <w:sz w:val="18"/>
          <w:szCs w:val="18"/>
          <w:vertAlign w:val="superscript"/>
        </w:rPr>
        <w:t>3</w:t>
      </w:r>
      <w:r>
        <w:rPr>
          <w:rFonts w:ascii="Poppins" w:hAnsi="Poppins" w:cs="Poppins"/>
          <w:b/>
          <w:bCs/>
          <w:color w:val="444444"/>
        </w:rPr>
        <w:t>?.</w:t>
      </w:r>
      <w:r>
        <w:rPr>
          <w:rFonts w:ascii="Poppins" w:hAnsi="Poppins" w:cs="Poppins"/>
          <w:color w:val="444444"/>
        </w:rPr>
        <w:br/>
        <w:t>The bulk modulus is calculated using the formula,</w:t>
      </w:r>
    </w:p>
    <w:p w14:paraId="4D640743"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B = </w:t>
      </w:r>
      <w:r>
        <w:rPr>
          <w:rFonts w:ascii="Cambria" w:hAnsi="Cambria" w:cs="Cambria"/>
          <w:color w:val="444444"/>
        </w:rPr>
        <w:t>Δ</w:t>
      </w:r>
      <w:r>
        <w:rPr>
          <w:rFonts w:ascii="Poppins" w:hAnsi="Poppins" w:cs="Poppins"/>
          <w:color w:val="444444"/>
        </w:rPr>
        <w:t>P /(</w:t>
      </w:r>
      <w:r>
        <w:rPr>
          <w:rFonts w:ascii="Cambria" w:hAnsi="Cambria" w:cs="Cambria"/>
          <w:color w:val="444444"/>
        </w:rPr>
        <w:t>Δ</w:t>
      </w:r>
      <w:r>
        <w:rPr>
          <w:rFonts w:ascii="Poppins" w:hAnsi="Poppins" w:cs="Poppins"/>
          <w:color w:val="444444"/>
        </w:rPr>
        <w:t>V/V)</w:t>
      </w:r>
    </w:p>
    <w:p w14:paraId="117781D7" w14:textId="77777777"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B = (5*10</w:t>
      </w:r>
      <w:r>
        <w:rPr>
          <w:rFonts w:ascii="Poppins" w:hAnsi="Poppins" w:cs="Poppins"/>
          <w:color w:val="444444"/>
          <w:sz w:val="18"/>
          <w:szCs w:val="18"/>
          <w:vertAlign w:val="superscript"/>
        </w:rPr>
        <w:t>4</w:t>
      </w:r>
      <w:r>
        <w:rPr>
          <w:rFonts w:ascii="Poppins" w:hAnsi="Poppins" w:cs="Poppins"/>
          <w:color w:val="444444"/>
        </w:rPr>
        <w:t> N/m</w:t>
      </w:r>
      <w:r>
        <w:rPr>
          <w:rFonts w:ascii="Poppins" w:hAnsi="Poppins" w:cs="Poppins"/>
          <w:color w:val="444444"/>
          <w:sz w:val="18"/>
          <w:szCs w:val="18"/>
          <w:vertAlign w:val="superscript"/>
        </w:rPr>
        <w:t>2</w:t>
      </w:r>
      <w:r>
        <w:rPr>
          <w:rFonts w:ascii="Poppins" w:hAnsi="Poppins" w:cs="Poppins"/>
          <w:color w:val="444444"/>
        </w:rPr>
        <w:t>)/((4 cm</w:t>
      </w:r>
      <w:r>
        <w:rPr>
          <w:rFonts w:ascii="Poppins" w:hAnsi="Poppins" w:cs="Poppins"/>
          <w:color w:val="444444"/>
          <w:sz w:val="18"/>
          <w:szCs w:val="18"/>
          <w:vertAlign w:val="superscript"/>
        </w:rPr>
        <w:t>3</w:t>
      </w:r>
      <w:r>
        <w:rPr>
          <w:rFonts w:ascii="Poppins" w:hAnsi="Poppins" w:cs="Poppins"/>
          <w:color w:val="444444"/>
        </w:rPr>
        <w:t> – 3.9 cm</w:t>
      </w:r>
      <w:r>
        <w:rPr>
          <w:rFonts w:ascii="Poppins" w:hAnsi="Poppins" w:cs="Poppins"/>
          <w:color w:val="444444"/>
          <w:sz w:val="18"/>
          <w:szCs w:val="18"/>
          <w:vertAlign w:val="superscript"/>
        </w:rPr>
        <w:t>3</w:t>
      </w:r>
      <w:r>
        <w:rPr>
          <w:rFonts w:ascii="Poppins" w:hAnsi="Poppins" w:cs="Poppins"/>
          <w:color w:val="444444"/>
        </w:rPr>
        <w:t>)/4 cm</w:t>
      </w:r>
      <w:r>
        <w:rPr>
          <w:rFonts w:ascii="Poppins" w:hAnsi="Poppins" w:cs="Poppins"/>
          <w:color w:val="444444"/>
          <w:sz w:val="18"/>
          <w:szCs w:val="18"/>
          <w:vertAlign w:val="superscript"/>
        </w:rPr>
        <w:t>3</w:t>
      </w:r>
      <w:r>
        <w:rPr>
          <w:rFonts w:ascii="Poppins" w:hAnsi="Poppins" w:cs="Poppins"/>
          <w:color w:val="444444"/>
        </w:rPr>
        <w:t>) = 0.125 *10</w:t>
      </w:r>
      <w:r>
        <w:rPr>
          <w:rFonts w:ascii="Poppins" w:hAnsi="Poppins" w:cs="Poppins"/>
          <w:color w:val="444444"/>
          <w:sz w:val="18"/>
          <w:szCs w:val="18"/>
          <w:vertAlign w:val="superscript"/>
        </w:rPr>
        <w:t>4</w:t>
      </w:r>
      <w:r>
        <w:rPr>
          <w:rFonts w:ascii="Poppins" w:hAnsi="Poppins" w:cs="Poppins"/>
          <w:color w:val="444444"/>
        </w:rPr>
        <w:t> N/m</w:t>
      </w:r>
      <w:r>
        <w:rPr>
          <w:rFonts w:ascii="Poppins" w:hAnsi="Poppins" w:cs="Poppins"/>
          <w:color w:val="444444"/>
          <w:sz w:val="18"/>
          <w:szCs w:val="18"/>
          <w:vertAlign w:val="superscript"/>
        </w:rPr>
        <w:t>2</w:t>
      </w:r>
    </w:p>
    <w:p w14:paraId="5079B6D4" w14:textId="5C5DC5A6" w:rsidR="00700557" w:rsidRDefault="00A844E3" w:rsidP="00700557">
      <w:pPr>
        <w:pStyle w:val="NormalWeb"/>
        <w:shd w:val="clear" w:color="auto" w:fill="FFFFFF"/>
        <w:spacing w:before="0" w:beforeAutospacing="0" w:after="150" w:afterAutospacing="0" w:line="360" w:lineRule="atLeast"/>
        <w:rPr>
          <w:rFonts w:ascii="Poppins" w:hAnsi="Poppins" w:cs="Poppins"/>
          <w:color w:val="444444"/>
          <w:sz w:val="28"/>
          <w:szCs w:val="28"/>
          <w:vertAlign w:val="superscript"/>
        </w:rPr>
      </w:pPr>
      <w:r>
        <w:rPr>
          <w:rFonts w:ascii="Poppins" w:hAnsi="Poppins" w:cs="Poppins"/>
          <w:color w:val="444444"/>
        </w:rPr>
        <w:t>B = 1.25 *10</w:t>
      </w:r>
      <w:r>
        <w:rPr>
          <w:rFonts w:ascii="Poppins" w:hAnsi="Poppins" w:cs="Poppins"/>
          <w:color w:val="444444"/>
          <w:sz w:val="18"/>
          <w:szCs w:val="18"/>
          <w:vertAlign w:val="superscript"/>
        </w:rPr>
        <w:t>4</w:t>
      </w:r>
      <w:r>
        <w:rPr>
          <w:rFonts w:ascii="Poppins" w:hAnsi="Poppins" w:cs="Poppins"/>
          <w:color w:val="444444"/>
        </w:rPr>
        <w:t> N/m</w:t>
      </w:r>
      <w:r>
        <w:rPr>
          <w:rFonts w:ascii="Poppins" w:hAnsi="Poppins" w:cs="Poppins"/>
          <w:color w:val="444444"/>
          <w:sz w:val="18"/>
          <w:szCs w:val="18"/>
          <w:vertAlign w:val="superscript"/>
        </w:rPr>
        <w:t>2</w:t>
      </w:r>
      <w:r w:rsidR="00700557">
        <w:rPr>
          <w:rFonts w:ascii="Poppins" w:hAnsi="Poppins" w:cs="Poppins"/>
          <w:color w:val="444444"/>
          <w:sz w:val="18"/>
          <w:szCs w:val="18"/>
          <w:vertAlign w:val="superscript"/>
        </w:rPr>
        <w:t xml:space="preserve"> </w:t>
      </w:r>
    </w:p>
    <w:p w14:paraId="4CAFF966" w14:textId="5EA7CDE2" w:rsidR="00700557" w:rsidRPr="00700557" w:rsidRDefault="00700557" w:rsidP="00700557">
      <w:pPr>
        <w:pStyle w:val="NormalWeb"/>
        <w:shd w:val="clear" w:color="auto" w:fill="FFFFFF"/>
        <w:spacing w:before="0" w:beforeAutospacing="0" w:after="150" w:afterAutospacing="0" w:line="360" w:lineRule="atLeast"/>
        <w:rPr>
          <w:rFonts w:ascii="Poppins" w:hAnsi="Poppins" w:cs="Poppins"/>
          <w:color w:val="444444"/>
          <w:sz w:val="28"/>
          <w:szCs w:val="28"/>
        </w:rPr>
      </w:pPr>
      <w:r>
        <w:rPr>
          <w:rFonts w:ascii="Poppins" w:hAnsi="Poppins" w:cs="Poppins"/>
          <w:color w:val="444444"/>
          <w:sz w:val="28"/>
          <w:szCs w:val="28"/>
        </w:rPr>
        <w:t>Wrong answer, the right one would be 2x10</w:t>
      </w:r>
      <w:r>
        <w:rPr>
          <w:rFonts w:ascii="Poppins" w:hAnsi="Poppins" w:cs="Poppins"/>
          <w:color w:val="444444"/>
          <w:sz w:val="28"/>
          <w:szCs w:val="28"/>
          <w:vertAlign w:val="superscript"/>
        </w:rPr>
        <w:t>6</w:t>
      </w:r>
    </w:p>
    <w:p w14:paraId="30BCC92F" w14:textId="6867C6AB" w:rsidR="00A844E3" w:rsidRDefault="00A844E3" w:rsidP="00A844E3">
      <w:pPr>
        <w:pStyle w:val="NormalWeb"/>
        <w:shd w:val="clear" w:color="auto" w:fill="FFFFFF"/>
        <w:spacing w:before="0" w:beforeAutospacing="0" w:after="150" w:afterAutospacing="0" w:line="360" w:lineRule="atLeast"/>
        <w:rPr>
          <w:rFonts w:ascii="Poppins" w:hAnsi="Poppins" w:cs="Poppins"/>
          <w:color w:val="444444"/>
          <w:sz w:val="18"/>
          <w:szCs w:val="18"/>
          <w:vertAlign w:val="superscript"/>
        </w:rPr>
      </w:pPr>
    </w:p>
    <w:p w14:paraId="557ECCC4" w14:textId="77777777" w:rsidR="00A844E3" w:rsidRDefault="00A844E3" w:rsidP="00A844E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Uses</w:t>
      </w:r>
    </w:p>
    <w:p w14:paraId="7C8259FC" w14:textId="77777777" w:rsidR="00A844E3" w:rsidRDefault="00A844E3" w:rsidP="00A844E3">
      <w:pPr>
        <w:numPr>
          <w:ilvl w:val="0"/>
          <w:numId w:val="4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Bulk modulus measures how incompressible a solid is. </w:t>
      </w:r>
    </w:p>
    <w:p w14:paraId="2FC31022" w14:textId="77777777" w:rsidR="00A844E3" w:rsidRPr="00B8250B" w:rsidRDefault="00A844E3" w:rsidP="00A844E3">
      <w:pPr>
        <w:numPr>
          <w:ilvl w:val="0"/>
          <w:numId w:val="46"/>
        </w:numPr>
        <w:shd w:val="clear" w:color="auto" w:fill="FFFFFF"/>
        <w:spacing w:before="100" w:beforeAutospacing="1" w:after="75" w:line="240" w:lineRule="auto"/>
        <w:rPr>
          <w:rFonts w:ascii="Poppins" w:hAnsi="Poppins" w:cs="Poppins"/>
          <w:color w:val="444444"/>
          <w:sz w:val="21"/>
          <w:szCs w:val="21"/>
          <w:highlight w:val="yellow"/>
        </w:rPr>
      </w:pPr>
      <w:r w:rsidRPr="00B8250B">
        <w:rPr>
          <w:rFonts w:ascii="Poppins" w:hAnsi="Poppins" w:cs="Poppins"/>
          <w:color w:val="444444"/>
          <w:sz w:val="21"/>
          <w:szCs w:val="21"/>
          <w:highlight w:val="yellow"/>
        </w:rPr>
        <w:t>Besides, the more the value of K for a material, the higher its nature is incompressible. </w:t>
      </w:r>
    </w:p>
    <w:p w14:paraId="694EBE4B" w14:textId="77777777" w:rsidR="00A844E3" w:rsidRPr="00B8250B" w:rsidRDefault="00A844E3" w:rsidP="00A844E3">
      <w:pPr>
        <w:numPr>
          <w:ilvl w:val="1"/>
          <w:numId w:val="47"/>
        </w:numPr>
        <w:shd w:val="clear" w:color="auto" w:fill="FFFFFF"/>
        <w:spacing w:before="100" w:beforeAutospacing="1" w:after="75" w:line="240" w:lineRule="auto"/>
        <w:rPr>
          <w:rFonts w:ascii="Poppins" w:hAnsi="Poppins" w:cs="Poppins"/>
          <w:color w:val="444444"/>
          <w:sz w:val="21"/>
          <w:szCs w:val="21"/>
          <w:highlight w:val="yellow"/>
        </w:rPr>
      </w:pPr>
      <w:r w:rsidRPr="00B8250B">
        <w:rPr>
          <w:rFonts w:ascii="Poppins" w:hAnsi="Poppins" w:cs="Poppins"/>
          <w:color w:val="444444"/>
          <w:sz w:val="21"/>
          <w:szCs w:val="21"/>
          <w:highlight w:val="yellow"/>
        </w:rPr>
        <w:t>For example, the value of K for steel is 1.6×10</w:t>
      </w:r>
      <w:r w:rsidRPr="00B8250B">
        <w:rPr>
          <w:rFonts w:ascii="Poppins" w:hAnsi="Poppins" w:cs="Poppins"/>
          <w:color w:val="444444"/>
          <w:sz w:val="16"/>
          <w:szCs w:val="16"/>
          <w:highlight w:val="yellow"/>
          <w:vertAlign w:val="superscript"/>
        </w:rPr>
        <w:t>11</w:t>
      </w:r>
      <w:r w:rsidRPr="00B8250B">
        <w:rPr>
          <w:rFonts w:ascii="Poppins" w:hAnsi="Poppins" w:cs="Poppins"/>
          <w:color w:val="444444"/>
          <w:sz w:val="21"/>
          <w:szCs w:val="21"/>
          <w:highlight w:val="yellow"/>
        </w:rPr>
        <w:t>N/m</w:t>
      </w:r>
      <w:r w:rsidRPr="00B8250B">
        <w:rPr>
          <w:rFonts w:ascii="Poppins" w:hAnsi="Poppins" w:cs="Poppins"/>
          <w:color w:val="444444"/>
          <w:sz w:val="16"/>
          <w:szCs w:val="16"/>
          <w:highlight w:val="yellow"/>
          <w:vertAlign w:val="superscript"/>
        </w:rPr>
        <w:t>2</w:t>
      </w:r>
      <w:r w:rsidRPr="00B8250B">
        <w:rPr>
          <w:rFonts w:ascii="Poppins" w:hAnsi="Poppins" w:cs="Poppins"/>
          <w:color w:val="444444"/>
          <w:sz w:val="21"/>
          <w:szCs w:val="21"/>
          <w:highlight w:val="yellow"/>
        </w:rPr>
        <w:t>, and the value of K for glass is 4×10</w:t>
      </w:r>
      <w:r w:rsidRPr="00B8250B">
        <w:rPr>
          <w:rFonts w:ascii="Poppins" w:hAnsi="Poppins" w:cs="Poppins"/>
          <w:color w:val="444444"/>
          <w:sz w:val="16"/>
          <w:szCs w:val="16"/>
          <w:highlight w:val="yellow"/>
          <w:vertAlign w:val="superscript"/>
        </w:rPr>
        <w:t>10</w:t>
      </w:r>
      <w:r w:rsidRPr="00B8250B">
        <w:rPr>
          <w:rFonts w:ascii="Poppins" w:hAnsi="Poppins" w:cs="Poppins"/>
          <w:color w:val="444444"/>
          <w:sz w:val="21"/>
          <w:szCs w:val="21"/>
          <w:highlight w:val="yellow"/>
        </w:rPr>
        <w:t>N/m</w:t>
      </w:r>
      <w:r w:rsidRPr="00B8250B">
        <w:rPr>
          <w:rFonts w:ascii="Poppins" w:hAnsi="Poppins" w:cs="Poppins"/>
          <w:color w:val="444444"/>
          <w:sz w:val="16"/>
          <w:szCs w:val="16"/>
          <w:highlight w:val="yellow"/>
          <w:vertAlign w:val="superscript"/>
        </w:rPr>
        <w:t>2</w:t>
      </w:r>
      <w:r w:rsidRPr="00B8250B">
        <w:rPr>
          <w:rFonts w:ascii="Poppins" w:hAnsi="Poppins" w:cs="Poppins"/>
          <w:color w:val="444444"/>
          <w:sz w:val="21"/>
          <w:szCs w:val="21"/>
          <w:highlight w:val="yellow"/>
        </w:rPr>
        <w:t>. </w:t>
      </w:r>
    </w:p>
    <w:p w14:paraId="0CE72A33" w14:textId="0071C76D" w:rsidR="00A844E3" w:rsidRPr="00B8250B" w:rsidRDefault="00A844E3" w:rsidP="00A844E3">
      <w:pPr>
        <w:numPr>
          <w:ilvl w:val="1"/>
          <w:numId w:val="47"/>
        </w:numPr>
        <w:shd w:val="clear" w:color="auto" w:fill="FFFFFF"/>
        <w:spacing w:before="100" w:beforeAutospacing="1" w:after="75" w:line="240" w:lineRule="auto"/>
        <w:rPr>
          <w:rFonts w:ascii="Poppins" w:hAnsi="Poppins" w:cs="Poppins"/>
          <w:color w:val="444444"/>
          <w:sz w:val="21"/>
          <w:szCs w:val="21"/>
          <w:highlight w:val="yellow"/>
        </w:rPr>
      </w:pPr>
      <w:r w:rsidRPr="00B8250B">
        <w:rPr>
          <w:rFonts w:ascii="Poppins" w:hAnsi="Poppins" w:cs="Poppins"/>
          <w:color w:val="444444"/>
          <w:sz w:val="21"/>
          <w:szCs w:val="21"/>
          <w:highlight w:val="yellow"/>
        </w:rPr>
        <w:t xml:space="preserve">Here, K for steel </w:t>
      </w:r>
      <w:r w:rsidR="001D65B7">
        <w:rPr>
          <w:rFonts w:ascii="Poppins" w:hAnsi="Poppins" w:cs="Poppins"/>
          <w:color w:val="444444"/>
          <w:sz w:val="21"/>
          <w:szCs w:val="21"/>
          <w:highlight w:val="yellow"/>
        </w:rPr>
        <w:t>four</w:t>
      </w:r>
      <w:r w:rsidRPr="00B8250B">
        <w:rPr>
          <w:rFonts w:ascii="Poppins" w:hAnsi="Poppins" w:cs="Poppins"/>
          <w:color w:val="444444"/>
          <w:sz w:val="21"/>
          <w:szCs w:val="21"/>
          <w:highlight w:val="yellow"/>
        </w:rPr>
        <w:t xml:space="preserve"> times the value of K for glass. </w:t>
      </w:r>
    </w:p>
    <w:p w14:paraId="1B4AB009" w14:textId="77777777" w:rsidR="00A844E3" w:rsidRPr="00B8250B" w:rsidRDefault="00A844E3" w:rsidP="00A844E3">
      <w:pPr>
        <w:numPr>
          <w:ilvl w:val="0"/>
          <w:numId w:val="48"/>
        </w:numPr>
        <w:shd w:val="clear" w:color="auto" w:fill="FFFFFF"/>
        <w:spacing w:before="100" w:beforeAutospacing="1" w:after="75" w:line="240" w:lineRule="auto"/>
        <w:rPr>
          <w:rFonts w:ascii="Poppins" w:hAnsi="Poppins" w:cs="Poppins"/>
          <w:color w:val="444444"/>
          <w:sz w:val="21"/>
          <w:szCs w:val="21"/>
          <w:highlight w:val="yellow"/>
        </w:rPr>
      </w:pPr>
      <w:r w:rsidRPr="00B8250B">
        <w:rPr>
          <w:rStyle w:val="Strong"/>
          <w:rFonts w:ascii="Poppins" w:hAnsi="Poppins" w:cs="Poppins"/>
          <w:color w:val="444444"/>
          <w:sz w:val="21"/>
          <w:szCs w:val="21"/>
          <w:highlight w:val="yellow"/>
        </w:rPr>
        <w:lastRenderedPageBreak/>
        <w:t>This implies that glass is more compressible than steel.</w:t>
      </w:r>
    </w:p>
    <w:p w14:paraId="1B500404" w14:textId="77777777" w:rsidR="00A844E3" w:rsidRDefault="00A844E3" w:rsidP="00A844E3">
      <w:pPr>
        <w:numPr>
          <w:ilvl w:val="0"/>
          <w:numId w:val="4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While in solids, Young’s modulus is commonly used, the value of K varies in gases, as they are extremely compressible. The concept of Bulk Modulus is also used in liquids. Temperatures of fluid and entrained air content are the two factors highly controlled by the bulk modulus.</w:t>
      </w:r>
    </w:p>
    <w:p w14:paraId="6B182A37" w14:textId="77777777" w:rsidR="00037723" w:rsidRDefault="00037723" w:rsidP="00037723">
      <w:pPr>
        <w:shd w:val="clear" w:color="auto" w:fill="FFFFFF"/>
        <w:spacing w:before="100" w:beforeAutospacing="1" w:after="75" w:line="240" w:lineRule="auto"/>
        <w:rPr>
          <w:rFonts w:ascii="Poppins" w:hAnsi="Poppins" w:cs="Poppins"/>
          <w:color w:val="444444"/>
          <w:sz w:val="21"/>
          <w:szCs w:val="21"/>
        </w:rPr>
      </w:pPr>
    </w:p>
    <w:p w14:paraId="4658C880" w14:textId="77777777" w:rsidR="00983EA2" w:rsidRDefault="00983EA2" w:rsidP="00037723">
      <w:pPr>
        <w:shd w:val="clear" w:color="auto" w:fill="FFFFFF"/>
        <w:spacing w:before="100" w:beforeAutospacing="1" w:after="75" w:line="240" w:lineRule="auto"/>
        <w:rPr>
          <w:rFonts w:ascii="Poppins" w:hAnsi="Poppins" w:cs="Poppins"/>
          <w:color w:val="444444"/>
          <w:sz w:val="21"/>
          <w:szCs w:val="21"/>
        </w:rPr>
      </w:pPr>
    </w:p>
    <w:p w14:paraId="344182B0" w14:textId="4BDCF129" w:rsidR="00983EA2" w:rsidRPr="00983EA2" w:rsidRDefault="00983EA2" w:rsidP="00983EA2">
      <w:pPr>
        <w:pStyle w:val="Heading1"/>
        <w:rPr>
          <w:sz w:val="56"/>
          <w:szCs w:val="56"/>
        </w:rPr>
      </w:pPr>
      <w:r>
        <w:rPr>
          <w:sz w:val="56"/>
          <w:szCs w:val="56"/>
        </w:rPr>
        <w:t>MODULUS OF RIGIDITY OR SHEAR MODULUS</w:t>
      </w:r>
    </w:p>
    <w:p w14:paraId="5B4544E4" w14:textId="3C4F606F" w:rsidR="00037723" w:rsidRPr="00037723" w:rsidRDefault="00037723" w:rsidP="00037723">
      <w:pPr>
        <w:shd w:val="clear" w:color="auto" w:fill="FFFFFF"/>
        <w:spacing w:before="100" w:beforeAutospacing="1" w:after="75" w:line="240" w:lineRule="auto"/>
        <w:rPr>
          <w:rFonts w:ascii="Poppins" w:hAnsi="Poppins" w:cs="Poppins"/>
          <w:color w:val="444444"/>
          <w:sz w:val="28"/>
          <w:szCs w:val="28"/>
        </w:rPr>
      </w:pPr>
      <w:r>
        <w:rPr>
          <w:rFonts w:ascii="Poppins" w:hAnsi="Poppins" w:cs="Poppins"/>
          <w:color w:val="444444"/>
          <w:shd w:val="clear" w:color="auto" w:fill="FFFFFF"/>
        </w:rPr>
        <w:t>Shear modulus, also known as </w:t>
      </w:r>
      <w:r>
        <w:rPr>
          <w:rStyle w:val="Strong"/>
          <w:rFonts w:ascii="Poppins" w:hAnsi="Poppins" w:cs="Poppins"/>
          <w:color w:val="444444"/>
          <w:shd w:val="clear" w:color="auto" w:fill="FFFFFF"/>
        </w:rPr>
        <w:t>Modulus of rigidity</w:t>
      </w:r>
      <w:r>
        <w:rPr>
          <w:rFonts w:ascii="Poppins" w:hAnsi="Poppins" w:cs="Poppins"/>
          <w:color w:val="444444"/>
          <w:shd w:val="clear" w:color="auto" w:fill="FFFFFF"/>
        </w:rPr>
        <w:t>, is the measure of the rigidity of the body, given by the ratio of shear stress to shear strain. It is often denoted by </w:t>
      </w:r>
      <w:r>
        <w:rPr>
          <w:rStyle w:val="Strong"/>
          <w:rFonts w:ascii="Poppins" w:hAnsi="Poppins" w:cs="Poppins"/>
          <w:color w:val="444444"/>
          <w:shd w:val="clear" w:color="auto" w:fill="FFFFFF"/>
        </w:rPr>
        <w:t>G </w:t>
      </w:r>
      <w:r>
        <w:rPr>
          <w:rFonts w:ascii="Poppins" w:hAnsi="Poppins" w:cs="Poppins"/>
          <w:color w:val="444444"/>
          <w:shd w:val="clear" w:color="auto" w:fill="FFFFFF"/>
        </w:rPr>
        <w:t xml:space="preserve">sometimes by S or </w:t>
      </w:r>
      <w:r>
        <w:rPr>
          <w:rFonts w:ascii="Cambria" w:hAnsi="Cambria" w:cs="Cambria"/>
          <w:color w:val="444444"/>
          <w:shd w:val="clear" w:color="auto" w:fill="FFFFFF"/>
        </w:rPr>
        <w:t>μ</w:t>
      </w:r>
      <w:r>
        <w:rPr>
          <w:rFonts w:ascii="Poppins" w:hAnsi="Poppins" w:cs="Poppins"/>
          <w:color w:val="444444"/>
          <w:shd w:val="clear" w:color="auto" w:fill="FFFFFF"/>
        </w:rPr>
        <w:t>.</w:t>
      </w:r>
    </w:p>
    <w:p w14:paraId="1FD81CFA" w14:textId="77777777" w:rsidR="00983EA2" w:rsidRDefault="00983EA2" w:rsidP="00983EA2">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What is Shear Modulus?</w:t>
      </w:r>
    </w:p>
    <w:p w14:paraId="40DC752B" w14:textId="77777777" w:rsidR="00983EA2" w:rsidRDefault="00983EA2" w:rsidP="00983EA2">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shear Modulus of elasticity is one of the measures of the mechanical properties of solids. Other elastic moduli are Young’s modulus and bulk modulus. The shear modulus of material gives us the ratio of shear stress to shear strain in a body.</w:t>
      </w:r>
    </w:p>
    <w:p w14:paraId="6487BDFF" w14:textId="77777777" w:rsidR="00983EA2" w:rsidRDefault="00983EA2" w:rsidP="00983EA2">
      <w:pPr>
        <w:numPr>
          <w:ilvl w:val="0"/>
          <w:numId w:val="5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Measured using the SI unit pascal or </w:t>
      </w:r>
      <w:r>
        <w:rPr>
          <w:rStyle w:val="Strong"/>
          <w:rFonts w:ascii="Poppins" w:hAnsi="Poppins" w:cs="Poppins"/>
          <w:color w:val="444444"/>
          <w:sz w:val="21"/>
          <w:szCs w:val="21"/>
        </w:rPr>
        <w:t>Pa</w:t>
      </w:r>
      <w:r>
        <w:rPr>
          <w:rFonts w:ascii="Poppins" w:hAnsi="Poppins" w:cs="Poppins"/>
          <w:color w:val="444444"/>
          <w:sz w:val="21"/>
          <w:szCs w:val="21"/>
        </w:rPr>
        <w:t>.</w:t>
      </w:r>
    </w:p>
    <w:p w14:paraId="4690D580" w14:textId="77777777" w:rsidR="00983EA2" w:rsidRDefault="00983EA2" w:rsidP="00983EA2">
      <w:pPr>
        <w:numPr>
          <w:ilvl w:val="0"/>
          <w:numId w:val="5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dimensional formula of shear modulus is </w:t>
      </w:r>
      <w:r>
        <w:rPr>
          <w:rStyle w:val="Strong"/>
          <w:rFonts w:ascii="Poppins" w:hAnsi="Poppins" w:cs="Poppins"/>
          <w:color w:val="444444"/>
          <w:sz w:val="21"/>
          <w:szCs w:val="21"/>
        </w:rPr>
        <w:t>M</w:t>
      </w:r>
      <w:r>
        <w:rPr>
          <w:rStyle w:val="Strong"/>
          <w:rFonts w:ascii="Poppins" w:hAnsi="Poppins" w:cs="Poppins"/>
          <w:color w:val="444444"/>
          <w:sz w:val="16"/>
          <w:szCs w:val="16"/>
          <w:vertAlign w:val="superscript"/>
        </w:rPr>
        <w:t>1</w:t>
      </w:r>
      <w:r>
        <w:rPr>
          <w:rStyle w:val="Strong"/>
          <w:rFonts w:ascii="Poppins" w:hAnsi="Poppins" w:cs="Poppins"/>
          <w:color w:val="444444"/>
          <w:sz w:val="21"/>
          <w:szCs w:val="21"/>
        </w:rPr>
        <w:t>L</w:t>
      </w:r>
      <w:r>
        <w:rPr>
          <w:rStyle w:val="Strong"/>
          <w:rFonts w:ascii="Poppins" w:hAnsi="Poppins" w:cs="Poppins"/>
          <w:color w:val="444444"/>
          <w:sz w:val="16"/>
          <w:szCs w:val="16"/>
          <w:vertAlign w:val="superscript"/>
        </w:rPr>
        <w:t>-1</w:t>
      </w:r>
      <w:r>
        <w:rPr>
          <w:rStyle w:val="Strong"/>
          <w:rFonts w:ascii="Poppins" w:hAnsi="Poppins" w:cs="Poppins"/>
          <w:color w:val="444444"/>
          <w:sz w:val="21"/>
          <w:szCs w:val="21"/>
        </w:rPr>
        <w:t>T</w:t>
      </w:r>
      <w:r>
        <w:rPr>
          <w:rStyle w:val="Strong"/>
          <w:rFonts w:ascii="Poppins" w:hAnsi="Poppins" w:cs="Poppins"/>
          <w:color w:val="444444"/>
          <w:sz w:val="16"/>
          <w:szCs w:val="16"/>
          <w:vertAlign w:val="superscript"/>
        </w:rPr>
        <w:t>-2</w:t>
      </w:r>
      <w:r>
        <w:rPr>
          <w:rStyle w:val="Strong"/>
          <w:rFonts w:ascii="Poppins" w:hAnsi="Poppins" w:cs="Poppins"/>
          <w:color w:val="444444"/>
          <w:sz w:val="21"/>
          <w:szCs w:val="21"/>
        </w:rPr>
        <w:t>.</w:t>
      </w:r>
    </w:p>
    <w:p w14:paraId="3D5B5EA0" w14:textId="77777777" w:rsidR="00983EA2" w:rsidRDefault="00983EA2" w:rsidP="00983EA2">
      <w:pPr>
        <w:numPr>
          <w:ilvl w:val="0"/>
          <w:numId w:val="5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It is denoted by </w:t>
      </w:r>
      <w:r>
        <w:rPr>
          <w:rStyle w:val="Strong"/>
          <w:rFonts w:ascii="Poppins" w:hAnsi="Poppins" w:cs="Poppins"/>
          <w:color w:val="444444"/>
          <w:sz w:val="21"/>
          <w:szCs w:val="21"/>
        </w:rPr>
        <w:t>G</w:t>
      </w:r>
      <w:r>
        <w:rPr>
          <w:rFonts w:ascii="Poppins" w:hAnsi="Poppins" w:cs="Poppins"/>
          <w:color w:val="444444"/>
          <w:sz w:val="21"/>
          <w:szCs w:val="21"/>
        </w:rPr>
        <w:t>.</w:t>
      </w:r>
    </w:p>
    <w:p w14:paraId="7549F2C5" w14:textId="77777777" w:rsidR="00983EA2" w:rsidRDefault="00983EA2" w:rsidP="00983EA2">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It can be used to explain </w:t>
      </w:r>
      <w:r w:rsidRPr="006159EA">
        <w:rPr>
          <w:rFonts w:ascii="Poppins" w:hAnsi="Poppins" w:cs="Poppins"/>
          <w:color w:val="444444"/>
          <w:highlight w:val="yellow"/>
        </w:rPr>
        <w:t>how a material resists transverse deformations</w:t>
      </w:r>
      <w:r>
        <w:rPr>
          <w:rFonts w:ascii="Poppins" w:hAnsi="Poppins" w:cs="Poppins"/>
          <w:color w:val="444444"/>
        </w:rPr>
        <w:t xml:space="preserve"> but this is practical for small deformations only, following which they are able to return to the original state. This is because large shearing forces lead to permanent deformations (no longer elastic body).</w:t>
      </w:r>
    </w:p>
    <w:p w14:paraId="30F356D2" w14:textId="5C366216" w:rsidR="00983EA2" w:rsidRDefault="00983EA2" w:rsidP="00983EA2">
      <w:pPr>
        <w:rPr>
          <w:rFonts w:ascii="Times New Roman" w:hAnsi="Times New Roman" w:cs="Times New Roman"/>
        </w:rPr>
      </w:pPr>
      <w:r>
        <w:rPr>
          <w:noProof/>
        </w:rPr>
        <w:lastRenderedPageBreak/>
        <w:drawing>
          <wp:inline distT="0" distB="0" distL="0" distR="0" wp14:anchorId="26B8EFE6" wp14:editId="0C6A11B7">
            <wp:extent cx="7146290" cy="3101975"/>
            <wp:effectExtent l="0" t="0" r="0" b="3175"/>
            <wp:docPr id="115" name="Picture 115" descr="Shear Modu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hear Modulu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146290" cy="3101975"/>
                    </a:xfrm>
                    <a:prstGeom prst="rect">
                      <a:avLst/>
                    </a:prstGeom>
                    <a:noFill/>
                    <a:ln>
                      <a:noFill/>
                    </a:ln>
                  </pic:spPr>
                </pic:pic>
              </a:graphicData>
            </a:graphic>
          </wp:inline>
        </w:drawing>
      </w:r>
    </w:p>
    <w:p w14:paraId="02567575" w14:textId="77777777" w:rsidR="00983EA2" w:rsidRDefault="00983EA2" w:rsidP="00983EA2">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Modulus Of Rigidity Formula</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983EA2" w14:paraId="67E7D2B5" w14:textId="77777777" w:rsidTr="004F03B6">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9E4C1B3" w14:textId="78BFB479" w:rsidR="00983EA2" w:rsidRDefault="008921C8">
            <w:pPr>
              <w:spacing w:after="330" w:line="300" w:lineRule="atLeast"/>
              <w:jc w:val="center"/>
              <w:divId w:val="437062688"/>
              <w:rPr>
                <w:rFonts w:ascii="Times New Roman" w:hAnsi="Times New Roman" w:cs="Times New Roman"/>
                <w:sz w:val="21"/>
                <w:szCs w:val="21"/>
              </w:rPr>
            </w:pPr>
            <m:oMathPara>
              <m:oMath>
                <m:eqArr>
                  <m:eqArrPr>
                    <m:ctrlPr>
                      <w:rPr>
                        <w:rFonts w:ascii="Cambria Math" w:hAnsi="Cambria Math"/>
                        <w:sz w:val="21"/>
                        <w:szCs w:val="21"/>
                        <w:highlight w:val="yellow"/>
                      </w:rPr>
                    </m:ctrlPr>
                  </m:eqArrPr>
                  <m:e>
                    <m:r>
                      <w:rPr>
                        <w:rFonts w:ascii="Cambria Math" w:hAnsi="Cambria Math"/>
                        <w:sz w:val="21"/>
                        <w:szCs w:val="21"/>
                        <w:highlight w:val="yellow"/>
                      </w:rPr>
                      <m:t>G=</m:t>
                    </m:r>
                    <m:f>
                      <m:fPr>
                        <m:ctrlPr>
                          <w:rPr>
                            <w:rFonts w:ascii="Cambria Math" w:hAnsi="Cambria Math"/>
                            <w:sz w:val="21"/>
                            <w:szCs w:val="21"/>
                            <w:highlight w:val="yellow"/>
                          </w:rPr>
                        </m:ctrlPr>
                      </m:fPr>
                      <m:num>
                        <m:sSub>
                          <m:sSubPr>
                            <m:ctrlPr>
                              <w:rPr>
                                <w:rFonts w:ascii="Cambria Math" w:hAnsi="Cambria Math"/>
                                <w:sz w:val="21"/>
                                <w:szCs w:val="21"/>
                                <w:highlight w:val="yellow"/>
                              </w:rPr>
                            </m:ctrlPr>
                          </m:sSubPr>
                          <m:e>
                            <m:r>
                              <w:rPr>
                                <w:rFonts w:ascii="Cambria Math" w:hAnsi="Cambria Math"/>
                                <w:sz w:val="21"/>
                                <w:szCs w:val="21"/>
                                <w:highlight w:val="yellow"/>
                              </w:rPr>
                              <m:t>τ</m:t>
                            </m:r>
                          </m:e>
                          <m:sub>
                            <m:r>
                              <w:rPr>
                                <w:rFonts w:ascii="Cambria Math" w:hAnsi="Cambria Math"/>
                                <w:sz w:val="21"/>
                                <w:szCs w:val="21"/>
                                <w:highlight w:val="yellow"/>
                              </w:rPr>
                              <m:t>xy</m:t>
                            </m:r>
                          </m:sub>
                        </m:sSub>
                      </m:num>
                      <m:den>
                        <m:sSub>
                          <m:sSubPr>
                            <m:ctrlPr>
                              <w:rPr>
                                <w:rFonts w:ascii="Cambria Math" w:hAnsi="Cambria Math"/>
                                <w:sz w:val="21"/>
                                <w:szCs w:val="21"/>
                                <w:highlight w:val="yellow"/>
                              </w:rPr>
                            </m:ctrlPr>
                          </m:sSubPr>
                          <m:e>
                            <m:r>
                              <w:rPr>
                                <w:rFonts w:ascii="Cambria Math" w:hAnsi="Cambria Math"/>
                                <w:sz w:val="21"/>
                                <w:szCs w:val="21"/>
                                <w:highlight w:val="yellow"/>
                              </w:rPr>
                              <m:t>γ</m:t>
                            </m:r>
                          </m:e>
                          <m:sub>
                            <m:r>
                              <w:rPr>
                                <w:rFonts w:ascii="Cambria Math" w:hAnsi="Cambria Math"/>
                                <w:sz w:val="21"/>
                                <w:szCs w:val="21"/>
                                <w:highlight w:val="yellow"/>
                              </w:rPr>
                              <m:t>xy</m:t>
                            </m:r>
                          </m:sub>
                        </m:sSub>
                      </m:den>
                    </m:f>
                    <m:r>
                      <w:rPr>
                        <w:rFonts w:ascii="Cambria Math" w:hAnsi="Cambria Math"/>
                        <w:sz w:val="21"/>
                        <w:szCs w:val="21"/>
                        <w:highlight w:val="yellow"/>
                      </w:rPr>
                      <m:t>=</m:t>
                    </m:r>
                    <m:f>
                      <m:fPr>
                        <m:ctrlPr>
                          <w:rPr>
                            <w:rFonts w:ascii="Cambria Math" w:hAnsi="Cambria Math"/>
                            <w:sz w:val="21"/>
                            <w:szCs w:val="21"/>
                            <w:highlight w:val="yellow"/>
                          </w:rPr>
                        </m:ctrlPr>
                      </m:fPr>
                      <m:num>
                        <m:r>
                          <w:rPr>
                            <w:rFonts w:ascii="Cambria Math" w:hAnsi="Cambria Math"/>
                            <w:sz w:val="21"/>
                            <w:szCs w:val="21"/>
                            <w:highlight w:val="yellow"/>
                          </w:rPr>
                          <m:t>(</m:t>
                        </m:r>
                        <m:f>
                          <m:fPr>
                            <m:ctrlPr>
                              <w:rPr>
                                <w:rFonts w:ascii="Cambria Math" w:hAnsi="Cambria Math"/>
                                <w:sz w:val="21"/>
                                <w:szCs w:val="21"/>
                                <w:highlight w:val="yellow"/>
                              </w:rPr>
                            </m:ctrlPr>
                          </m:fPr>
                          <m:num>
                            <m:r>
                              <w:rPr>
                                <w:rFonts w:ascii="Cambria Math" w:hAnsi="Cambria Math"/>
                                <w:sz w:val="21"/>
                                <w:szCs w:val="21"/>
                                <w:highlight w:val="yellow"/>
                              </w:rPr>
                              <m:t>F</m:t>
                            </m:r>
                          </m:num>
                          <m:den>
                            <m:r>
                              <w:rPr>
                                <w:rFonts w:ascii="Cambria Math" w:hAnsi="Cambria Math"/>
                                <w:sz w:val="21"/>
                                <w:szCs w:val="21"/>
                                <w:highlight w:val="yellow"/>
                              </w:rPr>
                              <m:t>A</m:t>
                            </m:r>
                          </m:den>
                        </m:f>
                        <m:r>
                          <w:rPr>
                            <w:rFonts w:ascii="Cambria Math" w:hAnsi="Cambria Math"/>
                            <w:sz w:val="21"/>
                            <w:szCs w:val="21"/>
                            <w:highlight w:val="yellow"/>
                          </w:rPr>
                          <m:t>)</m:t>
                        </m:r>
                      </m:num>
                      <m:den>
                        <m:r>
                          <w:rPr>
                            <w:rFonts w:ascii="Cambria Math" w:hAnsi="Cambria Math"/>
                            <w:sz w:val="21"/>
                            <w:szCs w:val="21"/>
                            <w:highlight w:val="yellow"/>
                          </w:rPr>
                          <m:t>(</m:t>
                        </m:r>
                        <m:f>
                          <m:fPr>
                            <m:ctrlPr>
                              <w:rPr>
                                <w:rFonts w:ascii="Cambria Math" w:hAnsi="Cambria Math"/>
                                <w:sz w:val="21"/>
                                <w:szCs w:val="21"/>
                                <w:highlight w:val="yellow"/>
                              </w:rPr>
                            </m:ctrlPr>
                          </m:fPr>
                          <m:num>
                            <m:r>
                              <m:rPr>
                                <m:sty m:val="p"/>
                              </m:rPr>
                              <w:rPr>
                                <w:rFonts w:ascii="Cambria Math" w:hAnsi="Cambria Math"/>
                                <w:sz w:val="21"/>
                                <w:szCs w:val="21"/>
                                <w:highlight w:val="yellow"/>
                              </w:rPr>
                              <m:t>Δ</m:t>
                            </m:r>
                            <m:r>
                              <w:rPr>
                                <w:rFonts w:ascii="Cambria Math" w:hAnsi="Cambria Math"/>
                                <w:sz w:val="21"/>
                                <w:szCs w:val="21"/>
                                <w:highlight w:val="yellow"/>
                              </w:rPr>
                              <m:t>x</m:t>
                            </m:r>
                          </m:num>
                          <m:den>
                            <m:r>
                              <w:rPr>
                                <w:rFonts w:ascii="Cambria Math" w:hAnsi="Cambria Math"/>
                                <w:sz w:val="21"/>
                                <w:szCs w:val="21"/>
                                <w:highlight w:val="yellow"/>
                              </w:rPr>
                              <m:t>l</m:t>
                            </m:r>
                          </m:den>
                        </m:f>
                        <m:r>
                          <w:rPr>
                            <w:rFonts w:ascii="Cambria Math" w:hAnsi="Cambria Math"/>
                            <w:sz w:val="21"/>
                            <w:szCs w:val="21"/>
                            <w:highlight w:val="yellow"/>
                          </w:rPr>
                          <m:t>)</m:t>
                        </m:r>
                      </m:den>
                    </m:f>
                    <m:r>
                      <w:rPr>
                        <w:rFonts w:ascii="Cambria Math" w:hAnsi="Cambria Math"/>
                        <w:sz w:val="21"/>
                        <w:szCs w:val="21"/>
                        <w:highlight w:val="yellow"/>
                      </w:rPr>
                      <m:t>=</m:t>
                    </m:r>
                    <m:f>
                      <m:fPr>
                        <m:ctrlPr>
                          <w:rPr>
                            <w:rFonts w:ascii="Cambria Math" w:hAnsi="Cambria Math"/>
                            <w:sz w:val="21"/>
                            <w:szCs w:val="21"/>
                            <w:highlight w:val="yellow"/>
                          </w:rPr>
                        </m:ctrlPr>
                      </m:fPr>
                      <m:num>
                        <m:r>
                          <w:rPr>
                            <w:rFonts w:ascii="Cambria Math" w:hAnsi="Cambria Math"/>
                            <w:sz w:val="21"/>
                            <w:szCs w:val="21"/>
                            <w:highlight w:val="yellow"/>
                          </w:rPr>
                          <m:t>Fl</m:t>
                        </m:r>
                      </m:num>
                      <m:den>
                        <m:r>
                          <w:rPr>
                            <w:rFonts w:ascii="Cambria Math" w:hAnsi="Cambria Math"/>
                            <w:sz w:val="21"/>
                            <w:szCs w:val="21"/>
                            <w:highlight w:val="yellow"/>
                          </w:rPr>
                          <m:t>A</m:t>
                        </m:r>
                        <m:r>
                          <m:rPr>
                            <m:sty m:val="p"/>
                          </m:rPr>
                          <w:rPr>
                            <w:rFonts w:ascii="Cambria Math" w:hAnsi="Cambria Math"/>
                            <w:sz w:val="21"/>
                            <w:szCs w:val="21"/>
                            <w:highlight w:val="yellow"/>
                          </w:rPr>
                          <m:t>Δ</m:t>
                        </m:r>
                        <m:r>
                          <w:rPr>
                            <w:rFonts w:ascii="Cambria Math" w:hAnsi="Cambria Math"/>
                            <w:sz w:val="21"/>
                            <w:szCs w:val="21"/>
                            <w:highlight w:val="yellow"/>
                          </w:rPr>
                          <m:t>x</m:t>
                        </m:r>
                      </m:den>
                    </m:f>
                  </m:e>
                </m:eqArr>
              </m:oMath>
            </m:oMathPara>
          </w:p>
        </w:tc>
      </w:tr>
    </w:tbl>
    <w:p w14:paraId="438B6310" w14:textId="77777777" w:rsidR="00983EA2" w:rsidRDefault="00983EA2" w:rsidP="00983EA2">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color w:val="444444"/>
        </w:rPr>
        <w:t>Where,</w:t>
      </w:r>
    </w:p>
    <w:p w14:paraId="0101914D" w14:textId="6402407A" w:rsidR="00983EA2" w:rsidRDefault="008921C8" w:rsidP="00983EA2">
      <w:pPr>
        <w:shd w:val="clear" w:color="auto" w:fill="FFFFFF"/>
        <w:spacing w:before="100" w:beforeAutospacing="1" w:after="75"/>
        <w:ind w:left="720"/>
        <w:rPr>
          <w:rFonts w:ascii="Poppins" w:hAnsi="Poppins" w:cs="Poppins"/>
          <w:color w:val="444444"/>
          <w:sz w:val="21"/>
          <w:szCs w:val="21"/>
        </w:rPr>
      </w:pPr>
      <m:oMath>
        <m:eqArr>
          <m:eqArrPr>
            <m:ctrlPr>
              <w:rPr>
                <w:rFonts w:ascii="Cambria Math" w:hAnsi="Cambria Math" w:cs="Cambria"/>
                <w:color w:val="444444"/>
                <w:sz w:val="21"/>
                <w:szCs w:val="21"/>
                <w:highlight w:val="yellow"/>
              </w:rPr>
            </m:ctrlPr>
          </m:eqArrPr>
          <m:e>
            <m:sSub>
              <m:sSubPr>
                <m:ctrlPr>
                  <w:rPr>
                    <w:rFonts w:ascii="Cambria Math" w:hAnsi="Cambria Math" w:cs="Cambria"/>
                    <w:color w:val="444444"/>
                    <w:sz w:val="21"/>
                    <w:szCs w:val="21"/>
                    <w:highlight w:val="yellow"/>
                  </w:rPr>
                </m:ctrlPr>
              </m:sSubPr>
              <m:e>
                <m:r>
                  <w:rPr>
                    <w:rFonts w:ascii="Cambria Math" w:hAnsi="Cambria Math" w:cs="Cambria"/>
                    <w:color w:val="444444"/>
                    <w:sz w:val="21"/>
                    <w:szCs w:val="21"/>
                    <w:highlight w:val="yellow"/>
                  </w:rPr>
                  <m:t>τ</m:t>
                </m:r>
              </m:e>
              <m:sub>
                <m:r>
                  <w:rPr>
                    <w:rFonts w:ascii="Cambria Math" w:hAnsi="Cambria Math" w:cs="Cambria"/>
                    <w:color w:val="444444"/>
                    <w:sz w:val="21"/>
                    <w:szCs w:val="21"/>
                    <w:highlight w:val="yellow"/>
                  </w:rPr>
                  <m:t>xy</m:t>
                </m:r>
              </m:sub>
            </m:sSub>
            <m:r>
              <w:rPr>
                <w:rFonts w:ascii="Cambria Math" w:hAnsi="Cambria Math" w:cs="Cambria"/>
                <w:color w:val="444444"/>
                <w:sz w:val="21"/>
                <w:szCs w:val="21"/>
                <w:highlight w:val="yellow"/>
              </w:rPr>
              <m:t>=</m:t>
            </m:r>
            <m:f>
              <m:fPr>
                <m:ctrlPr>
                  <w:rPr>
                    <w:rFonts w:ascii="Cambria Math" w:hAnsi="Cambria Math" w:cs="Cambria"/>
                    <w:color w:val="444444"/>
                    <w:sz w:val="21"/>
                    <w:szCs w:val="21"/>
                    <w:highlight w:val="yellow"/>
                  </w:rPr>
                </m:ctrlPr>
              </m:fPr>
              <m:num>
                <m:r>
                  <w:rPr>
                    <w:rFonts w:ascii="Cambria Math" w:hAnsi="Cambria Math" w:cs="Cambria"/>
                    <w:color w:val="444444"/>
                    <w:sz w:val="21"/>
                    <w:szCs w:val="21"/>
                    <w:highlight w:val="yellow"/>
                  </w:rPr>
                  <m:t>F</m:t>
                </m:r>
              </m:num>
              <m:den>
                <m:r>
                  <w:rPr>
                    <w:rFonts w:ascii="Cambria Math" w:hAnsi="Cambria Math" w:cs="Cambria"/>
                    <w:color w:val="444444"/>
                    <w:sz w:val="21"/>
                    <w:szCs w:val="21"/>
                    <w:highlight w:val="yellow"/>
                  </w:rPr>
                  <m:t>A</m:t>
                </m:r>
              </m:den>
            </m:f>
            <m:r>
              <w:rPr>
                <w:rFonts w:ascii="Cambria Math" w:hAnsi="Cambria Math" w:cs="Cambria"/>
                <w:color w:val="444444"/>
                <w:sz w:val="21"/>
                <w:szCs w:val="21"/>
                <w:highlight w:val="yellow"/>
              </w:rPr>
              <m:t>isshearstress</m:t>
            </m:r>
          </m:e>
        </m:eqArr>
      </m:oMath>
      <w:r w:rsidR="00983EA2">
        <w:rPr>
          <w:rFonts w:ascii="Poppins" w:hAnsi="Poppins" w:cs="Poppins"/>
          <w:color w:val="444444"/>
          <w:sz w:val="21"/>
          <w:szCs w:val="21"/>
        </w:rPr>
        <w:t>.</w:t>
      </w:r>
    </w:p>
    <w:p w14:paraId="342FE2BB" w14:textId="77777777" w:rsidR="00983EA2" w:rsidRDefault="00983EA2" w:rsidP="00983EA2">
      <w:pPr>
        <w:numPr>
          <w:ilvl w:val="0"/>
          <w:numId w:val="5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 is the force acting on the object.</w:t>
      </w:r>
    </w:p>
    <w:p w14:paraId="2C19FCC6" w14:textId="77777777" w:rsidR="00983EA2" w:rsidRDefault="00983EA2" w:rsidP="00983EA2">
      <w:pPr>
        <w:numPr>
          <w:ilvl w:val="0"/>
          <w:numId w:val="5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is the area on which the force is acting.</w:t>
      </w:r>
    </w:p>
    <w:p w14:paraId="19149F1D" w14:textId="6D61BFF7" w:rsidR="00983EA2" w:rsidRDefault="008921C8" w:rsidP="00983EA2">
      <w:pPr>
        <w:shd w:val="clear" w:color="auto" w:fill="FFFFFF"/>
        <w:spacing w:before="100" w:beforeAutospacing="1" w:after="75"/>
        <w:ind w:left="720"/>
        <w:rPr>
          <w:rFonts w:ascii="Poppins" w:hAnsi="Poppins" w:cs="Poppins"/>
          <w:color w:val="444444"/>
          <w:sz w:val="21"/>
          <w:szCs w:val="21"/>
        </w:rPr>
      </w:pPr>
      <m:oMath>
        <m:eqArr>
          <m:eqArrPr>
            <m:ctrlPr>
              <w:rPr>
                <w:rFonts w:ascii="Cambria Math" w:hAnsi="Cambria Math" w:cs="Cambria"/>
                <w:color w:val="444444"/>
                <w:sz w:val="21"/>
                <w:szCs w:val="21"/>
                <w:highlight w:val="yellow"/>
              </w:rPr>
            </m:ctrlPr>
          </m:eqArrPr>
          <m:e>
            <m:sSub>
              <m:sSubPr>
                <m:ctrlPr>
                  <w:rPr>
                    <w:rFonts w:ascii="Cambria Math" w:hAnsi="Cambria Math" w:cs="Cambria"/>
                    <w:color w:val="444444"/>
                    <w:sz w:val="21"/>
                    <w:szCs w:val="21"/>
                    <w:highlight w:val="yellow"/>
                  </w:rPr>
                </m:ctrlPr>
              </m:sSubPr>
              <m:e>
                <m:r>
                  <w:rPr>
                    <w:rFonts w:ascii="Cambria Math" w:hAnsi="Cambria Math" w:cs="Cambria"/>
                    <w:color w:val="444444"/>
                    <w:sz w:val="21"/>
                    <w:szCs w:val="21"/>
                    <w:highlight w:val="yellow"/>
                  </w:rPr>
                  <m:t>γ</m:t>
                </m:r>
              </m:e>
              <m:sub>
                <m:r>
                  <w:rPr>
                    <w:rFonts w:ascii="Cambria Math" w:hAnsi="Cambria Math" w:cs="Cambria"/>
                    <w:color w:val="444444"/>
                    <w:sz w:val="21"/>
                    <w:szCs w:val="21"/>
                    <w:highlight w:val="yellow"/>
                  </w:rPr>
                  <m:t>xy</m:t>
                </m:r>
              </m:sub>
            </m:sSub>
            <m:r>
              <w:rPr>
                <w:rFonts w:ascii="Cambria Math" w:hAnsi="Cambria Math" w:cs="Cambria"/>
                <w:color w:val="444444"/>
                <w:sz w:val="21"/>
                <w:szCs w:val="21"/>
                <w:highlight w:val="yellow"/>
              </w:rPr>
              <m:t>=</m:t>
            </m:r>
            <m:f>
              <m:fPr>
                <m:ctrlPr>
                  <w:rPr>
                    <w:rFonts w:ascii="Cambria Math" w:hAnsi="Cambria Math" w:cs="Cambria"/>
                    <w:color w:val="444444"/>
                    <w:sz w:val="21"/>
                    <w:szCs w:val="21"/>
                    <w:highlight w:val="yellow"/>
                  </w:rPr>
                </m:ctrlPr>
              </m:fPr>
              <m:num>
                <m:r>
                  <m:rPr>
                    <m:sty m:val="p"/>
                  </m:rPr>
                  <w:rPr>
                    <w:rFonts w:ascii="Cambria Math" w:hAnsi="Cambria Math" w:cs="Cambria"/>
                    <w:color w:val="444444"/>
                    <w:sz w:val="21"/>
                    <w:szCs w:val="21"/>
                    <w:highlight w:val="yellow"/>
                  </w:rPr>
                  <m:t>Δ</m:t>
                </m:r>
                <m:r>
                  <w:rPr>
                    <w:rFonts w:ascii="Cambria Math" w:hAnsi="Cambria Math" w:cs="Cambria"/>
                    <w:color w:val="444444"/>
                    <w:sz w:val="21"/>
                    <w:szCs w:val="21"/>
                    <w:highlight w:val="yellow"/>
                  </w:rPr>
                  <m:t>x</m:t>
                </m:r>
              </m:num>
              <m:den>
                <m:r>
                  <w:rPr>
                    <w:rFonts w:ascii="Cambria Math" w:hAnsi="Cambria Math" w:cs="Cambria"/>
                    <w:color w:val="444444"/>
                    <w:sz w:val="21"/>
                    <w:szCs w:val="21"/>
                    <w:highlight w:val="yellow"/>
                  </w:rPr>
                  <m:t>l</m:t>
                </m:r>
              </m:den>
            </m:f>
            <m:r>
              <w:rPr>
                <w:rFonts w:ascii="Cambria Math" w:hAnsi="Cambria Math" w:cs="Cambria"/>
                <w:color w:val="444444"/>
                <w:sz w:val="21"/>
                <w:szCs w:val="21"/>
                <w:highlight w:val="yellow"/>
              </w:rPr>
              <m:t xml:space="preserve"> is The shear Strain</m:t>
            </m:r>
          </m:e>
        </m:eqArr>
      </m:oMath>
      <w:r w:rsidR="00983EA2">
        <w:rPr>
          <w:rFonts w:ascii="Poppins" w:hAnsi="Poppins" w:cs="Poppins"/>
          <w:color w:val="444444"/>
          <w:sz w:val="21"/>
          <w:szCs w:val="21"/>
        </w:rPr>
        <w:t>.</w:t>
      </w:r>
    </w:p>
    <w:p w14:paraId="4728D2E8" w14:textId="6D85768F" w:rsidR="00983EA2" w:rsidRDefault="00983EA2" w:rsidP="00983EA2">
      <w:pPr>
        <w:numPr>
          <w:ilvl w:val="0"/>
          <w:numId w:val="51"/>
        </w:numPr>
        <w:shd w:val="clear" w:color="auto" w:fill="FFFFFF"/>
        <w:spacing w:before="100" w:beforeAutospacing="1" w:after="75" w:line="240" w:lineRule="auto"/>
        <w:rPr>
          <w:rFonts w:ascii="Poppins" w:hAnsi="Poppins" w:cs="Poppins"/>
          <w:color w:val="444444"/>
          <w:sz w:val="21"/>
          <w:szCs w:val="21"/>
        </w:rPr>
      </w:pPr>
      <w:r w:rsidRPr="00FE1237">
        <w:rPr>
          <w:rFonts w:ascii="Cambria" w:hAnsi="Cambria" w:cs="Cambria"/>
          <w:color w:val="444444"/>
          <w:sz w:val="21"/>
          <w:szCs w:val="21"/>
          <w:highlight w:val="yellow"/>
        </w:rPr>
        <w:t>Δ</w:t>
      </w:r>
      <w:r w:rsidRPr="00FE1237">
        <w:rPr>
          <w:rFonts w:ascii="Poppins" w:hAnsi="Poppins" w:cs="Poppins"/>
          <w:color w:val="444444"/>
          <w:sz w:val="21"/>
          <w:szCs w:val="21"/>
          <w:highlight w:val="yellow"/>
        </w:rPr>
        <w:t>x</w:t>
      </w:r>
      <w:r w:rsidR="00FE1237" w:rsidRPr="00FE1237">
        <w:rPr>
          <w:rFonts w:ascii="Poppins" w:hAnsi="Poppins" w:cs="Poppins"/>
          <w:color w:val="444444"/>
          <w:sz w:val="21"/>
          <w:szCs w:val="21"/>
          <w:highlight w:val="yellow"/>
        </w:rPr>
        <w:t xml:space="preserve"> </w:t>
      </w:r>
      <w:r w:rsidRPr="00FE1237">
        <w:rPr>
          <w:rFonts w:ascii="Poppins" w:hAnsi="Poppins" w:cs="Poppins"/>
          <w:color w:val="444444"/>
          <w:sz w:val="21"/>
          <w:szCs w:val="21"/>
          <w:highlight w:val="yellow"/>
        </w:rPr>
        <w:t>is</w:t>
      </w:r>
      <w:r w:rsidR="00FE1237" w:rsidRPr="00FE1237">
        <w:rPr>
          <w:rFonts w:ascii="Poppins" w:hAnsi="Poppins" w:cs="Poppins"/>
          <w:color w:val="444444"/>
          <w:sz w:val="21"/>
          <w:szCs w:val="21"/>
          <w:highlight w:val="yellow"/>
        </w:rPr>
        <w:t xml:space="preserve"> </w:t>
      </w:r>
      <w:r w:rsidRPr="00FE1237">
        <w:rPr>
          <w:rFonts w:ascii="Poppins" w:hAnsi="Poppins" w:cs="Poppins"/>
          <w:color w:val="444444"/>
          <w:sz w:val="21"/>
          <w:szCs w:val="21"/>
          <w:highlight w:val="yellow"/>
        </w:rPr>
        <w:t>the</w:t>
      </w:r>
      <w:r w:rsidR="00FE1237" w:rsidRPr="00FE1237">
        <w:rPr>
          <w:rFonts w:ascii="Poppins" w:hAnsi="Poppins" w:cs="Poppins"/>
          <w:color w:val="444444"/>
          <w:sz w:val="21"/>
          <w:szCs w:val="21"/>
          <w:highlight w:val="yellow"/>
        </w:rPr>
        <w:t xml:space="preserve"> transverse displacement</w:t>
      </w:r>
      <w:r>
        <w:rPr>
          <w:rFonts w:ascii="Poppins" w:hAnsi="Poppins" w:cs="Poppins"/>
          <w:color w:val="444444"/>
          <w:sz w:val="21"/>
          <w:szCs w:val="21"/>
        </w:rPr>
        <w:t>.</w:t>
      </w:r>
    </w:p>
    <w:p w14:paraId="042FF10A" w14:textId="77777777" w:rsidR="00983EA2" w:rsidRDefault="00983EA2" w:rsidP="00983EA2">
      <w:pPr>
        <w:numPr>
          <w:ilvl w:val="0"/>
          <w:numId w:val="5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l is the initial length.</w:t>
      </w:r>
    </w:p>
    <w:p w14:paraId="3E3ECF8B" w14:textId="77777777" w:rsidR="00983EA2" w:rsidRDefault="00983EA2" w:rsidP="00983EA2">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Units:</w:t>
      </w:r>
    </w:p>
    <w:p w14:paraId="0AACE935" w14:textId="77777777" w:rsidR="00983EA2" w:rsidRDefault="00983EA2" w:rsidP="00983EA2">
      <w:pPr>
        <w:numPr>
          <w:ilvl w:val="0"/>
          <w:numId w:val="5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modulus of rigidity is measured using the SI unit </w:t>
      </w:r>
      <w:r>
        <w:rPr>
          <w:rStyle w:val="Strong"/>
          <w:rFonts w:ascii="Poppins" w:hAnsi="Poppins" w:cs="Poppins"/>
          <w:color w:val="444444"/>
          <w:sz w:val="21"/>
          <w:szCs w:val="21"/>
        </w:rPr>
        <w:t>pascal or Pa.</w:t>
      </w:r>
    </w:p>
    <w:p w14:paraId="267B4456" w14:textId="77777777" w:rsidR="00983EA2" w:rsidRDefault="00983EA2" w:rsidP="00983EA2">
      <w:pPr>
        <w:numPr>
          <w:ilvl w:val="0"/>
          <w:numId w:val="5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Commonly it is expressed in terms of </w:t>
      </w:r>
      <w:r>
        <w:rPr>
          <w:rStyle w:val="Strong"/>
          <w:rFonts w:ascii="Poppins" w:hAnsi="Poppins" w:cs="Poppins"/>
          <w:color w:val="444444"/>
          <w:sz w:val="21"/>
          <w:szCs w:val="21"/>
        </w:rPr>
        <w:t>gigaPascal (GPa).</w:t>
      </w:r>
    </w:p>
    <w:p w14:paraId="61F965EA" w14:textId="77777777" w:rsidR="00983EA2" w:rsidRDefault="00983EA2" w:rsidP="00983EA2">
      <w:pPr>
        <w:numPr>
          <w:ilvl w:val="0"/>
          <w:numId w:val="5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Alternatively, it is also expressed in </w:t>
      </w:r>
      <w:r>
        <w:rPr>
          <w:rStyle w:val="Strong"/>
          <w:rFonts w:ascii="Poppins" w:hAnsi="Poppins" w:cs="Poppins"/>
          <w:color w:val="444444"/>
          <w:sz w:val="21"/>
          <w:szCs w:val="21"/>
        </w:rPr>
        <w:t>pounds per square inch(PSI).</w:t>
      </w:r>
    </w:p>
    <w:p w14:paraId="37C7B792" w14:textId="77777777" w:rsidR="00983EA2" w:rsidRDefault="00983EA2" w:rsidP="00983EA2">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800080"/>
        </w:rPr>
        <w:lastRenderedPageBreak/>
        <w:t>Modulus Of Rigidity – Overview:</w:t>
      </w:r>
    </w:p>
    <w:p w14:paraId="03DA35A8" w14:textId="77777777" w:rsidR="00983EA2" w:rsidRDefault="00983EA2" w:rsidP="00983EA2">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modulus of rigidity is the elastic coefficient when a shear force is applied resulting in lateral deformation. It gives us a measure of how rigid a body is. The table given below briefs everything you need to know about rigidity modulus.</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2344"/>
        <w:gridCol w:w="7706"/>
      </w:tblGrid>
      <w:tr w:rsidR="00983EA2" w14:paraId="4E162063" w14:textId="77777777" w:rsidTr="00983EA2">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5492ACC" w14:textId="77777777" w:rsidR="00983EA2" w:rsidRDefault="00983EA2">
            <w:pPr>
              <w:spacing w:after="330" w:line="300" w:lineRule="atLeast"/>
              <w:rPr>
                <w:rFonts w:ascii="Times New Roman" w:hAnsi="Times New Roman" w:cs="Times New Roman"/>
                <w:sz w:val="21"/>
                <w:szCs w:val="21"/>
              </w:rPr>
            </w:pPr>
            <w:r>
              <w:rPr>
                <w:rStyle w:val="Strong"/>
                <w:sz w:val="21"/>
                <w:szCs w:val="21"/>
              </w:rPr>
              <w:t>Definition</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2FBB9DD" w14:textId="77777777" w:rsidR="00983EA2" w:rsidRDefault="00983EA2">
            <w:pPr>
              <w:spacing w:after="330" w:line="300" w:lineRule="atLeast"/>
              <w:rPr>
                <w:sz w:val="21"/>
                <w:szCs w:val="21"/>
              </w:rPr>
            </w:pPr>
            <w:r>
              <w:rPr>
                <w:sz w:val="21"/>
                <w:szCs w:val="21"/>
              </w:rPr>
              <w:t>Shear modulus is the ratio of shear stress to shear strain in a body.</w:t>
            </w:r>
          </w:p>
        </w:tc>
      </w:tr>
      <w:tr w:rsidR="00983EA2" w14:paraId="308FDAC2" w14:textId="77777777" w:rsidTr="00983EA2">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1E54C48" w14:textId="77777777" w:rsidR="00983EA2" w:rsidRDefault="00983EA2">
            <w:pPr>
              <w:spacing w:after="330" w:line="300" w:lineRule="atLeast"/>
              <w:rPr>
                <w:sz w:val="21"/>
                <w:szCs w:val="21"/>
              </w:rPr>
            </w:pPr>
            <w:r>
              <w:rPr>
                <w:rStyle w:val="Strong"/>
                <w:sz w:val="21"/>
                <w:szCs w:val="21"/>
              </w:rPr>
              <w:t>Symbol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4AC4997" w14:textId="77777777" w:rsidR="00983EA2" w:rsidRDefault="00983EA2">
            <w:pPr>
              <w:spacing w:after="330" w:line="300" w:lineRule="atLeast"/>
              <w:rPr>
                <w:sz w:val="21"/>
                <w:szCs w:val="21"/>
              </w:rPr>
            </w:pPr>
            <w:r>
              <w:rPr>
                <w:sz w:val="21"/>
                <w:szCs w:val="21"/>
              </w:rPr>
              <w:t>G or S or μ</w:t>
            </w:r>
          </w:p>
        </w:tc>
      </w:tr>
      <w:tr w:rsidR="00983EA2" w14:paraId="067FD61E" w14:textId="77777777" w:rsidTr="00983EA2">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9C80119" w14:textId="77777777" w:rsidR="00983EA2" w:rsidRDefault="00983EA2">
            <w:pPr>
              <w:spacing w:after="330" w:line="300" w:lineRule="atLeast"/>
              <w:rPr>
                <w:sz w:val="21"/>
                <w:szCs w:val="21"/>
              </w:rPr>
            </w:pPr>
            <w:r>
              <w:rPr>
                <w:rStyle w:val="Strong"/>
                <w:sz w:val="21"/>
                <w:szCs w:val="21"/>
              </w:rPr>
              <w:t>SI unit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8DECD89" w14:textId="77777777" w:rsidR="00983EA2" w:rsidRDefault="00983EA2">
            <w:pPr>
              <w:spacing w:after="330" w:line="300" w:lineRule="atLeast"/>
              <w:rPr>
                <w:sz w:val="21"/>
                <w:szCs w:val="21"/>
              </w:rPr>
            </w:pPr>
            <w:r>
              <w:rPr>
                <w:sz w:val="21"/>
                <w:szCs w:val="21"/>
              </w:rPr>
              <w:t>Pascal (Pa), N/m</w:t>
            </w:r>
            <w:r>
              <w:rPr>
                <w:sz w:val="16"/>
                <w:szCs w:val="16"/>
                <w:vertAlign w:val="superscript"/>
              </w:rPr>
              <w:t>2</w:t>
            </w:r>
          </w:p>
        </w:tc>
      </w:tr>
      <w:tr w:rsidR="00983EA2" w14:paraId="1227948F" w14:textId="77777777" w:rsidTr="00983EA2">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145EC1A" w14:textId="77777777" w:rsidR="00983EA2" w:rsidRDefault="00983EA2">
            <w:pPr>
              <w:spacing w:after="330" w:line="300" w:lineRule="atLeast"/>
              <w:rPr>
                <w:sz w:val="21"/>
                <w:szCs w:val="21"/>
              </w:rPr>
            </w:pPr>
            <w:r>
              <w:rPr>
                <w:rStyle w:val="Strong"/>
                <w:sz w:val="21"/>
                <w:szCs w:val="21"/>
              </w:rPr>
              <w:t>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27F8BEC" w14:textId="77777777" w:rsidR="00983EA2" w:rsidRDefault="00983EA2">
            <w:pPr>
              <w:spacing w:after="330" w:line="300" w:lineRule="atLeast"/>
              <w:rPr>
                <w:sz w:val="21"/>
                <w:szCs w:val="21"/>
              </w:rPr>
            </w:pPr>
            <w:r>
              <w:rPr>
                <w:sz w:val="21"/>
                <w:szCs w:val="21"/>
              </w:rPr>
              <w:t>Shear stress/shear strain</w:t>
            </w:r>
          </w:p>
        </w:tc>
      </w:tr>
      <w:tr w:rsidR="00983EA2" w14:paraId="3D69686A" w14:textId="77777777" w:rsidTr="00983EA2">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37AF1CB" w14:textId="77777777" w:rsidR="00983EA2" w:rsidRDefault="00983EA2">
            <w:pPr>
              <w:spacing w:after="330" w:line="300" w:lineRule="atLeast"/>
              <w:rPr>
                <w:sz w:val="21"/>
                <w:szCs w:val="21"/>
              </w:rPr>
            </w:pPr>
            <w:r>
              <w:rPr>
                <w:rStyle w:val="Strong"/>
                <w:sz w:val="21"/>
                <w:szCs w:val="21"/>
              </w:rPr>
              <w:t>Dimension 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E9AA2EE" w14:textId="77777777" w:rsidR="00983EA2" w:rsidRPr="00C313D2" w:rsidRDefault="00983EA2">
            <w:pPr>
              <w:spacing w:after="330" w:line="300" w:lineRule="atLeast"/>
              <w:rPr>
                <w:sz w:val="32"/>
                <w:szCs w:val="32"/>
              </w:rPr>
            </w:pPr>
            <w:r w:rsidRPr="00C313D2">
              <w:rPr>
                <w:sz w:val="32"/>
                <w:szCs w:val="32"/>
                <w:highlight w:val="yellow"/>
              </w:rPr>
              <w:t>M</w:t>
            </w:r>
            <w:r w:rsidRPr="00C313D2">
              <w:rPr>
                <w:sz w:val="32"/>
                <w:szCs w:val="32"/>
                <w:highlight w:val="yellow"/>
                <w:vertAlign w:val="superscript"/>
              </w:rPr>
              <w:t>1</w:t>
            </w:r>
            <w:r w:rsidRPr="00C313D2">
              <w:rPr>
                <w:sz w:val="32"/>
                <w:szCs w:val="32"/>
                <w:highlight w:val="yellow"/>
              </w:rPr>
              <w:t>L</w:t>
            </w:r>
            <w:r w:rsidRPr="00C313D2">
              <w:rPr>
                <w:sz w:val="32"/>
                <w:szCs w:val="32"/>
                <w:highlight w:val="yellow"/>
                <w:vertAlign w:val="superscript"/>
              </w:rPr>
              <w:t>-1</w:t>
            </w:r>
            <w:r w:rsidRPr="00C313D2">
              <w:rPr>
                <w:sz w:val="32"/>
                <w:szCs w:val="32"/>
                <w:highlight w:val="yellow"/>
              </w:rPr>
              <w:t>T</w:t>
            </w:r>
            <w:r w:rsidRPr="00C313D2">
              <w:rPr>
                <w:sz w:val="32"/>
                <w:szCs w:val="32"/>
                <w:highlight w:val="yellow"/>
                <w:vertAlign w:val="superscript"/>
              </w:rPr>
              <w:t>-2</w:t>
            </w:r>
          </w:p>
        </w:tc>
      </w:tr>
    </w:tbl>
    <w:p w14:paraId="0FD79057" w14:textId="77777777" w:rsidR="00983EA2" w:rsidRDefault="00983EA2" w:rsidP="00983EA2">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Example of Modulus Of Rigidity</w:t>
      </w:r>
    </w:p>
    <w:p w14:paraId="5BC9074F" w14:textId="77777777" w:rsidR="00983EA2" w:rsidRDefault="00983EA2" w:rsidP="00983EA2">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following example will give you a clear understanding of how the shear modulus helps in defining the rigidity of any material.</w:t>
      </w:r>
    </w:p>
    <w:p w14:paraId="4A2A5A42" w14:textId="77777777" w:rsidR="00983EA2" w:rsidRDefault="00983EA2" w:rsidP="00983EA2">
      <w:pPr>
        <w:numPr>
          <w:ilvl w:val="0"/>
          <w:numId w:val="5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Shear modulus of wood is 6.2×10</w:t>
      </w:r>
      <w:r>
        <w:rPr>
          <w:rFonts w:ascii="Poppins" w:hAnsi="Poppins" w:cs="Poppins"/>
          <w:color w:val="444444"/>
          <w:sz w:val="16"/>
          <w:szCs w:val="16"/>
          <w:vertAlign w:val="superscript"/>
        </w:rPr>
        <w:t>8</w:t>
      </w:r>
      <w:r>
        <w:rPr>
          <w:rFonts w:ascii="Poppins" w:hAnsi="Poppins" w:cs="Poppins"/>
          <w:color w:val="444444"/>
          <w:sz w:val="21"/>
          <w:szCs w:val="21"/>
        </w:rPr>
        <w:t> Pa</w:t>
      </w:r>
    </w:p>
    <w:p w14:paraId="55D579C8" w14:textId="77777777" w:rsidR="00983EA2" w:rsidRDefault="00983EA2" w:rsidP="00983EA2">
      <w:pPr>
        <w:numPr>
          <w:ilvl w:val="0"/>
          <w:numId w:val="5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Shear modulus of steel is 7.2×10</w:t>
      </w:r>
      <w:r>
        <w:rPr>
          <w:rFonts w:ascii="Poppins" w:hAnsi="Poppins" w:cs="Poppins"/>
          <w:color w:val="444444"/>
          <w:sz w:val="16"/>
          <w:szCs w:val="16"/>
          <w:vertAlign w:val="superscript"/>
        </w:rPr>
        <w:t>10</w:t>
      </w:r>
      <w:r>
        <w:rPr>
          <w:rFonts w:ascii="Poppins" w:hAnsi="Poppins" w:cs="Poppins"/>
          <w:color w:val="444444"/>
          <w:sz w:val="21"/>
          <w:szCs w:val="21"/>
        </w:rPr>
        <w:t> Pa</w:t>
      </w:r>
    </w:p>
    <w:p w14:paraId="79ADC565" w14:textId="0DA59274" w:rsidR="00983EA2" w:rsidRDefault="00983EA2" w:rsidP="00983EA2">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Thus, it implies that steel is a lot more (really a lot more) rigid than wood, around 127</w:t>
      </w:r>
      <w:r w:rsidR="00FE1237">
        <w:rPr>
          <w:rFonts w:ascii="Poppins" w:hAnsi="Poppins" w:cs="Poppins"/>
          <w:color w:val="444444"/>
        </w:rPr>
        <w:t>(CORRECTION: it should be 11</w:t>
      </w:r>
      <w:r w:rsidR="00287F59">
        <w:rPr>
          <w:rFonts w:ascii="Poppins" w:hAnsi="Poppins" w:cs="Poppins"/>
          <w:color w:val="444444"/>
        </w:rPr>
        <w:t>6)</w:t>
      </w:r>
      <w:r>
        <w:rPr>
          <w:rFonts w:ascii="Poppins" w:hAnsi="Poppins" w:cs="Poppins"/>
          <w:color w:val="444444"/>
        </w:rPr>
        <w:t xml:space="preserve"> times more!</w:t>
      </w:r>
    </w:p>
    <w:p w14:paraId="418FD6ED" w14:textId="77777777" w:rsidR="001004A9" w:rsidRDefault="001004A9" w:rsidP="00983EA2">
      <w:pPr>
        <w:pStyle w:val="NormalWeb"/>
        <w:shd w:val="clear" w:color="auto" w:fill="FFFFFF"/>
        <w:spacing w:before="0" w:beforeAutospacing="0" w:after="150" w:afterAutospacing="0" w:line="360" w:lineRule="atLeast"/>
        <w:rPr>
          <w:rFonts w:ascii="Poppins" w:hAnsi="Poppins" w:cs="Poppins"/>
          <w:color w:val="444444"/>
        </w:rPr>
      </w:pPr>
    </w:p>
    <w:p w14:paraId="2C22E4D7" w14:textId="41C49500" w:rsidR="006031ED" w:rsidRDefault="006031ED" w:rsidP="006031ED">
      <w:pPr>
        <w:pStyle w:val="Heading1"/>
        <w:rPr>
          <w:sz w:val="52"/>
          <w:szCs w:val="52"/>
        </w:rPr>
      </w:pPr>
      <w:r>
        <w:rPr>
          <w:sz w:val="52"/>
          <w:szCs w:val="52"/>
        </w:rPr>
        <w:t>PRESSURE DUE TO A FLUID COLUMN</w:t>
      </w:r>
      <w:r w:rsidR="00A52685">
        <w:rPr>
          <w:sz w:val="52"/>
          <w:szCs w:val="52"/>
        </w:rPr>
        <w:t>:</w:t>
      </w:r>
    </w:p>
    <w:p w14:paraId="499582B0" w14:textId="77777777" w:rsidR="00A52685" w:rsidRPr="00A52685" w:rsidRDefault="00A52685" w:rsidP="00A52685"/>
    <w:p w14:paraId="59977728" w14:textId="3CCA332A" w:rsidR="001004A9" w:rsidRDefault="001004A9" w:rsidP="001004A9">
      <w:pPr>
        <w:pStyle w:val="NormalWeb"/>
        <w:spacing w:before="0" w:beforeAutospacing="0" w:after="240" w:afterAutospacing="0" w:line="360" w:lineRule="atLeast"/>
      </w:pPr>
      <w:r>
        <w:rPr>
          <w:noProof/>
        </w:rPr>
        <w:lastRenderedPageBreak/>
        <w:drawing>
          <wp:inline distT="0" distB="0" distL="0" distR="0" wp14:anchorId="7C435166" wp14:editId="147DE516">
            <wp:extent cx="7146290" cy="3333750"/>
            <wp:effectExtent l="0" t="0" r="0" b="0"/>
            <wp:docPr id="119" name="Picture 119" descr="Human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uman Pyrami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22C32DBF" w14:textId="77777777" w:rsidR="001004A9" w:rsidRDefault="001004A9" w:rsidP="001004A9">
      <w:pPr>
        <w:pStyle w:val="NormalWeb"/>
        <w:spacing w:before="0" w:beforeAutospacing="0" w:after="240" w:afterAutospacing="0" w:line="360" w:lineRule="atLeast"/>
      </w:pPr>
      <w:r>
        <w:t>Have you ever seen a pyramid of people? Consider the person in the last row from the bottom. He is clearly carrying far more weight than the man in the front row. The fluid pressure in a column is the same way. The pressure in a fluid column rises in proportion to the depth. And why is there a rise in pressure? Because fluid at a lesser depth must also sustain fluid above it as you go deeper, In order to define it, we may thus state, “</w:t>
      </w:r>
      <w:r w:rsidRPr="00246B1D">
        <w:rPr>
          <w:highlight w:val="yellow"/>
        </w:rPr>
        <w:t>The pressure at a place within a fluid caused by the fluid’s weight is known as fluid pressure”.</w:t>
      </w:r>
    </w:p>
    <w:p w14:paraId="1FD51402" w14:textId="77777777" w:rsidR="001004A9" w:rsidRDefault="001004A9" w:rsidP="001004A9">
      <w:pPr>
        <w:pStyle w:val="Heading2"/>
        <w:spacing w:before="300" w:after="150" w:line="480" w:lineRule="atLeast"/>
        <w:rPr>
          <w:rFonts w:ascii="inherit" w:hAnsi="inherit"/>
          <w:color w:val="444444"/>
          <w:sz w:val="36"/>
          <w:szCs w:val="36"/>
        </w:rPr>
      </w:pPr>
      <w:r w:rsidRPr="00E747CB">
        <w:rPr>
          <w:rFonts w:ascii="inherit" w:hAnsi="inherit"/>
          <w:color w:val="444444"/>
          <w:highlight w:val="yellow"/>
        </w:rPr>
        <w:t>Calculation of fluid pressure</w:t>
      </w:r>
    </w:p>
    <w:p w14:paraId="4C6D5969" w14:textId="5B9FB5FC" w:rsidR="001004A9" w:rsidRDefault="001004A9" w:rsidP="001004A9">
      <w:pPr>
        <w:pStyle w:val="NormalWeb"/>
        <w:spacing w:before="0" w:beforeAutospacing="0" w:after="150" w:afterAutospacing="0" w:line="360" w:lineRule="atLeast"/>
      </w:pPr>
      <w:r>
        <w:rPr>
          <w:noProof/>
        </w:rPr>
        <w:drawing>
          <wp:inline distT="0" distB="0" distL="0" distR="0" wp14:anchorId="3D96BE0D" wp14:editId="579DCBC9">
            <wp:extent cx="7146290" cy="3333750"/>
            <wp:effectExtent l="0" t="0" r="0" b="0"/>
            <wp:docPr id="118" name="Picture 118" descr="Fluid Pres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luid Pressur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1A0BE2F8" w14:textId="77777777" w:rsidR="001004A9" w:rsidRPr="001D3B2C" w:rsidRDefault="001004A9" w:rsidP="004E0B74">
      <w:pPr>
        <w:numPr>
          <w:ilvl w:val="0"/>
          <w:numId w:val="54"/>
        </w:numPr>
        <w:spacing w:before="100" w:beforeAutospacing="1" w:after="75" w:line="240" w:lineRule="auto"/>
        <w:rPr>
          <w:sz w:val="28"/>
          <w:szCs w:val="28"/>
          <w:highlight w:val="yellow"/>
        </w:rPr>
      </w:pPr>
      <w:r w:rsidRPr="001D3B2C">
        <w:rPr>
          <w:rStyle w:val="Strong"/>
          <w:sz w:val="28"/>
          <w:szCs w:val="28"/>
          <w:highlight w:val="yellow"/>
        </w:rPr>
        <w:lastRenderedPageBreak/>
        <w:t>P</w:t>
      </w:r>
      <w:r w:rsidRPr="001D3B2C">
        <w:rPr>
          <w:rStyle w:val="Strong"/>
          <w:sz w:val="28"/>
          <w:szCs w:val="28"/>
          <w:highlight w:val="yellow"/>
          <w:vertAlign w:val="subscript"/>
        </w:rPr>
        <w:t>fluid</w:t>
      </w:r>
      <w:r w:rsidRPr="001D3B2C">
        <w:rPr>
          <w:rStyle w:val="Strong"/>
          <w:sz w:val="28"/>
          <w:szCs w:val="28"/>
          <w:highlight w:val="yellow"/>
        </w:rPr>
        <w:t> = P + ρgh</w:t>
      </w:r>
    </w:p>
    <w:p w14:paraId="550F050E" w14:textId="77777777" w:rsidR="001004A9" w:rsidRPr="001D3B2C" w:rsidRDefault="001004A9" w:rsidP="004E0B74">
      <w:pPr>
        <w:numPr>
          <w:ilvl w:val="0"/>
          <w:numId w:val="54"/>
        </w:numPr>
        <w:spacing w:before="100" w:beforeAutospacing="1" w:after="75" w:line="240" w:lineRule="auto"/>
        <w:rPr>
          <w:sz w:val="28"/>
          <w:szCs w:val="28"/>
        </w:rPr>
      </w:pPr>
      <w:r w:rsidRPr="001D3B2C">
        <w:rPr>
          <w:sz w:val="28"/>
          <w:szCs w:val="28"/>
        </w:rPr>
        <w:t>where,</w:t>
      </w:r>
    </w:p>
    <w:p w14:paraId="3C41D66F" w14:textId="77777777"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P</w:t>
      </w:r>
      <w:r w:rsidRPr="001D3B2C">
        <w:rPr>
          <w:sz w:val="28"/>
          <w:szCs w:val="28"/>
        </w:rPr>
        <w:t> = Pressure at the reference point</w:t>
      </w:r>
    </w:p>
    <w:p w14:paraId="44CC2CD3" w14:textId="77777777"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P</w:t>
      </w:r>
      <w:r w:rsidRPr="001D3B2C">
        <w:rPr>
          <w:rStyle w:val="Strong"/>
          <w:sz w:val="28"/>
          <w:szCs w:val="28"/>
          <w:vertAlign w:val="subscript"/>
        </w:rPr>
        <w:t>fluid</w:t>
      </w:r>
      <w:r w:rsidRPr="001D3B2C">
        <w:rPr>
          <w:sz w:val="28"/>
          <w:szCs w:val="28"/>
        </w:rPr>
        <w:t> = Pressure at a point in a fluid</w:t>
      </w:r>
    </w:p>
    <w:p w14:paraId="67E085F3" w14:textId="2BD15C95"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ρ</w:t>
      </w:r>
      <w:r w:rsidRPr="001D3B2C">
        <w:rPr>
          <w:sz w:val="28"/>
          <w:szCs w:val="28"/>
        </w:rPr>
        <w:t> = Density of the fluid</w:t>
      </w:r>
      <w:r w:rsidR="00E747CB" w:rsidRPr="001D3B2C">
        <w:rPr>
          <w:sz w:val="28"/>
          <w:szCs w:val="28"/>
        </w:rPr>
        <w:t xml:space="preserve"> (ro)</w:t>
      </w:r>
    </w:p>
    <w:p w14:paraId="2B7F9950" w14:textId="77777777"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g</w:t>
      </w:r>
      <w:r w:rsidRPr="001D3B2C">
        <w:rPr>
          <w:sz w:val="28"/>
          <w:szCs w:val="28"/>
        </w:rPr>
        <w:t> = Acceleration due to gravity (considering earth g = 9.8 m/s)</w:t>
      </w:r>
    </w:p>
    <w:p w14:paraId="59296A54" w14:textId="77777777"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h</w:t>
      </w:r>
      <w:r w:rsidRPr="001D3B2C">
        <w:rPr>
          <w:sz w:val="28"/>
          <w:szCs w:val="28"/>
        </w:rPr>
        <w:t> = Height from the reference point</w:t>
      </w:r>
    </w:p>
    <w:p w14:paraId="24E0F14F" w14:textId="77777777" w:rsidR="001004A9" w:rsidRPr="001D3B2C" w:rsidRDefault="001004A9" w:rsidP="004E0B74">
      <w:pPr>
        <w:numPr>
          <w:ilvl w:val="0"/>
          <w:numId w:val="55"/>
        </w:numPr>
        <w:spacing w:before="100" w:beforeAutospacing="1" w:after="75" w:line="240" w:lineRule="auto"/>
        <w:rPr>
          <w:sz w:val="28"/>
          <w:szCs w:val="28"/>
        </w:rPr>
      </w:pPr>
      <w:r w:rsidRPr="001D3B2C">
        <w:rPr>
          <w:sz w:val="28"/>
          <w:szCs w:val="28"/>
        </w:rPr>
        <w:t>The density of a fluid may be estimated by dividing its mass by the volume of fluid taken into account.</w:t>
      </w:r>
    </w:p>
    <w:p w14:paraId="6496208A" w14:textId="77777777" w:rsidR="001004A9" w:rsidRPr="001D3B2C" w:rsidRDefault="001004A9" w:rsidP="004E0B74">
      <w:pPr>
        <w:numPr>
          <w:ilvl w:val="0"/>
          <w:numId w:val="55"/>
        </w:numPr>
        <w:spacing w:before="100" w:beforeAutospacing="1" w:after="75" w:line="240" w:lineRule="auto"/>
        <w:rPr>
          <w:sz w:val="28"/>
          <w:szCs w:val="28"/>
        </w:rPr>
      </w:pPr>
      <w:r w:rsidRPr="001D3B2C">
        <w:rPr>
          <w:rStyle w:val="Strong"/>
          <w:sz w:val="28"/>
          <w:szCs w:val="28"/>
        </w:rPr>
        <w:t>ρ = m/V</w:t>
      </w:r>
    </w:p>
    <w:p w14:paraId="6E6B3ADA" w14:textId="77777777" w:rsidR="001004A9" w:rsidRPr="001D3B2C" w:rsidRDefault="001004A9" w:rsidP="004E0B74">
      <w:pPr>
        <w:numPr>
          <w:ilvl w:val="0"/>
          <w:numId w:val="55"/>
        </w:numPr>
        <w:spacing w:before="100" w:beforeAutospacing="1" w:after="75" w:line="240" w:lineRule="auto"/>
        <w:rPr>
          <w:sz w:val="28"/>
          <w:szCs w:val="28"/>
        </w:rPr>
      </w:pPr>
      <w:r w:rsidRPr="001D3B2C">
        <w:rPr>
          <w:sz w:val="28"/>
          <w:szCs w:val="28"/>
        </w:rPr>
        <w:t>where,</w:t>
      </w:r>
    </w:p>
    <w:p w14:paraId="22BDAC8A" w14:textId="77777777"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m</w:t>
      </w:r>
      <w:r w:rsidRPr="001D3B2C">
        <w:rPr>
          <w:sz w:val="28"/>
          <w:szCs w:val="28"/>
        </w:rPr>
        <w:t> = Mass of the fluid</w:t>
      </w:r>
    </w:p>
    <w:p w14:paraId="619100F9" w14:textId="77777777" w:rsidR="001004A9" w:rsidRPr="001D3B2C" w:rsidRDefault="001004A9" w:rsidP="004E0B74">
      <w:pPr>
        <w:numPr>
          <w:ilvl w:val="1"/>
          <w:numId w:val="55"/>
        </w:numPr>
        <w:spacing w:before="100" w:beforeAutospacing="1" w:after="75" w:line="240" w:lineRule="auto"/>
        <w:rPr>
          <w:sz w:val="28"/>
          <w:szCs w:val="28"/>
        </w:rPr>
      </w:pPr>
      <w:r w:rsidRPr="001D3B2C">
        <w:rPr>
          <w:rStyle w:val="Strong"/>
          <w:sz w:val="28"/>
          <w:szCs w:val="28"/>
        </w:rPr>
        <w:t>V</w:t>
      </w:r>
      <w:r w:rsidRPr="001D3B2C">
        <w:rPr>
          <w:sz w:val="28"/>
          <w:szCs w:val="28"/>
        </w:rPr>
        <w:t> = Volume of fluid considered</w:t>
      </w:r>
    </w:p>
    <w:p w14:paraId="12DF3E4E" w14:textId="77777777" w:rsidR="001004A9" w:rsidRPr="001D3B2C" w:rsidRDefault="001004A9" w:rsidP="004E0B74">
      <w:pPr>
        <w:numPr>
          <w:ilvl w:val="0"/>
          <w:numId w:val="55"/>
        </w:numPr>
        <w:spacing w:before="100" w:beforeAutospacing="1" w:after="75" w:line="240" w:lineRule="auto"/>
        <w:rPr>
          <w:sz w:val="28"/>
          <w:szCs w:val="28"/>
        </w:rPr>
      </w:pPr>
      <w:r w:rsidRPr="001D3B2C">
        <w:rPr>
          <w:sz w:val="28"/>
          <w:szCs w:val="28"/>
        </w:rPr>
        <w:t>If the fluid is subject to atmospheric pressure, then the total pressure on the system is given by</w:t>
      </w:r>
    </w:p>
    <w:p w14:paraId="1965F4C1" w14:textId="77777777" w:rsidR="001004A9" w:rsidRPr="001D3B2C" w:rsidRDefault="001004A9" w:rsidP="004E0B74">
      <w:pPr>
        <w:numPr>
          <w:ilvl w:val="0"/>
          <w:numId w:val="55"/>
        </w:numPr>
        <w:spacing w:before="100" w:beforeAutospacing="1" w:after="75" w:line="240" w:lineRule="auto"/>
        <w:rPr>
          <w:sz w:val="28"/>
          <w:szCs w:val="28"/>
        </w:rPr>
      </w:pPr>
      <w:r w:rsidRPr="001D3B2C">
        <w:rPr>
          <w:rStyle w:val="Strong"/>
          <w:sz w:val="28"/>
          <w:szCs w:val="28"/>
        </w:rPr>
        <w:t>P</w:t>
      </w:r>
      <w:r w:rsidRPr="001D3B2C">
        <w:rPr>
          <w:rStyle w:val="Strong"/>
          <w:sz w:val="28"/>
          <w:szCs w:val="28"/>
          <w:vertAlign w:val="subscript"/>
        </w:rPr>
        <w:t>fluid</w:t>
      </w:r>
      <w:r w:rsidRPr="001D3B2C">
        <w:rPr>
          <w:rStyle w:val="Strong"/>
          <w:sz w:val="28"/>
          <w:szCs w:val="28"/>
        </w:rPr>
        <w:t> = P</w:t>
      </w:r>
      <w:r w:rsidRPr="001D3B2C">
        <w:rPr>
          <w:rStyle w:val="Strong"/>
          <w:sz w:val="28"/>
          <w:szCs w:val="28"/>
          <w:vertAlign w:val="subscript"/>
        </w:rPr>
        <w:t>o</w:t>
      </w:r>
      <w:r w:rsidRPr="001D3B2C">
        <w:rPr>
          <w:rStyle w:val="Strong"/>
          <w:sz w:val="28"/>
          <w:szCs w:val="28"/>
        </w:rPr>
        <w:t> + ρgh</w:t>
      </w:r>
    </w:p>
    <w:p w14:paraId="776B4F5A" w14:textId="77777777" w:rsidR="001004A9" w:rsidRPr="001D3B2C" w:rsidRDefault="001004A9" w:rsidP="004E0B74">
      <w:pPr>
        <w:numPr>
          <w:ilvl w:val="0"/>
          <w:numId w:val="55"/>
        </w:numPr>
        <w:spacing w:before="100" w:beforeAutospacing="1" w:after="75" w:line="240" w:lineRule="auto"/>
        <w:rPr>
          <w:sz w:val="28"/>
          <w:szCs w:val="28"/>
        </w:rPr>
      </w:pPr>
      <w:r w:rsidRPr="001D3B2C">
        <w:rPr>
          <w:sz w:val="28"/>
          <w:szCs w:val="28"/>
        </w:rPr>
        <w:t>where,</w:t>
      </w:r>
    </w:p>
    <w:p w14:paraId="6AD01539" w14:textId="23764A9D" w:rsidR="001004A9" w:rsidRPr="00E747CB" w:rsidRDefault="001004A9" w:rsidP="004E0B74">
      <w:pPr>
        <w:numPr>
          <w:ilvl w:val="1"/>
          <w:numId w:val="55"/>
        </w:numPr>
        <w:spacing w:before="100" w:beforeAutospacing="1" w:after="75" w:line="240" w:lineRule="auto"/>
        <w:rPr>
          <w:highlight w:val="yellow"/>
        </w:rPr>
      </w:pPr>
      <w:r w:rsidRPr="001D3B2C">
        <w:rPr>
          <w:sz w:val="28"/>
          <w:szCs w:val="28"/>
          <w:highlight w:val="yellow"/>
        </w:rPr>
        <w:t>P</w:t>
      </w:r>
      <w:r w:rsidRPr="001D3B2C">
        <w:rPr>
          <w:sz w:val="28"/>
          <w:szCs w:val="28"/>
          <w:highlight w:val="yellow"/>
          <w:vertAlign w:val="subscript"/>
        </w:rPr>
        <w:t>o</w:t>
      </w:r>
      <w:r w:rsidRPr="001D3B2C">
        <w:rPr>
          <w:sz w:val="28"/>
          <w:szCs w:val="28"/>
          <w:highlight w:val="yellow"/>
        </w:rPr>
        <w:t> = Atmospheric pressure</w:t>
      </w:r>
      <w:r w:rsidR="00831AB4" w:rsidRPr="001D3B2C">
        <w:rPr>
          <w:sz w:val="28"/>
          <w:szCs w:val="28"/>
          <w:highlight w:val="yellow"/>
        </w:rPr>
        <w:t xml:space="preserve"> 1atm or 10</w:t>
      </w:r>
      <w:r w:rsidR="00831AB4" w:rsidRPr="001D3B2C">
        <w:rPr>
          <w:sz w:val="28"/>
          <w:szCs w:val="28"/>
          <w:highlight w:val="yellow"/>
          <w:vertAlign w:val="superscript"/>
        </w:rPr>
        <w:t>5</w:t>
      </w:r>
      <w:r w:rsidR="00831AB4" w:rsidRPr="001D3B2C">
        <w:rPr>
          <w:sz w:val="28"/>
          <w:szCs w:val="28"/>
          <w:highlight w:val="yellow"/>
        </w:rPr>
        <w:t xml:space="preserve"> Pascal or 760mmHg</w:t>
      </w:r>
      <w:r w:rsidR="00831AB4">
        <w:rPr>
          <w:highlight w:val="yellow"/>
        </w:rPr>
        <w:t xml:space="preserve"> </w:t>
      </w:r>
    </w:p>
    <w:p w14:paraId="51382E34" w14:textId="77777777" w:rsidR="001004A9" w:rsidRPr="001D3B2C" w:rsidRDefault="001004A9" w:rsidP="001004A9">
      <w:pPr>
        <w:pStyle w:val="Heading2"/>
        <w:spacing w:before="300" w:after="150" w:line="480" w:lineRule="atLeast"/>
        <w:rPr>
          <w:rFonts w:ascii="inherit" w:hAnsi="inherit"/>
          <w:color w:val="444444"/>
          <w:sz w:val="28"/>
          <w:szCs w:val="28"/>
        </w:rPr>
      </w:pPr>
      <w:r w:rsidRPr="001D3B2C">
        <w:rPr>
          <w:rFonts w:ascii="inherit" w:hAnsi="inherit"/>
          <w:color w:val="444444"/>
          <w:sz w:val="28"/>
          <w:szCs w:val="28"/>
          <w:highlight w:val="yellow"/>
        </w:rPr>
        <w:t>Conditions for the Consideration of Fluid Pressure</w:t>
      </w:r>
      <w:r w:rsidRPr="001D3B2C">
        <w:rPr>
          <w:rFonts w:ascii="inherit" w:hAnsi="inherit"/>
          <w:color w:val="444444"/>
          <w:sz w:val="28"/>
          <w:szCs w:val="28"/>
        </w:rPr>
        <w:t>:</w:t>
      </w:r>
    </w:p>
    <w:p w14:paraId="735151CF" w14:textId="77777777" w:rsidR="001004A9" w:rsidRPr="001D3B2C" w:rsidRDefault="001004A9" w:rsidP="001004A9">
      <w:pPr>
        <w:pStyle w:val="NormalWeb"/>
        <w:spacing w:before="0" w:beforeAutospacing="0" w:after="150" w:afterAutospacing="0" w:line="360" w:lineRule="atLeast"/>
        <w:rPr>
          <w:sz w:val="28"/>
          <w:szCs w:val="28"/>
        </w:rPr>
      </w:pPr>
      <w:r w:rsidRPr="001D3B2C">
        <w:rPr>
          <w:sz w:val="28"/>
          <w:szCs w:val="28"/>
        </w:rPr>
        <w:t>Fluid pressure is examined in two situations:</w:t>
      </w:r>
    </w:p>
    <w:p w14:paraId="11BC7900" w14:textId="77777777" w:rsidR="001004A9" w:rsidRPr="001D3B2C" w:rsidRDefault="001004A9" w:rsidP="004E0B74">
      <w:pPr>
        <w:numPr>
          <w:ilvl w:val="0"/>
          <w:numId w:val="56"/>
        </w:numPr>
        <w:spacing w:before="100" w:beforeAutospacing="1" w:after="75" w:line="240" w:lineRule="auto"/>
        <w:rPr>
          <w:sz w:val="28"/>
          <w:szCs w:val="28"/>
        </w:rPr>
      </w:pPr>
      <w:r w:rsidRPr="001D3B2C">
        <w:rPr>
          <w:sz w:val="28"/>
          <w:szCs w:val="28"/>
        </w:rPr>
        <w:t>In an open condition or open channel flow</w:t>
      </w:r>
    </w:p>
    <w:p w14:paraId="067A9FCA" w14:textId="77777777" w:rsidR="001004A9" w:rsidRDefault="001004A9" w:rsidP="004E0B74">
      <w:pPr>
        <w:numPr>
          <w:ilvl w:val="0"/>
          <w:numId w:val="56"/>
        </w:numPr>
        <w:spacing w:before="100" w:beforeAutospacing="1" w:after="75" w:line="240" w:lineRule="auto"/>
        <w:rPr>
          <w:sz w:val="28"/>
          <w:szCs w:val="28"/>
        </w:rPr>
      </w:pPr>
      <w:r w:rsidRPr="001D3B2C">
        <w:rPr>
          <w:sz w:val="28"/>
          <w:szCs w:val="28"/>
        </w:rPr>
        <w:t>In a closed condition or closed conduit</w:t>
      </w:r>
    </w:p>
    <w:p w14:paraId="3E8800EE" w14:textId="77777777" w:rsidR="00AD291C" w:rsidRDefault="00AD291C" w:rsidP="00AD291C">
      <w:pPr>
        <w:spacing w:before="100" w:beforeAutospacing="1" w:after="75" w:line="240" w:lineRule="auto"/>
        <w:rPr>
          <w:sz w:val="28"/>
          <w:szCs w:val="28"/>
        </w:rPr>
      </w:pPr>
    </w:p>
    <w:p w14:paraId="319F3E0F" w14:textId="3C5DE50C" w:rsidR="00AD291C" w:rsidRPr="001D3B2C" w:rsidRDefault="00AD291C" w:rsidP="00AD291C">
      <w:pPr>
        <w:spacing w:before="100" w:beforeAutospacing="1" w:after="75" w:line="240" w:lineRule="auto"/>
        <w:rPr>
          <w:sz w:val="28"/>
          <w:szCs w:val="28"/>
        </w:rPr>
      </w:pPr>
      <w:r>
        <w:rPr>
          <w:noProof/>
        </w:rPr>
        <w:lastRenderedPageBreak/>
        <w:drawing>
          <wp:inline distT="0" distB="0" distL="0" distR="0" wp14:anchorId="5BF6A1C7" wp14:editId="22734D01">
            <wp:extent cx="5641340" cy="3003550"/>
            <wp:effectExtent l="0" t="0" r="0" b="6350"/>
            <wp:docPr id="121" name="Picture 121" descr="3: Open channel flow and pipe flow.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3: Open channel flow and pipe flow. | Download Scientific Diagram"/>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41340" cy="3003550"/>
                    </a:xfrm>
                    <a:prstGeom prst="rect">
                      <a:avLst/>
                    </a:prstGeom>
                    <a:noFill/>
                    <a:ln>
                      <a:noFill/>
                    </a:ln>
                  </pic:spPr>
                </pic:pic>
              </a:graphicData>
            </a:graphic>
          </wp:inline>
        </w:drawing>
      </w:r>
    </w:p>
    <w:p w14:paraId="2950B0FF" w14:textId="77777777" w:rsidR="001004A9" w:rsidRPr="001D3B2C" w:rsidRDefault="001004A9" w:rsidP="001004A9">
      <w:pPr>
        <w:pStyle w:val="NormalWeb"/>
        <w:spacing w:before="0" w:beforeAutospacing="0" w:after="150" w:afterAutospacing="0" w:line="360" w:lineRule="atLeast"/>
        <w:rPr>
          <w:sz w:val="28"/>
          <w:szCs w:val="28"/>
        </w:rPr>
      </w:pPr>
      <w:r w:rsidRPr="001D3B2C">
        <w:rPr>
          <w:sz w:val="28"/>
          <w:szCs w:val="28"/>
        </w:rPr>
        <w:t>The fluid pressure listed above is hydrostatic pressure, often known as static fluid pressure. Because the pressure created by fluid movement may be regarded as minor, the pressure is simply taken into consideration here, depending on the depth of the fluid. The static fluid pressure is independent of the liquid’s volume, mass, total surface area, and container form.</w:t>
      </w:r>
    </w:p>
    <w:p w14:paraId="17A2EB59" w14:textId="77777777" w:rsidR="001004A9" w:rsidRPr="001D3B2C" w:rsidRDefault="001004A9" w:rsidP="001004A9">
      <w:pPr>
        <w:pStyle w:val="Heading2"/>
        <w:spacing w:before="300" w:after="150" w:line="480" w:lineRule="atLeast"/>
        <w:rPr>
          <w:rFonts w:ascii="inherit" w:hAnsi="inherit"/>
          <w:color w:val="444444"/>
          <w:sz w:val="28"/>
          <w:szCs w:val="28"/>
        </w:rPr>
      </w:pPr>
      <w:r w:rsidRPr="001D3B2C">
        <w:rPr>
          <w:rFonts w:ascii="inherit" w:hAnsi="inherit"/>
          <w:color w:val="444444"/>
          <w:sz w:val="28"/>
          <w:szCs w:val="28"/>
        </w:rPr>
        <w:t>Solved Example</w:t>
      </w:r>
    </w:p>
    <w:p w14:paraId="602B7E76" w14:textId="075401C6" w:rsidR="001004A9" w:rsidRPr="001D3B2C" w:rsidRDefault="001004A9" w:rsidP="004E0B74">
      <w:pPr>
        <w:numPr>
          <w:ilvl w:val="0"/>
          <w:numId w:val="57"/>
        </w:numPr>
        <w:spacing w:before="100" w:beforeAutospacing="1" w:after="75" w:line="240" w:lineRule="auto"/>
        <w:rPr>
          <w:rFonts w:ascii="Times New Roman" w:hAnsi="Times New Roman"/>
          <w:sz w:val="28"/>
          <w:szCs w:val="28"/>
        </w:rPr>
      </w:pPr>
      <w:r w:rsidRPr="001D3B2C">
        <w:rPr>
          <w:sz w:val="28"/>
          <w:szCs w:val="28"/>
        </w:rPr>
        <w:t>When a scuba diver is 12 metres below the ocean’s surface, determine the pressure that is placed on her. Pretend the atmospheric conditions are usual.</w:t>
      </w:r>
      <w:r w:rsidRPr="001D3B2C">
        <w:rPr>
          <w:sz w:val="28"/>
          <w:szCs w:val="28"/>
        </w:rPr>
        <w:br/>
      </w:r>
      <w:r w:rsidRPr="001D3B2C">
        <w:rPr>
          <w:rStyle w:val="Strong"/>
          <w:sz w:val="28"/>
          <w:szCs w:val="28"/>
        </w:rPr>
        <w:t>Solution:</w:t>
      </w:r>
      <w:r w:rsidRPr="001D3B2C">
        <w:rPr>
          <w:sz w:val="28"/>
          <w:szCs w:val="28"/>
        </w:rPr>
        <w:br/>
      </w:r>
      <w:r w:rsidRPr="001D3B2C">
        <w:rPr>
          <w:noProof/>
          <w:sz w:val="28"/>
          <w:szCs w:val="28"/>
        </w:rPr>
        <w:drawing>
          <wp:inline distT="0" distB="0" distL="0" distR="0" wp14:anchorId="07944533" wp14:editId="2559F68B">
            <wp:extent cx="6112510" cy="11887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112510" cy="1188720"/>
                    </a:xfrm>
                    <a:prstGeom prst="rect">
                      <a:avLst/>
                    </a:prstGeom>
                    <a:noFill/>
                    <a:ln>
                      <a:noFill/>
                    </a:ln>
                  </pic:spPr>
                </pic:pic>
              </a:graphicData>
            </a:graphic>
          </wp:inline>
        </w:drawing>
      </w:r>
    </w:p>
    <w:p w14:paraId="7F9F597E" w14:textId="77777777" w:rsidR="001004A9" w:rsidRPr="001D3B2C" w:rsidRDefault="001004A9" w:rsidP="001004A9">
      <w:pPr>
        <w:pStyle w:val="Heading3"/>
        <w:spacing w:before="300" w:after="150" w:line="420" w:lineRule="atLeast"/>
        <w:rPr>
          <w:rFonts w:ascii="inherit" w:hAnsi="inherit"/>
          <w:color w:val="444444"/>
          <w:sz w:val="28"/>
          <w:szCs w:val="28"/>
        </w:rPr>
      </w:pPr>
      <w:r w:rsidRPr="00825962">
        <w:rPr>
          <w:rFonts w:ascii="inherit" w:hAnsi="inherit"/>
          <w:color w:val="444444"/>
          <w:sz w:val="28"/>
          <w:szCs w:val="28"/>
          <w:highlight w:val="yellow"/>
        </w:rPr>
        <w:t>Factors that affect Fluid Pressure</w:t>
      </w:r>
    </w:p>
    <w:p w14:paraId="1F3934CE" w14:textId="77777777" w:rsidR="001004A9" w:rsidRPr="001D3B2C" w:rsidRDefault="001004A9" w:rsidP="001004A9">
      <w:pPr>
        <w:pStyle w:val="NormalWeb"/>
        <w:spacing w:before="0" w:beforeAutospacing="0" w:after="150" w:afterAutospacing="0" w:line="360" w:lineRule="atLeast"/>
        <w:rPr>
          <w:sz w:val="28"/>
          <w:szCs w:val="28"/>
        </w:rPr>
      </w:pPr>
      <w:r w:rsidRPr="001D3B2C">
        <w:rPr>
          <w:sz w:val="28"/>
          <w:szCs w:val="28"/>
        </w:rPr>
        <w:t>Fluid pressure is influenced by two things. These two elements are the fluid’s depth and density.</w:t>
      </w:r>
    </w:p>
    <w:p w14:paraId="70AB8A64" w14:textId="77777777" w:rsidR="001004A9" w:rsidRPr="001D3B2C" w:rsidRDefault="001004A9" w:rsidP="004E0B74">
      <w:pPr>
        <w:numPr>
          <w:ilvl w:val="0"/>
          <w:numId w:val="58"/>
        </w:numPr>
        <w:spacing w:before="100" w:beforeAutospacing="1" w:after="75" w:line="240" w:lineRule="auto"/>
        <w:rPr>
          <w:sz w:val="28"/>
          <w:szCs w:val="28"/>
        </w:rPr>
      </w:pPr>
      <w:r w:rsidRPr="001D3B2C">
        <w:rPr>
          <w:sz w:val="28"/>
          <w:szCs w:val="28"/>
        </w:rPr>
        <w:t xml:space="preserve">The fluid’s </w:t>
      </w:r>
      <w:r w:rsidRPr="00825962">
        <w:rPr>
          <w:sz w:val="28"/>
          <w:szCs w:val="28"/>
          <w:highlight w:val="yellow"/>
        </w:rPr>
        <w:t>depth: The</w:t>
      </w:r>
      <w:r w:rsidRPr="001D3B2C">
        <w:rPr>
          <w:sz w:val="28"/>
          <w:szCs w:val="28"/>
        </w:rPr>
        <w:t xml:space="preserve"> pressure that the fluid exerts grows as the depth does as well.</w:t>
      </w:r>
    </w:p>
    <w:p w14:paraId="7FE90A12" w14:textId="77777777" w:rsidR="001004A9" w:rsidRPr="001D3B2C" w:rsidRDefault="001004A9" w:rsidP="004E0B74">
      <w:pPr>
        <w:numPr>
          <w:ilvl w:val="0"/>
          <w:numId w:val="58"/>
        </w:numPr>
        <w:spacing w:before="100" w:beforeAutospacing="1" w:after="75" w:line="240" w:lineRule="auto"/>
        <w:rPr>
          <w:sz w:val="28"/>
          <w:szCs w:val="28"/>
        </w:rPr>
      </w:pPr>
      <w:r w:rsidRPr="001D3B2C">
        <w:rPr>
          <w:sz w:val="28"/>
          <w:szCs w:val="28"/>
        </w:rPr>
        <w:lastRenderedPageBreak/>
        <w:t xml:space="preserve">The fluid’s </w:t>
      </w:r>
      <w:r w:rsidRPr="00825962">
        <w:rPr>
          <w:sz w:val="28"/>
          <w:szCs w:val="28"/>
          <w:highlight w:val="yellow"/>
        </w:rPr>
        <w:t>density</w:t>
      </w:r>
      <w:r w:rsidRPr="001D3B2C">
        <w:rPr>
          <w:sz w:val="28"/>
          <w:szCs w:val="28"/>
        </w:rPr>
        <w:t>: In comparison to lighter fluids like air, denser fluids like water impose higher pressure.</w:t>
      </w:r>
    </w:p>
    <w:p w14:paraId="32961D7B" w14:textId="002A7C81" w:rsidR="00831AB4" w:rsidRDefault="00831AB4" w:rsidP="00831AB4">
      <w:pPr>
        <w:spacing w:before="100" w:beforeAutospacing="1" w:after="75" w:line="240" w:lineRule="auto"/>
        <w:rPr>
          <w:sz w:val="28"/>
          <w:szCs w:val="28"/>
        </w:rPr>
      </w:pPr>
    </w:p>
    <w:p w14:paraId="578E9BE3" w14:textId="59642427" w:rsidR="00DC004F" w:rsidRDefault="00DC004F" w:rsidP="00DC004F">
      <w:pPr>
        <w:pStyle w:val="Heading1"/>
        <w:rPr>
          <w:sz w:val="56"/>
          <w:szCs w:val="56"/>
        </w:rPr>
      </w:pPr>
      <w:r>
        <w:rPr>
          <w:sz w:val="56"/>
          <w:szCs w:val="56"/>
        </w:rPr>
        <w:t>PASCAL’S LAW</w:t>
      </w:r>
    </w:p>
    <w:p w14:paraId="349CE830" w14:textId="77777777" w:rsidR="00DC004F" w:rsidRDefault="00DC004F" w:rsidP="00DC004F"/>
    <w:p w14:paraId="28FD2228" w14:textId="7F6DEBD6" w:rsidR="00DC004F" w:rsidRDefault="00DC004F" w:rsidP="00DC004F">
      <w:pPr>
        <w:rPr>
          <w:rFonts w:ascii="Poppins" w:hAnsi="Poppins" w:cs="Poppins"/>
          <w:color w:val="444444"/>
          <w:shd w:val="clear" w:color="auto" w:fill="FFFFFF"/>
        </w:rPr>
      </w:pPr>
      <w:r>
        <w:rPr>
          <w:rFonts w:ascii="Poppins" w:hAnsi="Poppins" w:cs="Poppins"/>
          <w:color w:val="444444"/>
          <w:shd w:val="clear" w:color="auto" w:fill="FFFFFF"/>
        </w:rPr>
        <w:t>Consider the image given below. The column is filled with water, and a piston has blocked the ends of each column A and B. If piston A is pressed, what do you think will happen to piston B? Piston B will rise. We have just applied Pascal’s law to our fluid pressure. Let us learn what Pascal’s law is.</w:t>
      </w:r>
    </w:p>
    <w:p w14:paraId="246327EF" w14:textId="77777777" w:rsidR="0037226D" w:rsidRDefault="0037226D" w:rsidP="0037226D">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What is Pascal’s Law?</w:t>
      </w:r>
    </w:p>
    <w:p w14:paraId="0AFFB67F"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According to Pascal’s Law,</w:t>
      </w:r>
    </w:p>
    <w:p w14:paraId="0F08E23C" w14:textId="77777777" w:rsidR="0037226D" w:rsidRDefault="0037226D" w:rsidP="0037226D">
      <w:pPr>
        <w:pStyle w:val="NormalWeb"/>
        <w:shd w:val="clear" w:color="auto" w:fill="FFFFFF"/>
        <w:spacing w:before="0" w:beforeAutospacing="0" w:after="0" w:afterAutospacing="0" w:line="360" w:lineRule="atLeast"/>
        <w:rPr>
          <w:rFonts w:ascii="Poppins" w:hAnsi="Poppins" w:cs="Poppins"/>
          <w:color w:val="444444"/>
        </w:rPr>
      </w:pPr>
      <w:r>
        <w:rPr>
          <w:rStyle w:val="Strong"/>
          <w:rFonts w:ascii="Poppins" w:hAnsi="Poppins" w:cs="Poppins"/>
          <w:color w:val="444444"/>
        </w:rPr>
        <w:t>“The external static pressure applied on a confined liquid is distributed or transmitted evenly throughout the liquid in all directions”.</w:t>
      </w:r>
    </w:p>
    <w:p w14:paraId="62DBBED5"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static pressure acts at right angles to any surface in contact with the fluid. Pascal also found that the pressure at a point for a static fluid would be the same across all planes passing through that point in that fluid. Pascal’s law is also known as Pascal’s principle or principle of transmission of </w:t>
      </w:r>
      <w:hyperlink r:id="rId194" w:history="1">
        <w:r>
          <w:rPr>
            <w:rStyle w:val="Hyperlink"/>
            <w:rFonts w:ascii="Poppins" w:hAnsi="Poppins" w:cs="Poppins"/>
            <w:color w:val="8C69FF"/>
          </w:rPr>
          <w:t>fluid-pressure</w:t>
        </w:r>
      </w:hyperlink>
      <w:r>
        <w:rPr>
          <w:rFonts w:ascii="Poppins" w:hAnsi="Poppins" w:cs="Poppins"/>
          <w:color w:val="444444"/>
        </w:rPr>
        <w:t>. In 1653, Pascal law was stated by French mathematician Blaise Pascal.</w:t>
      </w:r>
    </w:p>
    <w:p w14:paraId="2334E392" w14:textId="1419F87C"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235FE48C" wp14:editId="06555E94">
            <wp:extent cx="7146290" cy="3678555"/>
            <wp:effectExtent l="0" t="0" r="0" b="0"/>
            <wp:docPr id="123" name="Picture 123" descr="Pascal'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ascal's Law"/>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7146290" cy="3678555"/>
                    </a:xfrm>
                    <a:prstGeom prst="rect">
                      <a:avLst/>
                    </a:prstGeom>
                    <a:noFill/>
                    <a:ln>
                      <a:noFill/>
                    </a:ln>
                  </pic:spPr>
                </pic:pic>
              </a:graphicData>
            </a:graphic>
          </wp:inline>
        </w:drawing>
      </w:r>
    </w:p>
    <w:p w14:paraId="3F0B2AFC" w14:textId="77777777" w:rsidR="0037226D" w:rsidRDefault="0037226D" w:rsidP="0037226D">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Pascal Law Formula</w:t>
      </w:r>
    </w:p>
    <w:p w14:paraId="2A7CE24F"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is the formula of Pascal law:</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37226D" w14:paraId="49632A57" w14:textId="77777777" w:rsidTr="0037226D">
        <w:trPr>
          <w:tblCellSpacing w:w="15" w:type="dxa"/>
        </w:trPr>
        <w:tc>
          <w:tcPr>
            <w:tcW w:w="0" w:type="auto"/>
            <w:tcBorders>
              <w:bottom w:val="single" w:sz="6" w:space="0" w:color="444444"/>
            </w:tcBorders>
            <w:shd w:val="clear" w:color="auto" w:fill="F1EDFF"/>
            <w:vAlign w:val="center"/>
            <w:hideMark/>
          </w:tcPr>
          <w:p w14:paraId="1402C599" w14:textId="77777777" w:rsidR="0037226D" w:rsidRPr="007743C7" w:rsidRDefault="0037226D">
            <w:pPr>
              <w:spacing w:after="330" w:line="300" w:lineRule="atLeast"/>
              <w:jc w:val="center"/>
              <w:rPr>
                <w:rFonts w:ascii="Times New Roman" w:hAnsi="Times New Roman" w:cs="Times New Roman"/>
                <w:sz w:val="32"/>
                <w:szCs w:val="32"/>
              </w:rPr>
            </w:pPr>
            <w:r w:rsidRPr="007743C7">
              <w:rPr>
                <w:sz w:val="32"/>
                <w:szCs w:val="32"/>
                <w:highlight w:val="yellow"/>
              </w:rPr>
              <w:t>F = PA</w:t>
            </w:r>
          </w:p>
        </w:tc>
      </w:tr>
    </w:tbl>
    <w:p w14:paraId="7C5C2870"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sidRPr="007743C7">
        <w:rPr>
          <w:rFonts w:ascii="Poppins" w:hAnsi="Poppins" w:cs="Poppins"/>
          <w:color w:val="444444"/>
          <w:highlight w:val="yellow"/>
        </w:rPr>
        <w:t>Where F is the force applied, P is the pressure transmitted, and A is the cross-sectional area</w:t>
      </w:r>
      <w:r>
        <w:rPr>
          <w:rFonts w:ascii="Poppins" w:hAnsi="Poppins" w:cs="Poppins"/>
          <w:color w:val="444444"/>
        </w:rPr>
        <w:t>.</w:t>
      </w:r>
    </w:p>
    <w:p w14:paraId="768852E9"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i/>
          <w:iCs/>
          <w:color w:val="444444"/>
        </w:rPr>
        <w:t>Related Articles:</w:t>
      </w:r>
    </w:p>
    <w:p w14:paraId="66E1A928" w14:textId="77777777" w:rsidR="0037226D" w:rsidRDefault="008921C8" w:rsidP="004E0B74">
      <w:pPr>
        <w:numPr>
          <w:ilvl w:val="0"/>
          <w:numId w:val="59"/>
        </w:numPr>
        <w:shd w:val="clear" w:color="auto" w:fill="FFFFFF"/>
        <w:spacing w:before="100" w:beforeAutospacing="1" w:after="75" w:line="240" w:lineRule="auto"/>
        <w:rPr>
          <w:rFonts w:ascii="Poppins" w:hAnsi="Poppins" w:cs="Poppins"/>
          <w:color w:val="444444"/>
          <w:sz w:val="21"/>
          <w:szCs w:val="21"/>
        </w:rPr>
      </w:pPr>
      <w:hyperlink r:id="rId196" w:history="1">
        <w:r w:rsidR="0037226D">
          <w:rPr>
            <w:rStyle w:val="Hyperlink"/>
            <w:rFonts w:ascii="Poppins" w:hAnsi="Poppins" w:cs="Poppins"/>
            <w:color w:val="8C69FF"/>
            <w:sz w:val="21"/>
            <w:szCs w:val="21"/>
          </w:rPr>
          <w:t>Hydraulic Machines And Their Applications</w:t>
        </w:r>
      </w:hyperlink>
    </w:p>
    <w:p w14:paraId="7A234EC0" w14:textId="77777777" w:rsidR="0037226D" w:rsidRDefault="008921C8" w:rsidP="004E0B74">
      <w:pPr>
        <w:numPr>
          <w:ilvl w:val="0"/>
          <w:numId w:val="59"/>
        </w:numPr>
        <w:shd w:val="clear" w:color="auto" w:fill="FFFFFF"/>
        <w:spacing w:before="100" w:beforeAutospacing="1" w:after="75" w:line="240" w:lineRule="auto"/>
        <w:rPr>
          <w:rFonts w:ascii="Poppins" w:hAnsi="Poppins" w:cs="Poppins"/>
          <w:color w:val="444444"/>
          <w:sz w:val="21"/>
          <w:szCs w:val="21"/>
        </w:rPr>
      </w:pPr>
      <w:hyperlink r:id="rId197" w:history="1">
        <w:r w:rsidR="0037226D">
          <w:rPr>
            <w:rStyle w:val="Hyperlink"/>
            <w:rFonts w:ascii="Poppins" w:hAnsi="Poppins" w:cs="Poppins"/>
            <w:color w:val="8C69FF"/>
            <w:sz w:val="21"/>
            <w:szCs w:val="21"/>
          </w:rPr>
          <w:t>Hydrostatic Pressure</w:t>
        </w:r>
      </w:hyperlink>
    </w:p>
    <w:p w14:paraId="3791192E" w14:textId="77777777" w:rsidR="0037226D" w:rsidRDefault="0037226D" w:rsidP="0037226D">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Example of Pascal’s Law</w:t>
      </w:r>
    </w:p>
    <w:p w14:paraId="547FD63F"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us understand the working principle of Pascal’s law with an example.</w:t>
      </w:r>
    </w:p>
    <w:p w14:paraId="474B153D"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 pressure of 2000 Pa is transmitted throughout a liquid column due to a force being applied on a piston. If the piston has an area of 0.1 m</w:t>
      </w:r>
      <w:r>
        <w:rPr>
          <w:rFonts w:ascii="Poppins" w:hAnsi="Poppins" w:cs="Poppins"/>
          <w:color w:val="444444"/>
          <w:sz w:val="18"/>
          <w:szCs w:val="18"/>
          <w:vertAlign w:val="superscript"/>
        </w:rPr>
        <w:t>2</w:t>
      </w:r>
      <w:r>
        <w:rPr>
          <w:rFonts w:ascii="Poppins" w:hAnsi="Poppins" w:cs="Poppins"/>
          <w:color w:val="444444"/>
        </w:rPr>
        <w:t>, what force is applied?</w:t>
      </w:r>
    </w:p>
    <w:p w14:paraId="267AA3A6"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This can be calculated using Pascal’s Law formula.</w:t>
      </w:r>
    </w:p>
    <w:p w14:paraId="49E4CCA7"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sidRPr="007743C7">
        <w:rPr>
          <w:rFonts w:ascii="Poppins" w:hAnsi="Poppins" w:cs="Poppins"/>
          <w:color w:val="444444"/>
          <w:highlight w:val="yellow"/>
        </w:rPr>
        <w:t>F = PA</w:t>
      </w:r>
    </w:p>
    <w:p w14:paraId="698C0918"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lastRenderedPageBreak/>
        <w:t>Here,</w:t>
      </w:r>
    </w:p>
    <w:p w14:paraId="3C45C32C"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P</w:t>
      </w:r>
      <w:r>
        <w:rPr>
          <w:rFonts w:ascii="Poppins" w:hAnsi="Poppins" w:cs="Poppins"/>
          <w:color w:val="444444"/>
        </w:rPr>
        <w:t> = 2000 Pa = N/m</w:t>
      </w:r>
      <w:r>
        <w:rPr>
          <w:rFonts w:ascii="Poppins" w:hAnsi="Poppins" w:cs="Poppins"/>
          <w:color w:val="444444"/>
          <w:sz w:val="18"/>
          <w:szCs w:val="18"/>
          <w:vertAlign w:val="superscript"/>
        </w:rPr>
        <w:t>2</w:t>
      </w:r>
    </w:p>
    <w:p w14:paraId="5B5D4693"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A</w:t>
      </w:r>
      <w:r>
        <w:rPr>
          <w:rFonts w:ascii="Poppins" w:hAnsi="Poppins" w:cs="Poppins"/>
          <w:color w:val="444444"/>
        </w:rPr>
        <w:t> = 0.1 m</w:t>
      </w:r>
      <w:r>
        <w:rPr>
          <w:rFonts w:ascii="Poppins" w:hAnsi="Poppins" w:cs="Poppins"/>
          <w:color w:val="444444"/>
          <w:sz w:val="18"/>
          <w:szCs w:val="18"/>
          <w:vertAlign w:val="superscript"/>
        </w:rPr>
        <w:t>2</w:t>
      </w:r>
    </w:p>
    <w:p w14:paraId="24695C35"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Substituting values, we arrive at F = 200 N</w:t>
      </w:r>
    </w:p>
    <w:p w14:paraId="790318D2" w14:textId="77777777" w:rsidR="0037226D" w:rsidRDefault="0037226D" w:rsidP="0037226D">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Applications of Pascal’s Law</w:t>
      </w:r>
    </w:p>
    <w:p w14:paraId="06DC19A4" w14:textId="77777777" w:rsidR="0037226D" w:rsidRDefault="0037226D" w:rsidP="004E0B74">
      <w:pPr>
        <w:numPr>
          <w:ilvl w:val="0"/>
          <w:numId w:val="6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Hydraulic Lift: The image you saw at the beginning of this article is a simple line diagram of a hydraulic lift. This is the principle of the working of hydraulic lift. It works based on the principle of equal pressure transmission throughout a fluid (Pascal’s Law).</w:t>
      </w:r>
    </w:p>
    <w:p w14:paraId="44D06B0A" w14:textId="77777777" w:rsidR="0037226D" w:rsidRDefault="0037226D" w:rsidP="004E0B74">
      <w:pPr>
        <w:numPr>
          <w:ilvl w:val="0"/>
          <w:numId w:val="6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construction is such that a narrow cylinder (in this case A) is connected to a wider cylinder (in this case B). They are fitted with airtight pistons on either end. The inside of the cylinders is filled with fluid that cannot be compressed.</w:t>
      </w:r>
    </w:p>
    <w:p w14:paraId="0AA73CE5" w14:textId="77777777" w:rsidR="0037226D" w:rsidRDefault="0037226D" w:rsidP="004E0B74">
      <w:pPr>
        <w:numPr>
          <w:ilvl w:val="0"/>
          <w:numId w:val="6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Pressure applied at piston A is transmitted equally to piston B without diminishing the use of the fluid that cannot be compressed. Thus, piston B effectively serves as a platform to lift heavy objects like big machines or vehicles. A few more applications include a hydraulic jack and hydraulic press, and forced amplification is used in the braking system of most cars.</w:t>
      </w:r>
    </w:p>
    <w:p w14:paraId="4CD7E400" w14:textId="77777777" w:rsidR="0037226D" w:rsidRDefault="0037226D" w:rsidP="0037226D">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Pascal’s Law Derivation</w:t>
      </w:r>
    </w:p>
    <w:p w14:paraId="1152A06E"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Consider an arbitrary right-angled prismatic triangle in the liquid of density rho. Since the prismatic element is very small, every point is considered to be at the same depth as the liquid surface. Therefore, T is also the same at all these points.</w:t>
      </w:r>
    </w:p>
    <w:p w14:paraId="29E159EE"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Consider an arbitrary right-angled prismatic triangle in the liquid of density rho. Since the prismatic element is very small, every point is considered to be at the same depth as the liquid surface. Therefore, the </w:t>
      </w:r>
      <w:hyperlink r:id="rId198" w:history="1">
        <w:r>
          <w:rPr>
            <w:rStyle w:val="Hyperlink"/>
            <w:rFonts w:ascii="Poppins" w:hAnsi="Poppins" w:cs="Poppins"/>
            <w:color w:val="8C69FF"/>
          </w:rPr>
          <w:t>effect of gravity</w:t>
        </w:r>
      </w:hyperlink>
      <w:r>
        <w:rPr>
          <w:rFonts w:ascii="Poppins" w:hAnsi="Poppins" w:cs="Poppins"/>
          <w:color w:val="444444"/>
        </w:rPr>
        <w:t> is also the same at all these points.</w:t>
      </w:r>
    </w:p>
    <w:p w14:paraId="4543BB41" w14:textId="792E45C1"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30CF8662" wp14:editId="1C516221">
            <wp:extent cx="7146290" cy="3678555"/>
            <wp:effectExtent l="0" t="0" r="0" b="0"/>
            <wp:docPr id="122" name="Picture 122" descr="Pascal's Law Der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Pascal's Law Derivation"/>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7146290" cy="3678555"/>
                    </a:xfrm>
                    <a:prstGeom prst="rect">
                      <a:avLst/>
                    </a:prstGeom>
                    <a:noFill/>
                    <a:ln>
                      <a:noFill/>
                    </a:ln>
                  </pic:spPr>
                </pic:pic>
              </a:graphicData>
            </a:graphic>
          </wp:inline>
        </w:drawing>
      </w:r>
    </w:p>
    <w:p w14:paraId="52738481"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ad, bd, and cd be the area of the faces ABFE, ABDC, and CDFE, respectively.</w:t>
      </w:r>
    </w:p>
    <w:p w14:paraId="34AF252D"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P</w:t>
      </w:r>
      <w:r>
        <w:rPr>
          <w:rFonts w:ascii="Poppins" w:hAnsi="Poppins" w:cs="Poppins"/>
          <w:color w:val="444444"/>
          <w:sz w:val="18"/>
          <w:szCs w:val="18"/>
          <w:vertAlign w:val="subscript"/>
        </w:rPr>
        <w:t>1</w:t>
      </w:r>
      <w:r>
        <w:rPr>
          <w:rFonts w:ascii="Poppins" w:hAnsi="Poppins" w:cs="Poppins"/>
          <w:color w:val="444444"/>
        </w:rPr>
        <w:t>, P</w:t>
      </w:r>
      <w:r>
        <w:rPr>
          <w:rFonts w:ascii="Poppins" w:hAnsi="Poppins" w:cs="Poppins"/>
          <w:color w:val="444444"/>
          <w:sz w:val="18"/>
          <w:szCs w:val="18"/>
          <w:vertAlign w:val="subscript"/>
        </w:rPr>
        <w:t>2</w:t>
      </w:r>
      <w:r>
        <w:rPr>
          <w:rFonts w:ascii="Poppins" w:hAnsi="Poppins" w:cs="Poppins"/>
          <w:color w:val="444444"/>
        </w:rPr>
        <w:t>, and P</w:t>
      </w:r>
      <w:r>
        <w:rPr>
          <w:rFonts w:ascii="Poppins" w:hAnsi="Poppins" w:cs="Poppins"/>
          <w:color w:val="444444"/>
          <w:sz w:val="18"/>
          <w:szCs w:val="18"/>
          <w:vertAlign w:val="subscript"/>
        </w:rPr>
        <w:t>3</w:t>
      </w:r>
      <w:r>
        <w:rPr>
          <w:rFonts w:ascii="Poppins" w:hAnsi="Poppins" w:cs="Poppins"/>
          <w:color w:val="444444"/>
        </w:rPr>
        <w:t> be the pressure on the faces ABFE, ABDC, and CDFE.</w:t>
      </w:r>
    </w:p>
    <w:p w14:paraId="3E3200CC"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Pressure exerts a force which is normal to the surface. Let P</w:t>
      </w:r>
      <w:r>
        <w:rPr>
          <w:rFonts w:ascii="Poppins" w:hAnsi="Poppins" w:cs="Poppins"/>
          <w:color w:val="444444"/>
          <w:sz w:val="18"/>
          <w:szCs w:val="18"/>
          <w:vertAlign w:val="subscript"/>
        </w:rPr>
        <w:t>1</w:t>
      </w:r>
      <w:r>
        <w:rPr>
          <w:rFonts w:ascii="Poppins" w:hAnsi="Poppins" w:cs="Poppins"/>
          <w:color w:val="444444"/>
        </w:rPr>
        <w:t> exert force F</w:t>
      </w:r>
      <w:r>
        <w:rPr>
          <w:rFonts w:ascii="Poppins" w:hAnsi="Poppins" w:cs="Poppins"/>
          <w:color w:val="444444"/>
          <w:sz w:val="18"/>
          <w:szCs w:val="18"/>
          <w:vertAlign w:val="subscript"/>
        </w:rPr>
        <w:t>1</w:t>
      </w:r>
      <w:r>
        <w:rPr>
          <w:rFonts w:ascii="Poppins" w:hAnsi="Poppins" w:cs="Poppins"/>
          <w:color w:val="444444"/>
        </w:rPr>
        <w:t> on the surface ABFE, P</w:t>
      </w:r>
      <w:r>
        <w:rPr>
          <w:rFonts w:ascii="Poppins" w:hAnsi="Poppins" w:cs="Poppins"/>
          <w:color w:val="444444"/>
          <w:sz w:val="18"/>
          <w:szCs w:val="18"/>
          <w:vertAlign w:val="subscript"/>
        </w:rPr>
        <w:t>2</w:t>
      </w:r>
      <w:r>
        <w:rPr>
          <w:rFonts w:ascii="Poppins" w:hAnsi="Poppins" w:cs="Poppins"/>
          <w:color w:val="444444"/>
        </w:rPr>
        <w:t> exert force F</w:t>
      </w:r>
      <w:r>
        <w:rPr>
          <w:rFonts w:ascii="Poppins" w:hAnsi="Poppins" w:cs="Poppins"/>
          <w:color w:val="444444"/>
          <w:sz w:val="18"/>
          <w:szCs w:val="18"/>
          <w:vertAlign w:val="subscript"/>
        </w:rPr>
        <w:t>2</w:t>
      </w:r>
      <w:r>
        <w:rPr>
          <w:rFonts w:ascii="Poppins" w:hAnsi="Poppins" w:cs="Poppins"/>
          <w:color w:val="444444"/>
        </w:rPr>
        <w:t> on the surface ABDC, and P</w:t>
      </w:r>
      <w:r>
        <w:rPr>
          <w:rFonts w:ascii="Poppins" w:hAnsi="Poppins" w:cs="Poppins"/>
          <w:color w:val="444444"/>
          <w:sz w:val="18"/>
          <w:szCs w:val="18"/>
          <w:vertAlign w:val="subscript"/>
        </w:rPr>
        <w:t>3</w:t>
      </w:r>
      <w:r>
        <w:rPr>
          <w:rFonts w:ascii="Poppins" w:hAnsi="Poppins" w:cs="Poppins"/>
          <w:color w:val="444444"/>
        </w:rPr>
        <w:t> exert force F</w:t>
      </w:r>
      <w:r>
        <w:rPr>
          <w:rFonts w:ascii="Poppins" w:hAnsi="Poppins" w:cs="Poppins"/>
          <w:color w:val="444444"/>
          <w:sz w:val="18"/>
          <w:szCs w:val="18"/>
          <w:vertAlign w:val="subscript"/>
        </w:rPr>
        <w:t>3</w:t>
      </w:r>
      <w:r>
        <w:rPr>
          <w:rFonts w:ascii="Poppins" w:hAnsi="Poppins" w:cs="Poppins"/>
          <w:color w:val="444444"/>
        </w:rPr>
        <w:t> on the surface CDFE.</w:t>
      </w:r>
    </w:p>
    <w:p w14:paraId="1F555699"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Therefore, Force F</w:t>
      </w:r>
      <w:r>
        <w:rPr>
          <w:rFonts w:ascii="Poppins" w:hAnsi="Poppins" w:cs="Poppins"/>
          <w:color w:val="444444"/>
          <w:sz w:val="18"/>
          <w:szCs w:val="18"/>
          <w:vertAlign w:val="subscript"/>
        </w:rPr>
        <w:t>1</w:t>
      </w:r>
      <w:r>
        <w:rPr>
          <w:rFonts w:ascii="Poppins" w:hAnsi="Poppins" w:cs="Poppins"/>
          <w:color w:val="444444"/>
        </w:rPr>
        <w:t>, F</w:t>
      </w:r>
      <w:r>
        <w:rPr>
          <w:rFonts w:ascii="Poppins" w:hAnsi="Poppins" w:cs="Poppins"/>
          <w:color w:val="444444"/>
          <w:sz w:val="18"/>
          <w:szCs w:val="18"/>
          <w:vertAlign w:val="subscript"/>
        </w:rPr>
        <w:t>2</w:t>
      </w:r>
      <w:r>
        <w:rPr>
          <w:rFonts w:ascii="Poppins" w:hAnsi="Poppins" w:cs="Poppins"/>
          <w:color w:val="444444"/>
        </w:rPr>
        <w:t>, and F</w:t>
      </w:r>
      <w:r>
        <w:rPr>
          <w:rFonts w:ascii="Poppins" w:hAnsi="Poppins" w:cs="Poppins"/>
          <w:color w:val="444444"/>
          <w:sz w:val="18"/>
          <w:szCs w:val="18"/>
          <w:vertAlign w:val="subscript"/>
        </w:rPr>
        <w:t>3</w:t>
      </w:r>
      <w:r>
        <w:rPr>
          <w:rFonts w:ascii="Poppins" w:hAnsi="Poppins" w:cs="Poppins"/>
          <w:color w:val="444444"/>
        </w:rPr>
        <w:t> is given as:</w:t>
      </w:r>
      <w:r>
        <w:rPr>
          <w:rFonts w:ascii="Poppins" w:hAnsi="Poppins" w:cs="Poppins"/>
          <w:color w:val="444444"/>
        </w:rPr>
        <w:br/>
        <w:t>F</w:t>
      </w:r>
      <w:r>
        <w:rPr>
          <w:rFonts w:ascii="Poppins" w:hAnsi="Poppins" w:cs="Poppins"/>
          <w:color w:val="444444"/>
          <w:sz w:val="18"/>
          <w:szCs w:val="18"/>
          <w:vertAlign w:val="subscript"/>
        </w:rPr>
        <w:t>1</w:t>
      </w:r>
      <w:r>
        <w:rPr>
          <w:rFonts w:ascii="Poppins" w:hAnsi="Poppins" w:cs="Poppins"/>
          <w:color w:val="444444"/>
        </w:rPr>
        <w:t> = P</w:t>
      </w:r>
      <w:r>
        <w:rPr>
          <w:rFonts w:ascii="Poppins" w:hAnsi="Poppins" w:cs="Poppins"/>
          <w:color w:val="444444"/>
          <w:sz w:val="18"/>
          <w:szCs w:val="18"/>
          <w:vertAlign w:val="subscript"/>
        </w:rPr>
        <w:t>1</w:t>
      </w:r>
      <w:r>
        <w:rPr>
          <w:rFonts w:ascii="Poppins" w:hAnsi="Poppins" w:cs="Poppins"/>
          <w:color w:val="444444"/>
        </w:rPr>
        <w:t> × area of ABFE = P</w:t>
      </w:r>
      <w:r>
        <w:rPr>
          <w:rFonts w:ascii="Poppins" w:hAnsi="Poppins" w:cs="Poppins"/>
          <w:color w:val="444444"/>
          <w:sz w:val="18"/>
          <w:szCs w:val="18"/>
          <w:vertAlign w:val="subscript"/>
        </w:rPr>
        <w:t>1</w:t>
      </w:r>
      <w:r>
        <w:rPr>
          <w:rFonts w:ascii="Poppins" w:hAnsi="Poppins" w:cs="Poppins"/>
          <w:color w:val="444444"/>
        </w:rPr>
        <w:t> ad</w:t>
      </w:r>
      <w:r>
        <w:rPr>
          <w:rFonts w:ascii="Poppins" w:hAnsi="Poppins" w:cs="Poppins"/>
          <w:color w:val="444444"/>
        </w:rPr>
        <w:br/>
        <w:t>F</w:t>
      </w:r>
      <w:r>
        <w:rPr>
          <w:rFonts w:ascii="Poppins" w:hAnsi="Poppins" w:cs="Poppins"/>
          <w:color w:val="444444"/>
          <w:sz w:val="18"/>
          <w:szCs w:val="18"/>
          <w:vertAlign w:val="subscript"/>
        </w:rPr>
        <w:t>2</w:t>
      </w:r>
      <w:r>
        <w:rPr>
          <w:rFonts w:ascii="Poppins" w:hAnsi="Poppins" w:cs="Poppins"/>
          <w:color w:val="444444"/>
        </w:rPr>
        <w:t> = P</w:t>
      </w:r>
      <w:r>
        <w:rPr>
          <w:rFonts w:ascii="Poppins" w:hAnsi="Poppins" w:cs="Poppins"/>
          <w:color w:val="444444"/>
          <w:sz w:val="18"/>
          <w:szCs w:val="18"/>
          <w:vertAlign w:val="subscript"/>
        </w:rPr>
        <w:t>2</w:t>
      </w:r>
      <w:r>
        <w:rPr>
          <w:rFonts w:ascii="Poppins" w:hAnsi="Poppins" w:cs="Poppins"/>
          <w:color w:val="444444"/>
        </w:rPr>
        <w:t> × area of ABDC = P</w:t>
      </w:r>
      <w:r>
        <w:rPr>
          <w:rFonts w:ascii="Poppins" w:hAnsi="Poppins" w:cs="Poppins"/>
          <w:color w:val="444444"/>
          <w:sz w:val="18"/>
          <w:szCs w:val="18"/>
          <w:vertAlign w:val="subscript"/>
        </w:rPr>
        <w:t>2</w:t>
      </w:r>
      <w:r>
        <w:rPr>
          <w:rFonts w:ascii="Poppins" w:hAnsi="Poppins" w:cs="Poppins"/>
          <w:color w:val="444444"/>
        </w:rPr>
        <w:t> bd</w:t>
      </w:r>
      <w:r>
        <w:rPr>
          <w:rFonts w:ascii="Poppins" w:hAnsi="Poppins" w:cs="Poppins"/>
          <w:color w:val="444444"/>
        </w:rPr>
        <w:br/>
        <w:t>F</w:t>
      </w:r>
      <w:r>
        <w:rPr>
          <w:rFonts w:ascii="Poppins" w:hAnsi="Poppins" w:cs="Poppins"/>
          <w:color w:val="444444"/>
          <w:sz w:val="18"/>
          <w:szCs w:val="18"/>
          <w:vertAlign w:val="subscript"/>
        </w:rPr>
        <w:t>3</w:t>
      </w:r>
      <w:r>
        <w:rPr>
          <w:rFonts w:ascii="Poppins" w:hAnsi="Poppins" w:cs="Poppins"/>
          <w:color w:val="444444"/>
        </w:rPr>
        <w:t> = P</w:t>
      </w:r>
      <w:r>
        <w:rPr>
          <w:rFonts w:ascii="Poppins" w:hAnsi="Poppins" w:cs="Poppins"/>
          <w:color w:val="444444"/>
          <w:sz w:val="18"/>
          <w:szCs w:val="18"/>
          <w:vertAlign w:val="subscript"/>
        </w:rPr>
        <w:t>3</w:t>
      </w:r>
      <w:r>
        <w:rPr>
          <w:rFonts w:ascii="Poppins" w:hAnsi="Poppins" w:cs="Poppins"/>
          <w:color w:val="444444"/>
        </w:rPr>
        <w:t> × area of CDFE = P</w:t>
      </w:r>
      <w:r>
        <w:rPr>
          <w:rFonts w:ascii="Poppins" w:hAnsi="Poppins" w:cs="Poppins"/>
          <w:color w:val="444444"/>
          <w:sz w:val="18"/>
          <w:szCs w:val="18"/>
          <w:vertAlign w:val="subscript"/>
        </w:rPr>
        <w:t>3</w:t>
      </w:r>
      <w:r>
        <w:rPr>
          <w:rFonts w:ascii="Poppins" w:hAnsi="Poppins" w:cs="Poppins"/>
          <w:color w:val="444444"/>
        </w:rPr>
        <w:t> cd</w:t>
      </w:r>
    </w:p>
    <w:p w14:paraId="27E7DFCF" w14:textId="77777777" w:rsidR="0037226D" w:rsidRDefault="0037226D" w:rsidP="0037226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Also,</w:t>
      </w:r>
    </w:p>
    <w:p w14:paraId="2FBC2A6C" w14:textId="66665D4A" w:rsidR="0037226D" w:rsidRPr="006D4691" w:rsidRDefault="008921C8" w:rsidP="00DC004F">
      <w:pPr>
        <w:rPr>
          <w:rFonts w:ascii="Poppins" w:eastAsiaTheme="minorEastAsia" w:hAnsi="Poppins" w:cs="Poppins"/>
          <w:sz w:val="28"/>
          <w:szCs w:val="28"/>
        </w:rPr>
      </w:pPr>
      <m:oMathPara>
        <m:oMath>
          <m:eqArr>
            <m:eqArrPr>
              <m:ctrlPr>
                <w:rPr>
                  <w:rFonts w:ascii="Cambria Math" w:hAnsi="Cambria Math" w:cs="Poppins"/>
                  <w:sz w:val="28"/>
                  <w:szCs w:val="28"/>
                </w:rPr>
              </m:ctrlPr>
            </m:eqArrPr>
            <m:e>
              <m:r>
                <w:rPr>
                  <w:rFonts w:ascii="Cambria Math" w:hAnsi="Cambria Math" w:cs="Poppins"/>
                  <w:sz w:val="28"/>
                  <w:szCs w:val="28"/>
                </w:rPr>
                <m:t>sinθ=</m:t>
              </m:r>
              <m:f>
                <m:fPr>
                  <m:ctrlPr>
                    <w:rPr>
                      <w:rFonts w:ascii="Cambria Math" w:hAnsi="Cambria Math" w:cs="Poppins"/>
                      <w:sz w:val="28"/>
                      <w:szCs w:val="28"/>
                    </w:rPr>
                  </m:ctrlPr>
                </m:fPr>
                <m:num>
                  <m:r>
                    <w:rPr>
                      <w:rFonts w:ascii="Cambria Math" w:hAnsi="Cambria Math" w:cs="Poppins"/>
                      <w:sz w:val="28"/>
                      <w:szCs w:val="28"/>
                    </w:rPr>
                    <m:t>b</m:t>
                  </m:r>
                </m:num>
                <m:den>
                  <m:r>
                    <w:rPr>
                      <w:rFonts w:ascii="Cambria Math" w:hAnsi="Cambria Math" w:cs="Poppins"/>
                      <w:sz w:val="28"/>
                      <w:szCs w:val="28"/>
                    </w:rPr>
                    <m:t>a</m:t>
                  </m:r>
                </m:den>
              </m:f>
            </m:e>
          </m:eqArr>
        </m:oMath>
      </m:oMathPara>
    </w:p>
    <w:p w14:paraId="37A4B359" w14:textId="30BE53A5" w:rsidR="006D4691" w:rsidRPr="006D4691" w:rsidRDefault="008921C8" w:rsidP="00DC004F">
      <w:pPr>
        <w:rPr>
          <w:rFonts w:ascii="Poppins" w:eastAsiaTheme="minorEastAsia" w:hAnsi="Poppins" w:cs="Poppins"/>
          <w:sz w:val="28"/>
          <w:szCs w:val="28"/>
        </w:rPr>
      </w:pPr>
      <m:oMathPara>
        <m:oMath>
          <m:eqArr>
            <m:eqArrPr>
              <m:ctrlPr>
                <w:rPr>
                  <w:rFonts w:ascii="Cambria Math" w:hAnsi="Cambria Math" w:cs="Poppins"/>
                  <w:sz w:val="28"/>
                  <w:szCs w:val="28"/>
                </w:rPr>
              </m:ctrlPr>
            </m:eqArrPr>
            <m:e>
              <m:r>
                <w:rPr>
                  <w:rFonts w:ascii="Cambria Math" w:hAnsi="Cambria Math" w:cs="Poppins"/>
                  <w:sz w:val="28"/>
                  <w:szCs w:val="28"/>
                </w:rPr>
                <m:t>cosθ=</m:t>
              </m:r>
              <m:f>
                <m:fPr>
                  <m:ctrlPr>
                    <w:rPr>
                      <w:rFonts w:ascii="Cambria Math" w:hAnsi="Cambria Math" w:cs="Poppins"/>
                      <w:sz w:val="28"/>
                      <w:szCs w:val="28"/>
                    </w:rPr>
                  </m:ctrlPr>
                </m:fPr>
                <m:num>
                  <m:r>
                    <w:rPr>
                      <w:rFonts w:ascii="Cambria Math" w:hAnsi="Cambria Math" w:cs="Poppins"/>
                      <w:sz w:val="28"/>
                      <w:szCs w:val="28"/>
                    </w:rPr>
                    <m:t>c</m:t>
                  </m:r>
                </m:num>
                <m:den>
                  <m:r>
                    <w:rPr>
                      <w:rFonts w:ascii="Cambria Math" w:hAnsi="Cambria Math" w:cs="Poppins"/>
                      <w:sz w:val="28"/>
                      <w:szCs w:val="28"/>
                    </w:rPr>
                    <m:t>a</m:t>
                  </m:r>
                </m:den>
              </m:f>
            </m:e>
          </m:eqArr>
        </m:oMath>
      </m:oMathPara>
    </w:p>
    <w:p w14:paraId="1272C0D5" w14:textId="51236457" w:rsidR="00016734" w:rsidRPr="00016734" w:rsidRDefault="006D4691" w:rsidP="00016734">
      <w:pPr>
        <w:pStyle w:val="NormalWeb"/>
        <w:shd w:val="clear" w:color="auto" w:fill="FFFFFF"/>
        <w:spacing w:before="0" w:beforeAutospacing="0" w:after="150" w:afterAutospacing="0" w:line="360" w:lineRule="atLeast"/>
        <w:rPr>
          <w:rFonts w:ascii="Poppins" w:hAnsi="Poppins" w:cs="Poppins"/>
          <w:color w:val="444444"/>
        </w:rPr>
      </w:pPr>
      <w:r>
        <w:rPr>
          <w:rFonts w:ascii="Poppins" w:eastAsiaTheme="minorEastAsia" w:hAnsi="Poppins" w:cs="Poppins"/>
          <w:sz w:val="28"/>
          <w:szCs w:val="28"/>
        </w:rPr>
        <w:t>T</w:t>
      </w:r>
      <w:r w:rsidR="00016734" w:rsidRPr="00016734">
        <w:rPr>
          <w:rFonts w:ascii="Poppins" w:hAnsi="Poppins" w:cs="Poppins"/>
          <w:color w:val="444444"/>
        </w:rPr>
        <w:t>he net force on the prism will be zero since the prism is in equilibrium.</w:t>
      </w:r>
    </w:p>
    <w:p w14:paraId="575C58EF" w14:textId="77777777" w:rsidR="00016734" w:rsidRPr="00016734" w:rsidRDefault="00016734" w:rsidP="00016734">
      <w:pPr>
        <w:shd w:val="clear" w:color="auto" w:fill="FFFFFF"/>
        <w:spacing w:after="150" w:line="360" w:lineRule="atLeast"/>
        <w:rPr>
          <w:rFonts w:ascii="Poppins" w:eastAsia="Times New Roman" w:hAnsi="Poppins" w:cs="Poppins"/>
          <w:color w:val="444444"/>
          <w:sz w:val="24"/>
          <w:szCs w:val="24"/>
          <w:lang w:eastAsia="en-IN"/>
        </w:rPr>
      </w:pPr>
      <w:r w:rsidRPr="00016734">
        <w:rPr>
          <w:rFonts w:ascii="Poppins" w:eastAsia="Times New Roman" w:hAnsi="Poppins" w:cs="Poppins"/>
          <w:color w:val="444444"/>
          <w:sz w:val="24"/>
          <w:szCs w:val="24"/>
          <w:lang w:eastAsia="en-IN"/>
        </w:rPr>
        <w:t>F</w:t>
      </w:r>
      <w:r w:rsidRPr="00016734">
        <w:rPr>
          <w:rFonts w:ascii="Poppins" w:eastAsia="Times New Roman" w:hAnsi="Poppins" w:cs="Poppins"/>
          <w:color w:val="444444"/>
          <w:sz w:val="18"/>
          <w:szCs w:val="18"/>
          <w:vertAlign w:val="subscript"/>
          <w:lang w:eastAsia="en-IN"/>
        </w:rPr>
        <w:t>1</w:t>
      </w:r>
      <w:r w:rsidRPr="00016734">
        <w:rPr>
          <w:rFonts w:ascii="Poppins" w:eastAsia="Times New Roman" w:hAnsi="Poppins" w:cs="Poppins"/>
          <w:color w:val="444444"/>
          <w:sz w:val="24"/>
          <w:szCs w:val="24"/>
          <w:lang w:eastAsia="en-IN"/>
        </w:rPr>
        <w:t xml:space="preserve"> sin </w:t>
      </w:r>
      <w:r w:rsidRPr="00016734">
        <w:rPr>
          <w:rFonts w:ascii="Cambria" w:eastAsia="Times New Roman" w:hAnsi="Cambria" w:cs="Cambria"/>
          <w:color w:val="444444"/>
          <w:sz w:val="24"/>
          <w:szCs w:val="24"/>
          <w:lang w:eastAsia="en-IN"/>
        </w:rPr>
        <w:t>θ</w:t>
      </w:r>
      <w:r w:rsidRPr="00016734">
        <w:rPr>
          <w:rFonts w:ascii="Poppins" w:eastAsia="Times New Roman" w:hAnsi="Poppins" w:cs="Poppins"/>
          <w:color w:val="444444"/>
          <w:sz w:val="24"/>
          <w:szCs w:val="24"/>
          <w:lang w:eastAsia="en-IN"/>
        </w:rPr>
        <w:t xml:space="preserve"> = F</w:t>
      </w:r>
      <w:r w:rsidRPr="00016734">
        <w:rPr>
          <w:rFonts w:ascii="Poppins" w:eastAsia="Times New Roman" w:hAnsi="Poppins" w:cs="Poppins"/>
          <w:color w:val="444444"/>
          <w:sz w:val="18"/>
          <w:szCs w:val="18"/>
          <w:vertAlign w:val="subscript"/>
          <w:lang w:eastAsia="en-IN"/>
        </w:rPr>
        <w:t>2</w:t>
      </w:r>
      <w:r w:rsidRPr="00016734">
        <w:rPr>
          <w:rFonts w:ascii="Poppins" w:eastAsia="Times New Roman" w:hAnsi="Poppins" w:cs="Poppins"/>
          <w:color w:val="444444"/>
          <w:sz w:val="24"/>
          <w:szCs w:val="24"/>
          <w:lang w:eastAsia="en-IN"/>
        </w:rPr>
        <w:br/>
        <w:t>F</w:t>
      </w:r>
      <w:r w:rsidRPr="00016734">
        <w:rPr>
          <w:rFonts w:ascii="Poppins" w:eastAsia="Times New Roman" w:hAnsi="Poppins" w:cs="Poppins"/>
          <w:color w:val="444444"/>
          <w:sz w:val="18"/>
          <w:szCs w:val="18"/>
          <w:vertAlign w:val="subscript"/>
          <w:lang w:eastAsia="en-IN"/>
        </w:rPr>
        <w:t>1</w:t>
      </w:r>
      <w:r w:rsidRPr="00016734">
        <w:rPr>
          <w:rFonts w:ascii="Poppins" w:eastAsia="Times New Roman" w:hAnsi="Poppins" w:cs="Poppins"/>
          <w:color w:val="444444"/>
          <w:sz w:val="24"/>
          <w:szCs w:val="24"/>
          <w:lang w:eastAsia="en-IN"/>
        </w:rPr>
        <w:t xml:space="preserve"> cos </w:t>
      </w:r>
      <w:r w:rsidRPr="00016734">
        <w:rPr>
          <w:rFonts w:ascii="Cambria" w:eastAsia="Times New Roman" w:hAnsi="Cambria" w:cs="Cambria"/>
          <w:color w:val="444444"/>
          <w:sz w:val="24"/>
          <w:szCs w:val="24"/>
          <w:lang w:eastAsia="en-IN"/>
        </w:rPr>
        <w:t>θ</w:t>
      </w:r>
      <w:r w:rsidRPr="00016734">
        <w:rPr>
          <w:rFonts w:ascii="Poppins" w:eastAsia="Times New Roman" w:hAnsi="Poppins" w:cs="Poppins"/>
          <w:color w:val="444444"/>
          <w:sz w:val="24"/>
          <w:szCs w:val="24"/>
          <w:lang w:eastAsia="en-IN"/>
        </w:rPr>
        <w:t xml:space="preserve"> = F</w:t>
      </w:r>
      <w:r w:rsidRPr="00016734">
        <w:rPr>
          <w:rFonts w:ascii="Poppins" w:eastAsia="Times New Roman" w:hAnsi="Poppins" w:cs="Poppins"/>
          <w:color w:val="444444"/>
          <w:sz w:val="18"/>
          <w:szCs w:val="18"/>
          <w:vertAlign w:val="subscript"/>
          <w:lang w:eastAsia="en-IN"/>
        </w:rPr>
        <w:t>3</w:t>
      </w:r>
    </w:p>
    <w:p w14:paraId="0CCCB373" w14:textId="77777777" w:rsidR="00016734" w:rsidRPr="00016734" w:rsidRDefault="00016734" w:rsidP="00016734">
      <w:pPr>
        <w:shd w:val="clear" w:color="auto" w:fill="FFFFFF"/>
        <w:spacing w:after="150" w:line="360" w:lineRule="atLeast"/>
        <w:rPr>
          <w:rFonts w:ascii="Poppins" w:eastAsia="Times New Roman" w:hAnsi="Poppins" w:cs="Poppins"/>
          <w:color w:val="444444"/>
          <w:sz w:val="24"/>
          <w:szCs w:val="24"/>
          <w:lang w:eastAsia="en-IN"/>
        </w:rPr>
      </w:pPr>
      <w:r w:rsidRPr="00016734">
        <w:rPr>
          <w:rFonts w:ascii="Poppins" w:eastAsia="Times New Roman" w:hAnsi="Poppins" w:cs="Poppins"/>
          <w:color w:val="444444"/>
          <w:sz w:val="24"/>
          <w:szCs w:val="24"/>
          <w:lang w:eastAsia="en-IN"/>
        </w:rPr>
        <w:lastRenderedPageBreak/>
        <w:t>P</w:t>
      </w:r>
      <w:r w:rsidRPr="00016734">
        <w:rPr>
          <w:rFonts w:ascii="Poppins" w:eastAsia="Times New Roman" w:hAnsi="Poppins" w:cs="Poppins"/>
          <w:color w:val="444444"/>
          <w:sz w:val="18"/>
          <w:szCs w:val="18"/>
          <w:vertAlign w:val="subscript"/>
          <w:lang w:eastAsia="en-IN"/>
        </w:rPr>
        <w:t>1</w:t>
      </w:r>
      <w:r w:rsidRPr="00016734">
        <w:rPr>
          <w:rFonts w:ascii="Poppins" w:eastAsia="Times New Roman" w:hAnsi="Poppins" w:cs="Poppins"/>
          <w:color w:val="444444"/>
          <w:sz w:val="24"/>
          <w:szCs w:val="24"/>
          <w:lang w:eastAsia="en-IN"/>
        </w:rPr>
        <w:t> ad b/a = P</w:t>
      </w:r>
      <w:r w:rsidRPr="00016734">
        <w:rPr>
          <w:rFonts w:ascii="Poppins" w:eastAsia="Times New Roman" w:hAnsi="Poppins" w:cs="Poppins"/>
          <w:color w:val="444444"/>
          <w:sz w:val="18"/>
          <w:szCs w:val="18"/>
          <w:vertAlign w:val="subscript"/>
          <w:lang w:eastAsia="en-IN"/>
        </w:rPr>
        <w:t>2</w:t>
      </w:r>
      <w:r w:rsidRPr="00016734">
        <w:rPr>
          <w:rFonts w:ascii="Poppins" w:eastAsia="Times New Roman" w:hAnsi="Poppins" w:cs="Poppins"/>
          <w:color w:val="444444"/>
          <w:sz w:val="24"/>
          <w:szCs w:val="24"/>
          <w:lang w:eastAsia="en-IN"/>
        </w:rPr>
        <w:t> bd (eq 1)</w:t>
      </w:r>
      <w:r w:rsidRPr="00016734">
        <w:rPr>
          <w:rFonts w:ascii="Poppins" w:eastAsia="Times New Roman" w:hAnsi="Poppins" w:cs="Poppins"/>
          <w:color w:val="444444"/>
          <w:sz w:val="24"/>
          <w:szCs w:val="24"/>
          <w:lang w:eastAsia="en-IN"/>
        </w:rPr>
        <w:br/>
        <w:t>P</w:t>
      </w:r>
      <w:r w:rsidRPr="00016734">
        <w:rPr>
          <w:rFonts w:ascii="Poppins" w:eastAsia="Times New Roman" w:hAnsi="Poppins" w:cs="Poppins"/>
          <w:color w:val="444444"/>
          <w:sz w:val="18"/>
          <w:szCs w:val="18"/>
          <w:vertAlign w:val="subscript"/>
          <w:lang w:eastAsia="en-IN"/>
        </w:rPr>
        <w:t>1</w:t>
      </w:r>
      <w:r w:rsidRPr="00016734">
        <w:rPr>
          <w:rFonts w:ascii="Poppins" w:eastAsia="Times New Roman" w:hAnsi="Poppins" w:cs="Poppins"/>
          <w:color w:val="444444"/>
          <w:sz w:val="24"/>
          <w:szCs w:val="24"/>
          <w:lang w:eastAsia="en-IN"/>
        </w:rPr>
        <w:t> ad c/a = P</w:t>
      </w:r>
      <w:r w:rsidRPr="00016734">
        <w:rPr>
          <w:rFonts w:ascii="Poppins" w:eastAsia="Times New Roman" w:hAnsi="Poppins" w:cs="Poppins"/>
          <w:color w:val="444444"/>
          <w:sz w:val="18"/>
          <w:szCs w:val="18"/>
          <w:vertAlign w:val="subscript"/>
          <w:lang w:eastAsia="en-IN"/>
        </w:rPr>
        <w:t>3</w:t>
      </w:r>
      <w:r w:rsidRPr="00016734">
        <w:rPr>
          <w:rFonts w:ascii="Poppins" w:eastAsia="Times New Roman" w:hAnsi="Poppins" w:cs="Poppins"/>
          <w:color w:val="444444"/>
          <w:sz w:val="24"/>
          <w:szCs w:val="24"/>
          <w:lang w:eastAsia="en-IN"/>
        </w:rPr>
        <w:t> cd (eq 2)</w:t>
      </w:r>
    </w:p>
    <w:p w14:paraId="240D0876" w14:textId="77777777" w:rsidR="00016734" w:rsidRPr="00016734" w:rsidRDefault="00016734" w:rsidP="00016734">
      <w:pPr>
        <w:shd w:val="clear" w:color="auto" w:fill="FFFFFF"/>
        <w:spacing w:after="150" w:line="360" w:lineRule="atLeast"/>
        <w:rPr>
          <w:rFonts w:ascii="Poppins" w:eastAsia="Times New Roman" w:hAnsi="Poppins" w:cs="Poppins"/>
          <w:color w:val="444444"/>
          <w:sz w:val="24"/>
          <w:szCs w:val="24"/>
          <w:lang w:eastAsia="en-IN"/>
        </w:rPr>
      </w:pPr>
      <w:r w:rsidRPr="00016734">
        <w:rPr>
          <w:rFonts w:ascii="Poppins" w:eastAsia="Times New Roman" w:hAnsi="Poppins" w:cs="Poppins"/>
          <w:color w:val="444444"/>
          <w:sz w:val="24"/>
          <w:szCs w:val="24"/>
          <w:lang w:eastAsia="en-IN"/>
        </w:rPr>
        <w:t>From 1 and 2</w:t>
      </w:r>
      <w:r w:rsidRPr="00016734">
        <w:rPr>
          <w:rFonts w:ascii="Poppins" w:eastAsia="Times New Roman" w:hAnsi="Poppins" w:cs="Poppins"/>
          <w:color w:val="444444"/>
          <w:sz w:val="24"/>
          <w:szCs w:val="24"/>
          <w:lang w:eastAsia="en-IN"/>
        </w:rPr>
        <w:br/>
        <w:t>P</w:t>
      </w:r>
      <w:r w:rsidRPr="00016734">
        <w:rPr>
          <w:rFonts w:ascii="Poppins" w:eastAsia="Times New Roman" w:hAnsi="Poppins" w:cs="Poppins"/>
          <w:color w:val="444444"/>
          <w:sz w:val="18"/>
          <w:szCs w:val="18"/>
          <w:vertAlign w:val="subscript"/>
          <w:lang w:eastAsia="en-IN"/>
        </w:rPr>
        <w:t>1</w:t>
      </w:r>
      <w:r w:rsidRPr="00016734">
        <w:rPr>
          <w:rFonts w:ascii="Poppins" w:eastAsia="Times New Roman" w:hAnsi="Poppins" w:cs="Poppins"/>
          <w:color w:val="444444"/>
          <w:sz w:val="24"/>
          <w:szCs w:val="24"/>
          <w:lang w:eastAsia="en-IN"/>
        </w:rPr>
        <w:t> = P</w:t>
      </w:r>
      <w:r w:rsidRPr="00016734">
        <w:rPr>
          <w:rFonts w:ascii="Poppins" w:eastAsia="Times New Roman" w:hAnsi="Poppins" w:cs="Poppins"/>
          <w:color w:val="444444"/>
          <w:sz w:val="18"/>
          <w:szCs w:val="18"/>
          <w:vertAlign w:val="subscript"/>
          <w:lang w:eastAsia="en-IN"/>
        </w:rPr>
        <w:t>2</w:t>
      </w:r>
      <w:r w:rsidRPr="00016734">
        <w:rPr>
          <w:rFonts w:ascii="Poppins" w:eastAsia="Times New Roman" w:hAnsi="Poppins" w:cs="Poppins"/>
          <w:color w:val="444444"/>
          <w:sz w:val="24"/>
          <w:szCs w:val="24"/>
          <w:lang w:eastAsia="en-IN"/>
        </w:rPr>
        <w:t> and P</w:t>
      </w:r>
      <w:r w:rsidRPr="00016734">
        <w:rPr>
          <w:rFonts w:ascii="Poppins" w:eastAsia="Times New Roman" w:hAnsi="Poppins" w:cs="Poppins"/>
          <w:color w:val="444444"/>
          <w:sz w:val="18"/>
          <w:szCs w:val="18"/>
          <w:vertAlign w:val="subscript"/>
          <w:lang w:eastAsia="en-IN"/>
        </w:rPr>
        <w:t>1</w:t>
      </w:r>
      <w:r w:rsidRPr="00016734">
        <w:rPr>
          <w:rFonts w:ascii="Poppins" w:eastAsia="Times New Roman" w:hAnsi="Poppins" w:cs="Poppins"/>
          <w:color w:val="444444"/>
          <w:sz w:val="24"/>
          <w:szCs w:val="24"/>
          <w:lang w:eastAsia="en-IN"/>
        </w:rPr>
        <w:t> = P</w:t>
      </w:r>
      <w:r w:rsidRPr="00016734">
        <w:rPr>
          <w:rFonts w:ascii="Poppins" w:eastAsia="Times New Roman" w:hAnsi="Poppins" w:cs="Poppins"/>
          <w:color w:val="444444"/>
          <w:sz w:val="18"/>
          <w:szCs w:val="18"/>
          <w:vertAlign w:val="subscript"/>
          <w:lang w:eastAsia="en-IN"/>
        </w:rPr>
        <w:t>3</w:t>
      </w:r>
    </w:p>
    <w:p w14:paraId="230A6DDC" w14:textId="77777777" w:rsidR="00016734" w:rsidRDefault="00016734" w:rsidP="00016734">
      <w:pPr>
        <w:shd w:val="clear" w:color="auto" w:fill="FFFFFF"/>
        <w:spacing w:after="150" w:line="360" w:lineRule="atLeast"/>
        <w:rPr>
          <w:rFonts w:ascii="Poppins" w:eastAsia="Times New Roman" w:hAnsi="Poppins" w:cs="Poppins"/>
          <w:color w:val="444444"/>
          <w:sz w:val="32"/>
          <w:szCs w:val="32"/>
          <w:vertAlign w:val="subscript"/>
          <w:lang w:eastAsia="en-IN"/>
        </w:rPr>
      </w:pPr>
      <w:r w:rsidRPr="00016734">
        <w:rPr>
          <w:rFonts w:ascii="Cambria Math" w:eastAsia="Times New Roman" w:hAnsi="Cambria Math" w:cs="Cambria Math"/>
          <w:color w:val="444444"/>
          <w:sz w:val="32"/>
          <w:szCs w:val="32"/>
          <w:lang w:eastAsia="en-IN"/>
        </w:rPr>
        <w:t>∴</w:t>
      </w:r>
      <w:r w:rsidRPr="00016734">
        <w:rPr>
          <w:rFonts w:ascii="Poppins" w:eastAsia="Times New Roman" w:hAnsi="Poppins" w:cs="Poppins"/>
          <w:color w:val="444444"/>
          <w:sz w:val="32"/>
          <w:szCs w:val="32"/>
          <w:lang w:eastAsia="en-IN"/>
        </w:rPr>
        <w:t xml:space="preserve"> </w:t>
      </w:r>
      <w:r w:rsidRPr="00016734">
        <w:rPr>
          <w:rFonts w:ascii="Poppins" w:eastAsia="Times New Roman" w:hAnsi="Poppins" w:cs="Poppins"/>
          <w:color w:val="444444"/>
          <w:sz w:val="32"/>
          <w:szCs w:val="32"/>
          <w:highlight w:val="yellow"/>
          <w:lang w:eastAsia="en-IN"/>
        </w:rPr>
        <w:t>P</w:t>
      </w:r>
      <w:r w:rsidRPr="00016734">
        <w:rPr>
          <w:rFonts w:ascii="Poppins" w:eastAsia="Times New Roman" w:hAnsi="Poppins" w:cs="Poppins"/>
          <w:color w:val="444444"/>
          <w:sz w:val="32"/>
          <w:szCs w:val="32"/>
          <w:highlight w:val="yellow"/>
          <w:vertAlign w:val="subscript"/>
          <w:lang w:eastAsia="en-IN"/>
        </w:rPr>
        <w:t>1</w:t>
      </w:r>
      <w:r w:rsidRPr="00016734">
        <w:rPr>
          <w:rFonts w:ascii="Poppins" w:eastAsia="Times New Roman" w:hAnsi="Poppins" w:cs="Poppins"/>
          <w:color w:val="444444"/>
          <w:sz w:val="32"/>
          <w:szCs w:val="32"/>
          <w:highlight w:val="yellow"/>
          <w:lang w:eastAsia="en-IN"/>
        </w:rPr>
        <w:t>= P</w:t>
      </w:r>
      <w:r w:rsidRPr="00016734">
        <w:rPr>
          <w:rFonts w:ascii="Poppins" w:eastAsia="Times New Roman" w:hAnsi="Poppins" w:cs="Poppins"/>
          <w:color w:val="444444"/>
          <w:sz w:val="32"/>
          <w:szCs w:val="32"/>
          <w:highlight w:val="yellow"/>
          <w:vertAlign w:val="subscript"/>
          <w:lang w:eastAsia="en-IN"/>
        </w:rPr>
        <w:t>2</w:t>
      </w:r>
      <w:r w:rsidRPr="00016734">
        <w:rPr>
          <w:rFonts w:ascii="Poppins" w:eastAsia="Times New Roman" w:hAnsi="Poppins" w:cs="Poppins"/>
          <w:color w:val="444444"/>
          <w:sz w:val="32"/>
          <w:szCs w:val="32"/>
          <w:highlight w:val="yellow"/>
          <w:lang w:eastAsia="en-IN"/>
        </w:rPr>
        <w:t>= P</w:t>
      </w:r>
      <w:r w:rsidRPr="00016734">
        <w:rPr>
          <w:rFonts w:ascii="Poppins" w:eastAsia="Times New Roman" w:hAnsi="Poppins" w:cs="Poppins"/>
          <w:color w:val="444444"/>
          <w:sz w:val="32"/>
          <w:szCs w:val="32"/>
          <w:highlight w:val="yellow"/>
          <w:vertAlign w:val="subscript"/>
          <w:lang w:eastAsia="en-IN"/>
        </w:rPr>
        <w:t>3</w:t>
      </w:r>
    </w:p>
    <w:p w14:paraId="223B28D4" w14:textId="77777777" w:rsidR="00EE1CFE" w:rsidRDefault="00EE1CFE" w:rsidP="00EE1CFE">
      <w:pPr>
        <w:pStyle w:val="Heading2"/>
        <w:rPr>
          <w:rFonts w:eastAsia="Times New Roman"/>
          <w:lang w:eastAsia="en-IN"/>
        </w:rPr>
      </w:pPr>
    </w:p>
    <w:p w14:paraId="7ABB204D" w14:textId="711E355C" w:rsidR="00EE1CFE" w:rsidRDefault="00EE1CFE" w:rsidP="00EE1CFE">
      <w:pPr>
        <w:pStyle w:val="Heading2"/>
        <w:rPr>
          <w:sz w:val="36"/>
          <w:szCs w:val="36"/>
          <w:lang w:eastAsia="en-IN"/>
        </w:rPr>
      </w:pPr>
      <w:r>
        <w:rPr>
          <w:sz w:val="36"/>
          <w:szCs w:val="36"/>
          <w:lang w:eastAsia="en-IN"/>
        </w:rPr>
        <w:t>HYDRAULIC LIFT</w:t>
      </w:r>
    </w:p>
    <w:p w14:paraId="1394B039" w14:textId="6042A546" w:rsidR="00EE1CFE" w:rsidRPr="00EE1CFE" w:rsidRDefault="00EE1CFE" w:rsidP="00EE1CFE">
      <w:pPr>
        <w:rPr>
          <w:lang w:eastAsia="en-IN"/>
        </w:rPr>
      </w:pPr>
      <w:r>
        <w:rPr>
          <w:noProof/>
        </w:rPr>
        <w:drawing>
          <wp:inline distT="0" distB="0" distL="0" distR="0" wp14:anchorId="1CCFEC79" wp14:editId="454E19DA">
            <wp:extent cx="3045460" cy="2475865"/>
            <wp:effectExtent l="0" t="0" r="2540" b="635"/>
            <wp:docPr id="124" name="Picture 124" descr="Hydraulic Applications Vol. 2 (The Hydraulic Lift) - Smith's Hydraul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ydraulic Applications Vol. 2 (The Hydraulic Lift) - Smith's Hydraulic"/>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045460" cy="2475865"/>
                    </a:xfrm>
                    <a:prstGeom prst="rect">
                      <a:avLst/>
                    </a:prstGeom>
                    <a:noFill/>
                    <a:ln>
                      <a:noFill/>
                    </a:ln>
                  </pic:spPr>
                </pic:pic>
              </a:graphicData>
            </a:graphic>
          </wp:inline>
        </w:drawing>
      </w:r>
    </w:p>
    <w:p w14:paraId="165B4C40" w14:textId="62256657" w:rsidR="006D4691" w:rsidRDefault="006D4691" w:rsidP="00DC004F">
      <w:pPr>
        <w:rPr>
          <w:rFonts w:ascii="Poppins" w:hAnsi="Poppins" w:cs="Poppins"/>
          <w:sz w:val="28"/>
          <w:szCs w:val="28"/>
        </w:rPr>
      </w:pPr>
    </w:p>
    <w:p w14:paraId="039D4A81" w14:textId="77777777" w:rsidR="00F3028E" w:rsidRDefault="00F3028E" w:rsidP="00DC004F">
      <w:pPr>
        <w:rPr>
          <w:rFonts w:ascii="Poppins" w:hAnsi="Poppins" w:cs="Poppins"/>
          <w:sz w:val="28"/>
          <w:szCs w:val="28"/>
        </w:rPr>
      </w:pPr>
    </w:p>
    <w:p w14:paraId="5423268A" w14:textId="405B4D9B" w:rsidR="00F3028E" w:rsidRPr="00E951BD" w:rsidRDefault="00F3028E" w:rsidP="00E951BD">
      <w:pPr>
        <w:pStyle w:val="Heading1"/>
        <w:rPr>
          <w:color w:val="444444"/>
          <w:sz w:val="56"/>
          <w:szCs w:val="56"/>
        </w:rPr>
      </w:pPr>
      <w:r w:rsidRPr="00E951BD">
        <w:rPr>
          <w:sz w:val="56"/>
          <w:szCs w:val="56"/>
        </w:rPr>
        <w:t>Viscosity</w:t>
      </w:r>
    </w:p>
    <w:p w14:paraId="638A6EEC"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Most fluids offer some resistance to motion, and we call this resistance “viscosity.” </w:t>
      </w:r>
      <w:r w:rsidRPr="00E951BD">
        <w:rPr>
          <w:rFonts w:ascii="Poppins" w:hAnsi="Poppins" w:cs="Poppins"/>
          <w:color w:val="444444"/>
          <w:highlight w:val="yellow"/>
        </w:rPr>
        <w:t>Viscosity arises when there is relative motion between layers of the fluid. More precisely, it measures resistance to flow arising due to the internal friction between the fluid layers as they slip past one another when fluid flows</w:t>
      </w:r>
      <w:r>
        <w:rPr>
          <w:rFonts w:ascii="Poppins" w:hAnsi="Poppins" w:cs="Poppins"/>
          <w:color w:val="444444"/>
        </w:rPr>
        <w:t>. Viscosity can also be thought of as a measure of a fluid’s thickness or its resistance to objects passing through it.</w:t>
      </w:r>
    </w:p>
    <w:p w14:paraId="50CE3810"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A fluid with large viscosity resists motion because </w:t>
      </w:r>
      <w:r w:rsidRPr="00E951BD">
        <w:rPr>
          <w:rFonts w:ascii="Poppins" w:hAnsi="Poppins" w:cs="Poppins"/>
          <w:color w:val="444444"/>
          <w:highlight w:val="yellow"/>
        </w:rPr>
        <w:t>its strong intermolecular forces give it a lot of internal friction</w:t>
      </w:r>
      <w:r>
        <w:rPr>
          <w:rFonts w:ascii="Poppins" w:hAnsi="Poppins" w:cs="Poppins"/>
          <w:color w:val="444444"/>
        </w:rPr>
        <w:t>, resisting the movement of layers past one another. On the contrary, a fluid with low viscosity flows easily because its molecular makeup results in very little friction when it is in motion. Gases also exhibit viscosity, but it is harder to notice in ordinary circumstances.</w:t>
      </w:r>
    </w:p>
    <w:p w14:paraId="12499FF9" w14:textId="77777777" w:rsidR="00F3028E" w:rsidRDefault="00F3028E" w:rsidP="00F3028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lastRenderedPageBreak/>
        <w:t>Viscosity Definition</w:t>
      </w:r>
    </w:p>
    <w:p w14:paraId="2D8AC4FC"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The definition of viscosity is as follows:</w:t>
      </w:r>
    </w:p>
    <w:p w14:paraId="3FB3D3DC" w14:textId="77777777" w:rsidR="00F3028E" w:rsidRDefault="00F3028E" w:rsidP="00F3028E">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Viscosity is a measure of a fluid’s resistance to flow.</w:t>
      </w:r>
    </w:p>
    <w:p w14:paraId="70D3705E"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SI unit of viscosity is poiseiulle (PI). Its other units are newton-second per square metre (N s m</w:t>
      </w:r>
      <w:r>
        <w:rPr>
          <w:rFonts w:ascii="Poppins" w:hAnsi="Poppins" w:cs="Poppins"/>
          <w:color w:val="444444"/>
          <w:sz w:val="18"/>
          <w:szCs w:val="18"/>
          <w:vertAlign w:val="superscript"/>
        </w:rPr>
        <w:t>-2</w:t>
      </w:r>
      <w:r>
        <w:rPr>
          <w:rFonts w:ascii="Poppins" w:hAnsi="Poppins" w:cs="Poppins"/>
          <w:color w:val="444444"/>
        </w:rPr>
        <w:t>) or pascal-second (Pa s.) The dimensional formula of viscosity is [</w:t>
      </w:r>
      <w:r w:rsidRPr="00E951BD">
        <w:rPr>
          <w:rFonts w:ascii="Poppins" w:hAnsi="Poppins" w:cs="Poppins"/>
          <w:color w:val="444444"/>
          <w:highlight w:val="yellow"/>
        </w:rPr>
        <w:t>ML</w:t>
      </w:r>
      <w:r w:rsidRPr="00E951BD">
        <w:rPr>
          <w:rFonts w:ascii="Poppins" w:hAnsi="Poppins" w:cs="Poppins"/>
          <w:color w:val="444444"/>
          <w:sz w:val="18"/>
          <w:szCs w:val="18"/>
          <w:highlight w:val="yellow"/>
          <w:vertAlign w:val="superscript"/>
        </w:rPr>
        <w:t>-1</w:t>
      </w:r>
      <w:r w:rsidRPr="00E951BD">
        <w:rPr>
          <w:rFonts w:ascii="Poppins" w:hAnsi="Poppins" w:cs="Poppins"/>
          <w:color w:val="444444"/>
          <w:highlight w:val="yellow"/>
        </w:rPr>
        <w:t>T</w:t>
      </w:r>
      <w:r w:rsidRPr="00E951BD">
        <w:rPr>
          <w:rFonts w:ascii="Poppins" w:hAnsi="Poppins" w:cs="Poppins"/>
          <w:color w:val="444444"/>
          <w:sz w:val="18"/>
          <w:szCs w:val="18"/>
          <w:highlight w:val="yellow"/>
          <w:vertAlign w:val="superscript"/>
        </w:rPr>
        <w:t>-1</w:t>
      </w:r>
      <w:r w:rsidRPr="00E951BD">
        <w:rPr>
          <w:rFonts w:ascii="Poppins" w:hAnsi="Poppins" w:cs="Poppins"/>
          <w:color w:val="444444"/>
          <w:highlight w:val="yellow"/>
        </w:rPr>
        <w:t>].</w:t>
      </w:r>
    </w:p>
    <w:p w14:paraId="7A8AB0FE"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viscosity of liquids decreases rapidly with an increase in temperature, and the viscosity of gases increases with an increase in temperature. Thus, upon heating, liquids flow more easily, whereas gases flow more slowly. Also, viscosity does not change as the amount of matter changes, therefore it is an intensive property.</w:t>
      </w:r>
    </w:p>
    <w:p w14:paraId="35B50160" w14:textId="77777777" w:rsidR="00F3028E" w:rsidRDefault="00F3028E" w:rsidP="00F3028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Why does Water flow faster than Honey?</w:t>
      </w:r>
    </w:p>
    <w:p w14:paraId="7C029883" w14:textId="14E96D54" w:rsidR="00F3028E" w:rsidRDefault="00F3028E" w:rsidP="00F3028E">
      <w:pPr>
        <w:shd w:val="clear" w:color="auto" w:fill="FFFFFF"/>
        <w:rPr>
          <w:rFonts w:ascii="Poppins" w:hAnsi="Poppins" w:cs="Poppins"/>
          <w:color w:val="444444"/>
          <w:sz w:val="21"/>
          <w:szCs w:val="21"/>
        </w:rPr>
      </w:pPr>
    </w:p>
    <w:p w14:paraId="0AA1D53A" w14:textId="77777777" w:rsidR="00F3028E" w:rsidRDefault="00F3028E" w:rsidP="00F3028E">
      <w:pPr>
        <w:shd w:val="clear" w:color="auto" w:fill="FFFFFF"/>
        <w:rPr>
          <w:rFonts w:ascii="Poppins" w:hAnsi="Poppins" w:cs="Poppins"/>
          <w:color w:val="444444"/>
          <w:sz w:val="21"/>
          <w:szCs w:val="21"/>
        </w:rPr>
      </w:pPr>
      <w:r>
        <w:rPr>
          <w:rFonts w:ascii="Poppins" w:hAnsi="Poppins" w:cs="Poppins"/>
          <w:color w:val="444444"/>
          <w:sz w:val="21"/>
          <w:szCs w:val="21"/>
        </w:rPr>
        <w:t>3,428</w:t>
      </w:r>
    </w:p>
    <w:p w14:paraId="7D7DBA74" w14:textId="77777777" w:rsidR="00F3028E" w:rsidRDefault="00F3028E" w:rsidP="00F3028E">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Viscosity Formula</w:t>
      </w:r>
    </w:p>
    <w:p w14:paraId="5B66F0AC" w14:textId="77777777" w:rsidR="00F3028E" w:rsidRPr="00E951BD" w:rsidRDefault="00F3028E" w:rsidP="00F3028E">
      <w:pPr>
        <w:pStyle w:val="NormalWeb"/>
        <w:shd w:val="clear" w:color="auto" w:fill="FFFFFF"/>
        <w:spacing w:before="0" w:beforeAutospacing="0" w:after="150" w:afterAutospacing="0" w:line="360" w:lineRule="atLeast"/>
        <w:rPr>
          <w:rFonts w:ascii="Poppins" w:hAnsi="Poppins" w:cs="Poppins"/>
          <w:color w:val="444444"/>
          <w:sz w:val="28"/>
          <w:szCs w:val="28"/>
        </w:rPr>
      </w:pPr>
      <w:r>
        <w:rPr>
          <w:rFonts w:ascii="Poppins" w:hAnsi="Poppins" w:cs="Poppins"/>
          <w:color w:val="444444"/>
        </w:rPr>
        <w:t>Viscosity is measured in terms of a ratio of shearing stress to the </w:t>
      </w:r>
      <w:hyperlink r:id="rId201" w:history="1">
        <w:r>
          <w:rPr>
            <w:rStyle w:val="Hyperlink"/>
            <w:rFonts w:ascii="Poppins" w:hAnsi="Poppins" w:cs="Poppins"/>
            <w:color w:val="8C69FF"/>
          </w:rPr>
          <w:t>velocity</w:t>
        </w:r>
      </w:hyperlink>
      <w:r>
        <w:rPr>
          <w:rFonts w:ascii="Poppins" w:hAnsi="Poppins" w:cs="Poppins"/>
          <w:color w:val="444444"/>
        </w:rPr>
        <w:t> gradient in a fluid. If a sphere is dropped into a fluid, the viscosity can be determined using the following formula:</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F3028E" w14:paraId="0642D912" w14:textId="77777777" w:rsidTr="00E951BD">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72BCC21" w14:textId="1DB16E78" w:rsidR="00F3028E" w:rsidRPr="00E951BD" w:rsidRDefault="008921C8">
            <w:pPr>
              <w:spacing w:after="330" w:line="300" w:lineRule="atLeast"/>
              <w:divId w:val="1456681848"/>
              <w:rPr>
                <w:rFonts w:ascii="Times New Roman" w:hAnsi="Times New Roman" w:cs="Times New Roman"/>
                <w:sz w:val="32"/>
                <w:szCs w:val="32"/>
              </w:rPr>
            </w:pPr>
            <m:oMathPara>
              <m:oMath>
                <m:eqArr>
                  <m:eqArrPr>
                    <m:ctrlPr>
                      <w:rPr>
                        <w:rFonts w:ascii="Cambria Math" w:hAnsi="Cambria Math"/>
                        <w:sz w:val="32"/>
                        <w:szCs w:val="32"/>
                        <w:highlight w:val="yellow"/>
                      </w:rPr>
                    </m:ctrlPr>
                  </m:eqArrPr>
                  <m:e>
                    <m:r>
                      <w:rPr>
                        <w:rFonts w:ascii="Cambria Math" w:hAnsi="Cambria Math"/>
                        <w:sz w:val="32"/>
                        <w:szCs w:val="32"/>
                        <w:highlight w:val="yellow"/>
                      </w:rPr>
                      <m:t>η=</m:t>
                    </m:r>
                    <m:f>
                      <m:fPr>
                        <m:ctrlPr>
                          <w:rPr>
                            <w:rFonts w:ascii="Cambria Math" w:hAnsi="Cambria Math"/>
                            <w:sz w:val="32"/>
                            <w:szCs w:val="32"/>
                            <w:highlight w:val="yellow"/>
                          </w:rPr>
                        </m:ctrlPr>
                      </m:fPr>
                      <m:num>
                        <m:r>
                          <w:rPr>
                            <w:rFonts w:ascii="Cambria Math" w:hAnsi="Cambria Math"/>
                            <w:sz w:val="32"/>
                            <w:szCs w:val="32"/>
                            <w:highlight w:val="yellow"/>
                          </w:rPr>
                          <m:t>2g</m:t>
                        </m:r>
                        <m:sSup>
                          <m:sSupPr>
                            <m:ctrlPr>
                              <w:rPr>
                                <w:rFonts w:ascii="Cambria Math" w:hAnsi="Cambria Math"/>
                                <w:sz w:val="32"/>
                                <w:szCs w:val="32"/>
                                <w:highlight w:val="yellow"/>
                              </w:rPr>
                            </m:ctrlPr>
                          </m:sSupPr>
                          <m:e>
                            <m:r>
                              <w:rPr>
                                <w:rFonts w:ascii="Cambria Math" w:hAnsi="Cambria Math"/>
                                <w:sz w:val="32"/>
                                <w:szCs w:val="32"/>
                                <w:highlight w:val="yellow"/>
                              </w:rPr>
                              <m:t>a</m:t>
                            </m:r>
                          </m:e>
                          <m:sup>
                            <m:r>
                              <w:rPr>
                                <w:rFonts w:ascii="Cambria Math" w:hAnsi="Cambria Math"/>
                                <w:sz w:val="32"/>
                                <w:szCs w:val="32"/>
                                <w:highlight w:val="yellow"/>
                              </w:rPr>
                              <m:t>2</m:t>
                            </m:r>
                          </m:sup>
                        </m:sSup>
                        <m:r>
                          <w:rPr>
                            <w:rFonts w:ascii="Cambria Math" w:hAnsi="Cambria Math"/>
                            <w:sz w:val="32"/>
                            <w:szCs w:val="32"/>
                            <w:highlight w:val="yellow"/>
                          </w:rPr>
                          <m:t>(∆ρ)</m:t>
                        </m:r>
                      </m:num>
                      <m:den>
                        <m:r>
                          <w:rPr>
                            <w:rFonts w:ascii="Cambria Math" w:hAnsi="Cambria Math"/>
                            <w:sz w:val="32"/>
                            <w:szCs w:val="32"/>
                            <w:highlight w:val="yellow"/>
                          </w:rPr>
                          <m:t>9v</m:t>
                        </m:r>
                      </m:den>
                    </m:f>
                  </m:e>
                </m:eqArr>
              </m:oMath>
            </m:oMathPara>
          </w:p>
        </w:tc>
      </w:tr>
    </w:tbl>
    <w:p w14:paraId="4D8E3B2A"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w:t>
      </w:r>
      <w:r w:rsidRPr="00E951BD">
        <w:rPr>
          <w:rFonts w:ascii="Poppins" w:hAnsi="Poppins" w:cs="Poppins"/>
          <w:color w:val="444444"/>
          <w:highlight w:val="yellow"/>
        </w:rPr>
        <w:t>here</w:t>
      </w:r>
      <w:r>
        <w:rPr>
          <w:rFonts w:ascii="Poppins" w:hAnsi="Poppins" w:cs="Poppins"/>
          <w:color w:val="444444"/>
        </w:rPr>
        <w:t xml:space="preserve"> ∆</w:t>
      </w:r>
      <w:r>
        <w:rPr>
          <w:rStyle w:val="Emphasis"/>
          <w:rFonts w:ascii="Cambria" w:hAnsi="Cambria" w:cs="Cambria"/>
          <w:color w:val="444444"/>
        </w:rPr>
        <w:t>ρ</w:t>
      </w:r>
      <w:r>
        <w:rPr>
          <w:rStyle w:val="Emphasis"/>
          <w:rFonts w:ascii="Poppins" w:hAnsi="Poppins" w:cs="Poppins"/>
          <w:color w:val="444444"/>
        </w:rPr>
        <w:t> </w:t>
      </w:r>
      <w:r>
        <w:rPr>
          <w:rFonts w:ascii="Poppins" w:hAnsi="Poppins" w:cs="Poppins"/>
          <w:color w:val="444444"/>
        </w:rPr>
        <w:t>is the density difference between fluid and sphere tested, </w:t>
      </w:r>
      <w:r>
        <w:rPr>
          <w:rStyle w:val="Emphasis"/>
          <w:rFonts w:ascii="Poppins" w:hAnsi="Poppins" w:cs="Poppins"/>
          <w:color w:val="444444"/>
        </w:rPr>
        <w:t>a</w:t>
      </w:r>
      <w:r>
        <w:rPr>
          <w:rFonts w:ascii="Poppins" w:hAnsi="Poppins" w:cs="Poppins"/>
          <w:color w:val="444444"/>
        </w:rPr>
        <w:t> is the radius of the sphere, </w:t>
      </w:r>
      <w:r>
        <w:rPr>
          <w:rStyle w:val="Emphasis"/>
          <w:rFonts w:ascii="Poppins" w:hAnsi="Poppins" w:cs="Poppins"/>
          <w:color w:val="444444"/>
        </w:rPr>
        <w:t>g</w:t>
      </w:r>
      <w:r>
        <w:rPr>
          <w:rFonts w:ascii="Poppins" w:hAnsi="Poppins" w:cs="Poppins"/>
          <w:color w:val="444444"/>
        </w:rPr>
        <w:t> is the acceleration due to gravity and </w:t>
      </w:r>
      <w:r>
        <w:rPr>
          <w:rStyle w:val="Emphasis"/>
          <w:rFonts w:ascii="Poppins" w:hAnsi="Poppins" w:cs="Poppins"/>
          <w:color w:val="444444"/>
        </w:rPr>
        <w:t>v</w:t>
      </w:r>
      <w:r>
        <w:rPr>
          <w:rFonts w:ascii="Poppins" w:hAnsi="Poppins" w:cs="Poppins"/>
          <w:color w:val="444444"/>
        </w:rPr>
        <w:t> is the velocity of the sphere.</w:t>
      </w:r>
    </w:p>
    <w:p w14:paraId="648099DD" w14:textId="77777777" w:rsidR="00F3028E" w:rsidRDefault="00F3028E" w:rsidP="00F3028E">
      <w:pPr>
        <w:pStyle w:val="Heading2"/>
        <w:shd w:val="clear" w:color="auto" w:fill="FFFFFF"/>
        <w:spacing w:before="300" w:after="150" w:line="480" w:lineRule="atLeast"/>
        <w:rPr>
          <w:rFonts w:ascii="inherit" w:hAnsi="inherit" w:cs="Poppins"/>
          <w:color w:val="444444"/>
        </w:rPr>
      </w:pPr>
      <w:r w:rsidRPr="00E951BD">
        <w:rPr>
          <w:rFonts w:ascii="inherit" w:hAnsi="inherit" w:cs="Poppins"/>
          <w:color w:val="444444"/>
          <w:highlight w:val="yellow"/>
        </w:rPr>
        <w:t>Viscosity Types</w:t>
      </w:r>
    </w:p>
    <w:p w14:paraId="349BAACC"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Viscosity is the measure of fluid’s friction to its flow. There are two ways to measure the fluid’s viscosity as follows:</w:t>
      </w:r>
    </w:p>
    <w:p w14:paraId="52F42315" w14:textId="77777777" w:rsidR="00F3028E" w:rsidRDefault="00F3028E" w:rsidP="004E0B74">
      <w:pPr>
        <w:numPr>
          <w:ilvl w:val="0"/>
          <w:numId w:val="6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Dynamic Viscosity (Absolute Viscosity)</w:t>
      </w:r>
    </w:p>
    <w:p w14:paraId="7AF2C7B3" w14:textId="77777777" w:rsidR="00F3028E" w:rsidRDefault="00F3028E" w:rsidP="004E0B74">
      <w:pPr>
        <w:numPr>
          <w:ilvl w:val="0"/>
          <w:numId w:val="6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Kinematic Viscosity</w:t>
      </w:r>
    </w:p>
    <w:p w14:paraId="4EE40D85"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lastRenderedPageBreak/>
        <w:t>One way is to measure the fluid’s resistance to flow when an external force is applied. This is known as Dynamic Viscosity. And the other way is to measure the resistive flow of a fluid under the weight of gravity. We call this measure of fluid viscosity kinematic viscosity.</w:t>
      </w:r>
    </w:p>
    <w:p w14:paraId="1DE78BF3"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Many are confused between the two viscosity measures and consider them to be one and the same. In reality, they have significant differences between them. For a few applications, kinematic viscosity is more useful than absolute or dynamic viscosity.</w:t>
      </w:r>
    </w:p>
    <w:p w14:paraId="56F09A94"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Read More:</w:t>
      </w:r>
      <w:r>
        <w:rPr>
          <w:rFonts w:ascii="Poppins" w:hAnsi="Poppins" w:cs="Poppins"/>
          <w:color w:val="444444"/>
        </w:rPr>
        <w:t> </w:t>
      </w:r>
      <w:hyperlink r:id="rId202" w:history="1">
        <w:r>
          <w:rPr>
            <w:rStyle w:val="Hyperlink"/>
            <w:rFonts w:ascii="Poppins" w:hAnsi="Poppins" w:cs="Poppins"/>
            <w:color w:val="8C69FF"/>
          </w:rPr>
          <w:t>Difference Between Kinematic and Dynamic Viscosity</w:t>
        </w:r>
      </w:hyperlink>
    </w:p>
    <w:p w14:paraId="67670D89" w14:textId="77777777" w:rsidR="00F3028E" w:rsidRDefault="00F3028E" w:rsidP="00F3028E">
      <w:pPr>
        <w:pStyle w:val="Heading3"/>
        <w:shd w:val="clear" w:color="auto" w:fill="FFFFFF"/>
        <w:spacing w:before="300" w:after="150" w:line="420" w:lineRule="atLeast"/>
        <w:rPr>
          <w:rFonts w:ascii="inherit" w:hAnsi="inherit" w:cs="Poppins"/>
          <w:color w:val="444444"/>
          <w:sz w:val="30"/>
          <w:szCs w:val="30"/>
        </w:rPr>
      </w:pPr>
      <w:r w:rsidRPr="00E951BD">
        <w:rPr>
          <w:rFonts w:ascii="inherit" w:hAnsi="inherit" w:cs="Poppins"/>
          <w:color w:val="444444"/>
          <w:sz w:val="30"/>
          <w:szCs w:val="30"/>
          <w:highlight w:val="yellow"/>
        </w:rPr>
        <w:t>Newtonian and Non-Newtonian Fluids</w:t>
      </w:r>
    </w:p>
    <w:p w14:paraId="777F1E94"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Temperature and pressure affect the viscosity of a fluid. The viscosity of liquids increases rapidly with an increase in temperature. On increasing pressure viscosity of liquid molecules increases due to the increase in the resistance to the flow of liquid.</w:t>
      </w:r>
    </w:p>
    <w:p w14:paraId="62C4FD7D"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If the viscosity does not change with pressure, we describe something as being a Newtonian fluid. And, if the viscosity does change as stress or temperature changes, we describe something as being a non-Newtonian fluid. Water is an example of Newtonian fluid and toothpaste is an example of Non-Newtonian fluid.</w:t>
      </w:r>
    </w:p>
    <w:p w14:paraId="3A3D89A4"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Read More:</w:t>
      </w:r>
      <w:r>
        <w:rPr>
          <w:rFonts w:ascii="Poppins" w:hAnsi="Poppins" w:cs="Poppins"/>
          <w:color w:val="444444"/>
        </w:rPr>
        <w:t> </w:t>
      </w:r>
      <w:hyperlink r:id="rId203" w:history="1">
        <w:r>
          <w:rPr>
            <w:rStyle w:val="Hyperlink"/>
            <w:rFonts w:ascii="Poppins" w:hAnsi="Poppins" w:cs="Poppins"/>
            <w:color w:val="8C69FF"/>
          </w:rPr>
          <w:t>Newtonian and Non-Newtonian Fluid</w:t>
        </w:r>
      </w:hyperlink>
    </w:p>
    <w:p w14:paraId="65D61B43" w14:textId="77777777" w:rsidR="00F3028E" w:rsidRDefault="00F3028E" w:rsidP="00F3028E">
      <w:pPr>
        <w:pStyle w:val="Heading2"/>
        <w:shd w:val="clear" w:color="auto" w:fill="FFFFFF"/>
        <w:spacing w:before="300" w:after="150" w:line="480" w:lineRule="atLeast"/>
        <w:rPr>
          <w:rFonts w:ascii="inherit" w:hAnsi="inherit" w:cs="Poppins"/>
          <w:color w:val="444444"/>
        </w:rPr>
      </w:pPr>
      <w:r w:rsidRPr="00E951BD">
        <w:rPr>
          <w:rFonts w:ascii="inherit" w:hAnsi="inherit" w:cs="Poppins"/>
          <w:color w:val="444444"/>
          <w:highlight w:val="yellow"/>
        </w:rPr>
        <w:t>Viscosity Measurement</w:t>
      </w:r>
    </w:p>
    <w:p w14:paraId="61E0CC81"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elementary way of measuring viscosity is to allow a sphere, such as a metal ball, to drop through a fluid and time the fall of the metal ball. The slower the sphere falls, the greater the viscosity. But, a more accurate measure of viscosity is given by the viscometer.</w:t>
      </w:r>
    </w:p>
    <w:p w14:paraId="081251AD" w14:textId="77777777" w:rsidR="00F3028E" w:rsidRDefault="00F3028E" w:rsidP="00F3028E">
      <w:pPr>
        <w:pStyle w:val="Heading3"/>
        <w:shd w:val="clear" w:color="auto" w:fill="FFFFFF"/>
        <w:spacing w:before="300" w:after="150" w:line="420" w:lineRule="atLeast"/>
        <w:rPr>
          <w:rFonts w:ascii="inherit" w:hAnsi="inherit" w:cs="Poppins"/>
          <w:color w:val="444444"/>
          <w:sz w:val="30"/>
          <w:szCs w:val="30"/>
        </w:rPr>
      </w:pPr>
      <w:r w:rsidRPr="00E951BD">
        <w:rPr>
          <w:rFonts w:ascii="inherit" w:hAnsi="inherit" w:cs="Poppins"/>
          <w:color w:val="444444"/>
          <w:sz w:val="30"/>
          <w:szCs w:val="30"/>
          <w:highlight w:val="yellow"/>
        </w:rPr>
        <w:t>U-Tube Viscometer</w:t>
      </w:r>
    </w:p>
    <w:p w14:paraId="41D40109"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U-tube viscometers are also known as glass capillary viscometers or Ostwald viscometers.</w:t>
      </w:r>
    </w:p>
    <w:p w14:paraId="7D389008"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 viscometer consists of two reservoir bulbs and a capillary tube. In one arm of the U is the capillary, a vertical section of a precise narrow bore. Above, which is a bulb, and with it is another bulb lower down on the other arm, as shown in the image.</w:t>
      </w:r>
    </w:p>
    <w:p w14:paraId="7DFA73F8" w14:textId="3A7A3409"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0B4AEAEC" wp14:editId="0CC9F2F4">
            <wp:extent cx="7146290" cy="5345430"/>
            <wp:effectExtent l="0" t="0" r="0" b="7620"/>
            <wp:docPr id="125" name="Picture 125" descr="U-tube Visc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tube Viscomete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7146290" cy="5345430"/>
                    </a:xfrm>
                    <a:prstGeom prst="rect">
                      <a:avLst/>
                    </a:prstGeom>
                    <a:noFill/>
                    <a:ln>
                      <a:noFill/>
                    </a:ln>
                  </pic:spPr>
                </pic:pic>
              </a:graphicData>
            </a:graphic>
          </wp:inline>
        </w:drawing>
      </w:r>
    </w:p>
    <w:p w14:paraId="0C3FF50C"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 use, the upper bulb draws the liquid by suction, and then the liquid is made to flow down through the capillary into the lower bulb. Two marks (one above and one below the upper bulb) indicate a known volume. The time taken for the liquid to pass between these marks is proportional to the kinematic viscosity.</w:t>
      </w:r>
    </w:p>
    <w:p w14:paraId="0CA87BE5" w14:textId="77777777" w:rsidR="00F3028E" w:rsidRDefault="00F3028E" w:rsidP="00F3028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Most commercial units are provided with a conversion factor. The time taken by the test liquid to flow between two points is measured. By multiplying the time measured by the factor of the viscometer, the kinematic viscosity is obtained.</w:t>
      </w:r>
    </w:p>
    <w:p w14:paraId="604D9CF6" w14:textId="30C5D603" w:rsidR="00F3028E" w:rsidRDefault="00F3028E" w:rsidP="00DC004F">
      <w:pPr>
        <w:rPr>
          <w:rFonts w:ascii="Poppins" w:hAnsi="Poppins" w:cs="Poppins"/>
          <w:sz w:val="28"/>
          <w:szCs w:val="28"/>
        </w:rPr>
      </w:pPr>
    </w:p>
    <w:p w14:paraId="30AFFDF8" w14:textId="27715617" w:rsidR="00B227C6" w:rsidRDefault="00B227C6" w:rsidP="00B227C6">
      <w:pPr>
        <w:pStyle w:val="Heading1"/>
      </w:pPr>
      <w:r w:rsidRPr="002D3220">
        <w:rPr>
          <w:highlight w:val="yellow"/>
        </w:rPr>
        <w:t>EXCESS OF PRESSURE ACROSS A CURVED SURFACE</w:t>
      </w:r>
    </w:p>
    <w:p w14:paraId="4200657B" w14:textId="2441F135" w:rsidR="00B227C6" w:rsidRDefault="00B227C6" w:rsidP="00B227C6"/>
    <w:p w14:paraId="10CF49B6" w14:textId="7DD7553D" w:rsidR="00B227C6" w:rsidRPr="007062B1" w:rsidRDefault="00B227C6" w:rsidP="00B227C6">
      <w:pPr>
        <w:rPr>
          <w:rFonts w:ascii="Poppins" w:hAnsi="Poppins" w:cs="Poppins"/>
          <w:sz w:val="28"/>
          <w:szCs w:val="28"/>
        </w:rPr>
      </w:pPr>
      <w:r w:rsidRPr="007062B1">
        <w:rPr>
          <w:rFonts w:ascii="Poppins" w:hAnsi="Poppins" w:cs="Poppins"/>
          <w:color w:val="34495E"/>
          <w:sz w:val="28"/>
          <w:szCs w:val="28"/>
        </w:rPr>
        <w:lastRenderedPageBreak/>
        <w:t>In general, a liquid surface may be plane, concave or convex. Due to the shape of the liquid surface and force of surface tension, in general, the pressure across the two sides of the film is not same. The difference is known as the excess pressure across the liquid surface. Fig(a) shows a molecule O on plane liquid surface. The force of surface tension S, on O as shown in Fig(a). The pressure across the two sides of the film is same; i.e. there is no pressure difference across the two sides of a plane surface. Fig(b) shows a concave surface. The force of surface tension on molecule at O is shown in Fig(b). Resolving S into horizontal and vertical components; there is a net outward force. Therefore pressure above liquid surface is more than pressure below it. The pressure on concave side is more.  Fig(c) shows a convex surface. There is net inward force on molecule O. In other words pressure on the lower surface is more than on its upper surface. There is a pressure difference acros the surface.  We can conclude that a curved surface of a liquid will be in equilibrium if there is an excess pressure on the concave side of curved surface.Read more on Sarthaks.com - https://www.sarthaks.com/3342239/excess-pressure-across-a-curved-liquid-surface</w:t>
      </w:r>
    </w:p>
    <w:p w14:paraId="216E09CC" w14:textId="1237A4CF" w:rsidR="001004A9" w:rsidRPr="007062B1" w:rsidRDefault="00B227C6" w:rsidP="00983EA2">
      <w:pPr>
        <w:pStyle w:val="NormalWeb"/>
        <w:shd w:val="clear" w:color="auto" w:fill="FFFFFF"/>
        <w:spacing w:before="0" w:beforeAutospacing="0" w:after="150" w:afterAutospacing="0" w:line="360" w:lineRule="atLeast"/>
        <w:rPr>
          <w:rFonts w:ascii="Poppins" w:hAnsi="Poppins" w:cs="Poppins"/>
          <w:color w:val="444444"/>
          <w:sz w:val="28"/>
          <w:szCs w:val="28"/>
        </w:rPr>
      </w:pPr>
      <w:r w:rsidRPr="007062B1">
        <w:rPr>
          <w:rFonts w:ascii="Poppins" w:hAnsi="Poppins" w:cs="Poppins"/>
          <w:noProof/>
          <w:sz w:val="28"/>
          <w:szCs w:val="28"/>
        </w:rPr>
        <w:lastRenderedPageBreak/>
        <w:drawing>
          <wp:inline distT="0" distB="0" distL="0" distR="0" wp14:anchorId="01142DB9" wp14:editId="285F9B08">
            <wp:extent cx="1561465" cy="38544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61465" cy="3854450"/>
                    </a:xfrm>
                    <a:prstGeom prst="rect">
                      <a:avLst/>
                    </a:prstGeom>
                    <a:noFill/>
                    <a:ln>
                      <a:noFill/>
                    </a:ln>
                  </pic:spPr>
                </pic:pic>
              </a:graphicData>
            </a:graphic>
          </wp:inline>
        </w:drawing>
      </w:r>
    </w:p>
    <w:p w14:paraId="7BBA591C" w14:textId="36F9850D" w:rsidR="00E53B4F" w:rsidRPr="007062B1" w:rsidRDefault="00E53B4F" w:rsidP="00983EA2">
      <w:pPr>
        <w:pStyle w:val="NormalWeb"/>
        <w:shd w:val="clear" w:color="auto" w:fill="FFFFFF"/>
        <w:spacing w:before="0" w:beforeAutospacing="0" w:after="150" w:afterAutospacing="0" w:line="360" w:lineRule="atLeast"/>
        <w:rPr>
          <w:rFonts w:ascii="Poppins" w:hAnsi="Poppins" w:cs="Poppins"/>
          <w:color w:val="444444"/>
          <w:sz w:val="28"/>
          <w:szCs w:val="28"/>
        </w:rPr>
      </w:pPr>
    </w:p>
    <w:p w14:paraId="309B2308"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A soap bubble has two liquid surfaces which are in contact with air, one inside the soap bubble and the other outside the soap bubble. At equilibrium conditions, the air pressure inside the soap bubble is increased than the outside pressure, and the extra pressure is called excess pressure.    </w:t>
      </w:r>
    </w:p>
    <w:p w14:paraId="4A9BA52D" w14:textId="77777777" w:rsidR="00E53B4F" w:rsidRPr="007062B1" w:rsidRDefault="00E53B4F" w:rsidP="00E53B4F">
      <w:pPr>
        <w:pStyle w:val="Heading2"/>
        <w:shd w:val="clear" w:color="auto" w:fill="FFFFFF"/>
        <w:spacing w:before="0" w:after="300" w:line="576" w:lineRule="atLeast"/>
        <w:rPr>
          <w:rFonts w:ascii="Poppins" w:hAnsi="Poppins" w:cs="Poppins"/>
          <w:color w:val="3C4852"/>
          <w:sz w:val="28"/>
          <w:szCs w:val="28"/>
        </w:rPr>
      </w:pPr>
      <w:r w:rsidRPr="007062B1">
        <w:rPr>
          <w:rFonts w:ascii="Poppins" w:hAnsi="Poppins" w:cs="Poppins"/>
          <w:color w:val="3C4852"/>
          <w:sz w:val="28"/>
          <w:szCs w:val="28"/>
        </w:rPr>
        <w:t>What is excess pressure? </w:t>
      </w:r>
    </w:p>
    <w:p w14:paraId="501C7CD3"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When the free surface of any liquid changes and is curved, there is a change in pressure. This is the difference in pressure caused between the inner side of the surface and the outer side of the surface. This results in excess pressure. </w:t>
      </w:r>
    </w:p>
    <w:p w14:paraId="6FED7D72" w14:textId="77777777" w:rsidR="00E53B4F" w:rsidRPr="007062B1" w:rsidRDefault="00E53B4F" w:rsidP="004E0B74">
      <w:pPr>
        <w:pStyle w:val="NormalWeb"/>
        <w:numPr>
          <w:ilvl w:val="0"/>
          <w:numId w:val="62"/>
        </w:numPr>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 xml:space="preserve">Suppose the surface of the liquid is plane, the forces that are caused due to surface tension act tangentially. These forces acting tangentially are in opposite directions of the liquid of the surface. The total results of the force on that </w:t>
      </w:r>
      <w:r w:rsidRPr="007062B1">
        <w:rPr>
          <w:rFonts w:ascii="Poppins" w:hAnsi="Poppins" w:cs="Poppins"/>
          <w:color w:val="3C4852"/>
          <w:sz w:val="28"/>
          <w:szCs w:val="28"/>
        </w:rPr>
        <w:lastRenderedPageBreak/>
        <w:t>molecule will be zero. In this case, the pressure on the vapour side will equal the pressure on the liquid side. </w:t>
      </w:r>
    </w:p>
    <w:p w14:paraId="04F2739B" w14:textId="77777777" w:rsidR="00E53B4F" w:rsidRPr="007062B1" w:rsidRDefault="00E53B4F" w:rsidP="004E0B74">
      <w:pPr>
        <w:pStyle w:val="NormalWeb"/>
        <w:numPr>
          <w:ilvl w:val="0"/>
          <w:numId w:val="62"/>
        </w:numPr>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If the surface of the liquid is curved, then every molecule will experience a force that is along the tangent to that surface. When the components of these forces are resolved, it is observed that horizontal forces cut each other, and vertical components add up. So, this resultant force is normal to the surface. The pressure on the concave side of the curve will be greater than the pressure on the convex side. </w:t>
      </w:r>
    </w:p>
    <w:p w14:paraId="6449B814" w14:textId="77777777" w:rsidR="00E53B4F" w:rsidRPr="007062B1" w:rsidRDefault="00E53B4F" w:rsidP="00E53B4F">
      <w:pPr>
        <w:pStyle w:val="Heading2"/>
        <w:shd w:val="clear" w:color="auto" w:fill="FFFFFF"/>
        <w:spacing w:before="0" w:after="300" w:line="576" w:lineRule="atLeast"/>
        <w:rPr>
          <w:rFonts w:ascii="Poppins" w:hAnsi="Poppins" w:cs="Poppins"/>
          <w:color w:val="3C4852"/>
          <w:sz w:val="28"/>
          <w:szCs w:val="28"/>
        </w:rPr>
      </w:pPr>
      <w:r w:rsidRPr="007062B1">
        <w:rPr>
          <w:rFonts w:ascii="Poppins" w:hAnsi="Poppins" w:cs="Poppins"/>
          <w:color w:val="3C4852"/>
          <w:sz w:val="28"/>
          <w:szCs w:val="28"/>
        </w:rPr>
        <w:t>Excess pressure inside a liquid drop </w:t>
      </w:r>
    </w:p>
    <w:p w14:paraId="7B27CEFF"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Due to the surface tension force, the small bubbles and liquid drops are spherical. The pressure inside a liquid drop or a bubble is greater than the pressure outside it.</w:t>
      </w:r>
    </w:p>
    <w:p w14:paraId="413D16E1" w14:textId="77777777" w:rsidR="00E53B4F" w:rsidRPr="007062B1" w:rsidRDefault="00E53B4F" w:rsidP="00E53B4F">
      <w:pPr>
        <w:pStyle w:val="Heading2"/>
        <w:shd w:val="clear" w:color="auto" w:fill="FFFFFF"/>
        <w:spacing w:before="0" w:after="300" w:line="576" w:lineRule="atLeast"/>
        <w:rPr>
          <w:rFonts w:ascii="Poppins" w:hAnsi="Poppins" w:cs="Poppins"/>
          <w:color w:val="3C4852"/>
          <w:sz w:val="28"/>
          <w:szCs w:val="28"/>
        </w:rPr>
      </w:pPr>
      <w:r w:rsidRPr="007062B1">
        <w:rPr>
          <w:rFonts w:ascii="Poppins" w:hAnsi="Poppins" w:cs="Poppins"/>
          <w:color w:val="3C4852"/>
          <w:sz w:val="28"/>
          <w:szCs w:val="28"/>
        </w:rPr>
        <w:t>What is excess pressure inside a liquid drop? </w:t>
      </w:r>
    </w:p>
    <w:p w14:paraId="5FA39485"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Let the radius of a liquid drop be R. let the surface tension of the liquid be T. Let p1 be the pressure inside the liquid drop. Let p2 be the pressure inside the liquid drop. The different kinds of forces that act on the liquid drop are:</w:t>
      </w:r>
    </w:p>
    <w:p w14:paraId="2185A9E7"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a) The force is caused due to surface tension. </w:t>
      </w:r>
      <w:r w:rsidRPr="007062B1">
        <w:rPr>
          <w:rFonts w:ascii="Poppins" w:hAnsi="Poppins" w:cs="Poppins"/>
          <w:color w:val="000000"/>
          <w:sz w:val="28"/>
          <w:szCs w:val="28"/>
          <w:shd w:val="clear" w:color="auto" w:fill="FFFFFF"/>
        </w:rPr>
        <w:t>F</w:t>
      </w:r>
      <w:r w:rsidRPr="007062B1">
        <w:rPr>
          <w:rFonts w:ascii="Poppins" w:hAnsi="Poppins" w:cs="Poppins"/>
          <w:color w:val="000000"/>
          <w:sz w:val="28"/>
          <w:szCs w:val="28"/>
          <w:shd w:val="clear" w:color="auto" w:fill="FFFFFF"/>
          <w:vertAlign w:val="subscript"/>
        </w:rPr>
        <w:t>t</w:t>
      </w:r>
      <w:r w:rsidRPr="007062B1">
        <w:rPr>
          <w:rFonts w:ascii="Poppins" w:hAnsi="Poppins" w:cs="Poppins"/>
          <w:color w:val="000000"/>
          <w:sz w:val="28"/>
          <w:szCs w:val="28"/>
          <w:shd w:val="clear" w:color="auto" w:fill="FFFFFF"/>
        </w:rPr>
        <w:t>=2πRT </w:t>
      </w:r>
      <w:r w:rsidRPr="007062B1">
        <w:rPr>
          <w:rFonts w:ascii="Poppins" w:hAnsi="Poppins" w:cs="Poppins"/>
          <w:color w:val="3C4852"/>
          <w:sz w:val="28"/>
          <w:szCs w:val="28"/>
        </w:rPr>
        <w:t>(towards the right)</w:t>
      </w:r>
    </w:p>
    <w:p w14:paraId="1FD3D8DD"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b) The force is caused due to outside pressure. </w:t>
      </w:r>
      <w:r w:rsidRPr="007062B1">
        <w:rPr>
          <w:rFonts w:ascii="Poppins" w:hAnsi="Poppins" w:cs="Poppins"/>
          <w:color w:val="000000"/>
          <w:sz w:val="28"/>
          <w:szCs w:val="28"/>
          <w:shd w:val="clear" w:color="auto" w:fill="FFFFFF"/>
        </w:rPr>
        <w:t>F</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3C4852"/>
          <w:sz w:val="28"/>
          <w:szCs w:val="28"/>
        </w:rPr>
        <w:t> (towards the right)</w:t>
      </w:r>
    </w:p>
    <w:p w14:paraId="1D3356E0"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c) The force is caused due to inside pressure.</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3C4852"/>
          <w:sz w:val="28"/>
          <w:szCs w:val="28"/>
        </w:rPr>
        <w:t> (towards left)</w:t>
      </w:r>
    </w:p>
    <w:p w14:paraId="559898E1"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The drop is in the state of equilibrium,</w:t>
      </w:r>
      <w:r w:rsidRPr="007062B1">
        <w:rPr>
          <w:rFonts w:ascii="Poppins" w:hAnsi="Poppins" w:cs="Poppins"/>
          <w:color w:val="000000"/>
          <w:sz w:val="28"/>
          <w:szCs w:val="28"/>
          <w:shd w:val="clear" w:color="auto" w:fill="FFFFFF"/>
        </w:rPr>
        <w:t> so F</w:t>
      </w:r>
      <w:r w:rsidRPr="007062B1">
        <w:rPr>
          <w:rFonts w:ascii="Poppins" w:hAnsi="Poppins" w:cs="Poppins"/>
          <w:color w:val="000000"/>
          <w:sz w:val="28"/>
          <w:szCs w:val="28"/>
          <w:shd w:val="clear" w:color="auto" w:fill="FFFFFF"/>
          <w:vertAlign w:val="subscript"/>
        </w:rPr>
        <w:t>t</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F</w:t>
      </w:r>
      <w:r w:rsidRPr="007062B1">
        <w:rPr>
          <w:rFonts w:ascii="Poppins" w:hAnsi="Poppins" w:cs="Poppins"/>
          <w:color w:val="000000"/>
          <w:sz w:val="28"/>
          <w:szCs w:val="28"/>
          <w:shd w:val="clear" w:color="auto" w:fill="FFFFFF"/>
          <w:vertAlign w:val="subscript"/>
        </w:rPr>
        <w:t>1</w:t>
      </w:r>
    </w:p>
    <w:p w14:paraId="5A2DD0D8"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t>2πRT = 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p>
    <w:p w14:paraId="2AB1D7E5"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t>=&gt;(P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 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 2πRT</w:t>
      </w:r>
    </w:p>
    <w:p w14:paraId="03B4357A"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lastRenderedPageBreak/>
        <w:t>=&gt; excess pressure = 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 xml:space="preserve"> = </w:t>
      </w:r>
      <w:r w:rsidRPr="007062B1">
        <w:rPr>
          <w:rFonts w:ascii="Poppins" w:hAnsi="Poppins" w:cs="Poppins"/>
          <w:color w:val="000000"/>
          <w:sz w:val="28"/>
          <w:szCs w:val="28"/>
          <w:highlight w:val="yellow"/>
          <w:shd w:val="clear" w:color="auto" w:fill="FFFFFF"/>
        </w:rPr>
        <w:t>2T/R</w:t>
      </w:r>
      <w:r w:rsidRPr="007062B1">
        <w:rPr>
          <w:rFonts w:ascii="Poppins" w:hAnsi="Poppins" w:cs="Poppins"/>
          <w:color w:val="000000"/>
          <w:sz w:val="28"/>
          <w:szCs w:val="28"/>
          <w:shd w:val="clear" w:color="auto" w:fill="FFFFFF"/>
        </w:rPr>
        <w:t> </w:t>
      </w:r>
    </w:p>
    <w:p w14:paraId="33742F29" w14:textId="77777777" w:rsidR="00E53B4F" w:rsidRPr="007062B1" w:rsidRDefault="00E53B4F" w:rsidP="00E53B4F">
      <w:pPr>
        <w:pStyle w:val="Heading2"/>
        <w:shd w:val="clear" w:color="auto" w:fill="FFFFFF"/>
        <w:spacing w:before="0" w:after="300" w:line="576" w:lineRule="atLeast"/>
        <w:rPr>
          <w:rFonts w:ascii="Poppins" w:hAnsi="Poppins" w:cs="Poppins"/>
          <w:color w:val="3C4852"/>
          <w:sz w:val="28"/>
          <w:szCs w:val="28"/>
        </w:rPr>
      </w:pPr>
      <w:r w:rsidRPr="007062B1">
        <w:rPr>
          <w:rFonts w:ascii="Poppins" w:hAnsi="Poppins" w:cs="Poppins"/>
          <w:color w:val="3C4852"/>
          <w:sz w:val="28"/>
          <w:szCs w:val="28"/>
        </w:rPr>
        <w:t>Excess pressure that is present inside a soap bubble </w:t>
      </w:r>
    </w:p>
    <w:p w14:paraId="0B420752"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Let the radius of a soap bubble be R. Let the soap bubble’s surface tension be T. Let p1 be the pressure inside the soap bubble. Let p2 be the pressure inside the soap bubble. </w:t>
      </w:r>
    </w:p>
    <w:p w14:paraId="7F1F9CF1"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A soap bubble consists of two liquid surfaces in contact with the air. So, the total force on the surface of the soap bubble that is caused due to surface tension will be 2 * 2πRT. The different kinds of forces that act on the soap bubble are:</w:t>
      </w:r>
    </w:p>
    <w:p w14:paraId="7AD4C6AE"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a) A force that is caused due to surface tension. Ft=4πRT (towards the right)</w:t>
      </w:r>
    </w:p>
    <w:p w14:paraId="4FD6E83D"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b) The force is caused due to outside pressure.</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(towards the right)</w:t>
      </w:r>
    </w:p>
    <w:p w14:paraId="02983CB6"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c) The force is caused due to inside pressure.</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3C4852"/>
          <w:sz w:val="28"/>
          <w:szCs w:val="28"/>
        </w:rPr>
        <w:t> (towards left) </w:t>
      </w:r>
    </w:p>
    <w:p w14:paraId="255DCFB6"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The drop is in the state of equilibrium</w:t>
      </w:r>
      <w:r w:rsidRPr="007062B1">
        <w:rPr>
          <w:rFonts w:ascii="Poppins" w:hAnsi="Poppins" w:cs="Poppins"/>
          <w:color w:val="000000"/>
          <w:sz w:val="28"/>
          <w:szCs w:val="28"/>
          <w:shd w:val="clear" w:color="auto" w:fill="FFFFFF"/>
        </w:rPr>
        <w:t>, so F</w:t>
      </w:r>
      <w:r w:rsidRPr="007062B1">
        <w:rPr>
          <w:rFonts w:ascii="Poppins" w:hAnsi="Poppins" w:cs="Poppins"/>
          <w:color w:val="000000"/>
          <w:sz w:val="28"/>
          <w:szCs w:val="28"/>
          <w:shd w:val="clear" w:color="auto" w:fill="FFFFFF"/>
          <w:vertAlign w:val="subscript"/>
        </w:rPr>
        <w:t>t</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F</w:t>
      </w:r>
      <w:r w:rsidRPr="007062B1">
        <w:rPr>
          <w:rFonts w:ascii="Poppins" w:hAnsi="Poppins" w:cs="Poppins"/>
          <w:color w:val="000000"/>
          <w:sz w:val="28"/>
          <w:szCs w:val="28"/>
          <w:shd w:val="clear" w:color="auto" w:fill="FFFFFF"/>
          <w:vertAlign w:val="subscript"/>
        </w:rPr>
        <w:t>1</w:t>
      </w:r>
    </w:p>
    <w:p w14:paraId="1AF63870"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000000"/>
          <w:sz w:val="28"/>
          <w:szCs w:val="28"/>
          <w:shd w:val="clear" w:color="auto" w:fill="FFFFFF"/>
        </w:rPr>
        <w:t>4πRT = 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p>
    <w:p w14:paraId="72DFD775"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t>=&gt;(P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 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 4πRT</w:t>
      </w:r>
    </w:p>
    <w:p w14:paraId="10599B3E"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t>=&gt; excess pressure = 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 xml:space="preserve"> = </w:t>
      </w:r>
      <w:r w:rsidRPr="007062B1">
        <w:rPr>
          <w:rFonts w:ascii="Poppins" w:hAnsi="Poppins" w:cs="Poppins"/>
          <w:color w:val="000000"/>
          <w:sz w:val="28"/>
          <w:szCs w:val="28"/>
          <w:highlight w:val="yellow"/>
          <w:shd w:val="clear" w:color="auto" w:fill="FFFFFF"/>
        </w:rPr>
        <w:t>4T/R</w:t>
      </w:r>
      <w:r w:rsidRPr="007062B1">
        <w:rPr>
          <w:rFonts w:ascii="Poppins" w:hAnsi="Poppins" w:cs="Poppins"/>
          <w:color w:val="000000"/>
          <w:sz w:val="28"/>
          <w:szCs w:val="28"/>
          <w:shd w:val="clear" w:color="auto" w:fill="FFFFFF"/>
        </w:rPr>
        <w:t> </w:t>
      </w:r>
    </w:p>
    <w:p w14:paraId="58A55730" w14:textId="77777777" w:rsidR="00E53B4F" w:rsidRPr="007062B1" w:rsidRDefault="00E53B4F" w:rsidP="00E53B4F">
      <w:pPr>
        <w:pStyle w:val="Heading2"/>
        <w:shd w:val="clear" w:color="auto" w:fill="FFFFFF"/>
        <w:spacing w:before="0" w:after="300" w:line="576" w:lineRule="atLeast"/>
        <w:rPr>
          <w:rFonts w:ascii="Poppins" w:hAnsi="Poppins" w:cs="Poppins"/>
          <w:color w:val="3C4852"/>
          <w:sz w:val="28"/>
          <w:szCs w:val="28"/>
        </w:rPr>
      </w:pPr>
      <w:r w:rsidRPr="007062B1">
        <w:rPr>
          <w:rFonts w:ascii="Poppins" w:hAnsi="Poppins" w:cs="Poppins"/>
          <w:color w:val="3C4852"/>
          <w:sz w:val="28"/>
          <w:szCs w:val="28"/>
        </w:rPr>
        <w:t>Excess pressure that is present inside an air bubble in a liquid </w:t>
      </w:r>
    </w:p>
    <w:p w14:paraId="5A0EB915"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Let the radius of an air bubble be R. Let the air bubble’s surface tension be T. Let p1 be the pressure inside the air bubble. Let p2 be the pressure inside the air bubble. The various kinds of forces that act on the air bubble are:</w:t>
      </w:r>
    </w:p>
    <w:p w14:paraId="01DF4302" w14:textId="77777777" w:rsidR="00E53B4F" w:rsidRPr="007062B1"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a) The force that is caused is due to surface tension. Ft=2πRT (towards the right)</w:t>
      </w:r>
    </w:p>
    <w:p w14:paraId="6D1A582D"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lastRenderedPageBreak/>
        <w:t>b) The force that is caused is due to outside pressure.</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3C4852"/>
          <w:sz w:val="28"/>
          <w:szCs w:val="28"/>
        </w:rPr>
        <w:t> (towards the right)</w:t>
      </w:r>
    </w:p>
    <w:p w14:paraId="26B595E3"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c) The force is caused due to inside pressure. </w:t>
      </w:r>
      <w:r w:rsidRPr="007062B1">
        <w:rPr>
          <w:rFonts w:ascii="Poppins" w:hAnsi="Poppins" w:cs="Poppins"/>
          <w:color w:val="000000"/>
          <w:sz w:val="28"/>
          <w:szCs w:val="28"/>
          <w:shd w:val="clear" w:color="auto" w:fill="FFFFFF"/>
        </w:rPr>
        <w:t>F</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3C4852"/>
          <w:sz w:val="28"/>
          <w:szCs w:val="28"/>
        </w:rPr>
        <w:t> (towards left)</w:t>
      </w:r>
    </w:p>
    <w:p w14:paraId="1F43E049" w14:textId="77777777" w:rsidR="00E53B4F" w:rsidRPr="007062B1" w:rsidRDefault="00E53B4F" w:rsidP="00E53B4F">
      <w:pPr>
        <w:pStyle w:val="NormalWeb"/>
        <w:shd w:val="clear" w:color="auto" w:fill="FFFFFF"/>
        <w:spacing w:before="0" w:beforeAutospacing="0" w:after="0" w:afterAutospacing="0"/>
        <w:jc w:val="both"/>
        <w:rPr>
          <w:rFonts w:ascii="Poppins" w:hAnsi="Poppins" w:cs="Poppins"/>
          <w:color w:val="3C4852"/>
          <w:sz w:val="28"/>
          <w:szCs w:val="28"/>
        </w:rPr>
      </w:pPr>
      <w:r w:rsidRPr="007062B1">
        <w:rPr>
          <w:rFonts w:ascii="Poppins" w:hAnsi="Poppins" w:cs="Poppins"/>
          <w:color w:val="3C4852"/>
          <w:sz w:val="28"/>
          <w:szCs w:val="28"/>
        </w:rPr>
        <w:t>The drop is in the state of equilibrium,</w:t>
      </w:r>
      <w:r w:rsidRPr="007062B1">
        <w:rPr>
          <w:rFonts w:ascii="Poppins" w:hAnsi="Poppins" w:cs="Poppins"/>
          <w:color w:val="000000"/>
          <w:sz w:val="28"/>
          <w:szCs w:val="28"/>
          <w:shd w:val="clear" w:color="auto" w:fill="FFFFFF"/>
        </w:rPr>
        <w:t> so F</w:t>
      </w:r>
      <w:r w:rsidRPr="007062B1">
        <w:rPr>
          <w:rFonts w:ascii="Poppins" w:hAnsi="Poppins" w:cs="Poppins"/>
          <w:color w:val="000000"/>
          <w:sz w:val="28"/>
          <w:szCs w:val="28"/>
          <w:shd w:val="clear" w:color="auto" w:fill="FFFFFF"/>
          <w:vertAlign w:val="subscript"/>
        </w:rPr>
        <w:t>t</w:t>
      </w:r>
      <w:r w:rsidRPr="007062B1">
        <w:rPr>
          <w:rFonts w:ascii="Poppins" w:hAnsi="Poppins" w:cs="Poppins"/>
          <w:color w:val="000000"/>
          <w:sz w:val="28"/>
          <w:szCs w:val="28"/>
          <w:shd w:val="clear" w:color="auto" w:fill="FFFFFF"/>
        </w:rPr>
        <w:t>=  F</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F</w:t>
      </w:r>
      <w:r w:rsidRPr="007062B1">
        <w:rPr>
          <w:rFonts w:ascii="Poppins" w:hAnsi="Poppins" w:cs="Poppins"/>
          <w:color w:val="000000"/>
          <w:sz w:val="28"/>
          <w:szCs w:val="28"/>
          <w:shd w:val="clear" w:color="auto" w:fill="FFFFFF"/>
          <w:vertAlign w:val="subscript"/>
        </w:rPr>
        <w:t>1</w:t>
      </w:r>
    </w:p>
    <w:p w14:paraId="0A001A8D"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t>2πRT = 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πR</w:t>
      </w:r>
      <w:r w:rsidRPr="007062B1">
        <w:rPr>
          <w:rFonts w:ascii="Poppins" w:hAnsi="Poppins" w:cs="Poppins"/>
          <w:color w:val="000000"/>
          <w:sz w:val="28"/>
          <w:szCs w:val="28"/>
          <w:shd w:val="clear" w:color="auto" w:fill="FFFFFF"/>
          <w:vertAlign w:val="superscript"/>
        </w:rPr>
        <w:t>2</w:t>
      </w:r>
    </w:p>
    <w:p w14:paraId="41075862"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shd w:val="clear" w:color="auto" w:fill="FFFFFF"/>
        </w:rPr>
        <w:t>=&gt;(P</w:t>
      </w:r>
      <w:r w:rsidRPr="007062B1">
        <w:rPr>
          <w:rFonts w:ascii="Poppins" w:hAnsi="Poppins" w:cs="Poppins"/>
          <w:color w:val="000000"/>
          <w:sz w:val="28"/>
          <w:szCs w:val="28"/>
          <w:shd w:val="clear" w:color="auto" w:fill="FFFFFF"/>
          <w:vertAlign w:val="subscript"/>
        </w:rPr>
        <w:t>2</w:t>
      </w:r>
      <w:r w:rsidRPr="007062B1">
        <w:rPr>
          <w:rFonts w:ascii="Poppins" w:hAnsi="Poppins" w:cs="Poppins"/>
          <w:color w:val="000000"/>
          <w:sz w:val="28"/>
          <w:szCs w:val="28"/>
          <w:shd w:val="clear" w:color="auto" w:fill="FFFFFF"/>
        </w:rPr>
        <w:t> – P</w:t>
      </w:r>
      <w:r w:rsidRPr="007062B1">
        <w:rPr>
          <w:rFonts w:ascii="Poppins" w:hAnsi="Poppins" w:cs="Poppins"/>
          <w:color w:val="000000"/>
          <w:sz w:val="28"/>
          <w:szCs w:val="28"/>
          <w:shd w:val="clear" w:color="auto" w:fill="FFFFFF"/>
          <w:vertAlign w:val="subscript"/>
        </w:rPr>
        <w:t>1</w:t>
      </w:r>
      <w:r w:rsidRPr="007062B1">
        <w:rPr>
          <w:rFonts w:ascii="Poppins" w:hAnsi="Poppins" w:cs="Poppins"/>
          <w:color w:val="000000"/>
          <w:sz w:val="28"/>
          <w:szCs w:val="28"/>
          <w:shd w:val="clear" w:color="auto" w:fill="FFFFFF"/>
        </w:rPr>
        <w:t>) πR</w:t>
      </w:r>
      <w:r w:rsidRPr="007062B1">
        <w:rPr>
          <w:rFonts w:ascii="Poppins" w:hAnsi="Poppins" w:cs="Poppins"/>
          <w:color w:val="000000"/>
          <w:sz w:val="28"/>
          <w:szCs w:val="28"/>
          <w:shd w:val="clear" w:color="auto" w:fill="FFFFFF"/>
          <w:vertAlign w:val="superscript"/>
        </w:rPr>
        <w:t>2</w:t>
      </w:r>
      <w:r w:rsidRPr="007062B1">
        <w:rPr>
          <w:rFonts w:ascii="Poppins" w:hAnsi="Poppins" w:cs="Poppins"/>
          <w:color w:val="000000"/>
          <w:sz w:val="28"/>
          <w:szCs w:val="28"/>
          <w:shd w:val="clear" w:color="auto" w:fill="FFFFFF"/>
        </w:rPr>
        <w:t> = 2πRT</w:t>
      </w:r>
    </w:p>
    <w:p w14:paraId="51D6742D" w14:textId="77777777" w:rsidR="00E53B4F" w:rsidRPr="007062B1" w:rsidRDefault="00E53B4F" w:rsidP="00E53B4F">
      <w:pPr>
        <w:pStyle w:val="NormalWeb"/>
        <w:shd w:val="clear" w:color="auto" w:fill="FFFFFF"/>
        <w:spacing w:before="0" w:beforeAutospacing="0" w:after="0" w:line="360" w:lineRule="atLeast"/>
        <w:rPr>
          <w:rFonts w:ascii="Poppins" w:hAnsi="Poppins" w:cs="Poppins"/>
          <w:color w:val="3C4852"/>
          <w:sz w:val="28"/>
          <w:szCs w:val="28"/>
        </w:rPr>
      </w:pPr>
      <w:r w:rsidRPr="007062B1">
        <w:rPr>
          <w:rFonts w:ascii="Poppins" w:hAnsi="Poppins" w:cs="Poppins"/>
          <w:color w:val="000000"/>
          <w:sz w:val="28"/>
          <w:szCs w:val="28"/>
          <w:highlight w:val="yellow"/>
          <w:shd w:val="clear" w:color="auto" w:fill="FFFFFF"/>
        </w:rPr>
        <w:t>=&gt; excess pressure = P</w:t>
      </w:r>
      <w:r w:rsidRPr="007062B1">
        <w:rPr>
          <w:rFonts w:ascii="Poppins" w:hAnsi="Poppins" w:cs="Poppins"/>
          <w:color w:val="000000"/>
          <w:sz w:val="28"/>
          <w:szCs w:val="28"/>
          <w:highlight w:val="yellow"/>
          <w:shd w:val="clear" w:color="auto" w:fill="FFFFFF"/>
          <w:vertAlign w:val="subscript"/>
        </w:rPr>
        <w:t>2</w:t>
      </w:r>
      <w:r w:rsidRPr="007062B1">
        <w:rPr>
          <w:rFonts w:ascii="Poppins" w:hAnsi="Poppins" w:cs="Poppins"/>
          <w:color w:val="000000"/>
          <w:sz w:val="28"/>
          <w:szCs w:val="28"/>
          <w:highlight w:val="yellow"/>
          <w:shd w:val="clear" w:color="auto" w:fill="FFFFFF"/>
        </w:rPr>
        <w:t> – P</w:t>
      </w:r>
      <w:r w:rsidRPr="007062B1">
        <w:rPr>
          <w:rFonts w:ascii="Poppins" w:hAnsi="Poppins" w:cs="Poppins"/>
          <w:color w:val="000000"/>
          <w:sz w:val="28"/>
          <w:szCs w:val="28"/>
          <w:highlight w:val="yellow"/>
          <w:shd w:val="clear" w:color="auto" w:fill="FFFFFF"/>
          <w:vertAlign w:val="subscript"/>
        </w:rPr>
        <w:t>1</w:t>
      </w:r>
      <w:r w:rsidRPr="007062B1">
        <w:rPr>
          <w:rFonts w:ascii="Poppins" w:hAnsi="Poppins" w:cs="Poppins"/>
          <w:color w:val="000000"/>
          <w:sz w:val="28"/>
          <w:szCs w:val="28"/>
          <w:highlight w:val="yellow"/>
          <w:shd w:val="clear" w:color="auto" w:fill="FFFFFF"/>
        </w:rPr>
        <w:t> = 2T/R</w:t>
      </w:r>
      <w:r w:rsidRPr="007062B1">
        <w:rPr>
          <w:rFonts w:ascii="Poppins" w:hAnsi="Poppins" w:cs="Poppins"/>
          <w:color w:val="000000"/>
          <w:sz w:val="28"/>
          <w:szCs w:val="28"/>
          <w:shd w:val="clear" w:color="auto" w:fill="FFFFFF"/>
        </w:rPr>
        <w:t> </w:t>
      </w:r>
    </w:p>
    <w:p w14:paraId="2B33D49D" w14:textId="77777777" w:rsidR="00E53B4F" w:rsidRPr="007062B1" w:rsidRDefault="00E53B4F" w:rsidP="00E53B4F">
      <w:pPr>
        <w:pStyle w:val="Heading2"/>
        <w:shd w:val="clear" w:color="auto" w:fill="FFFFFF"/>
        <w:spacing w:before="0" w:after="300" w:line="576" w:lineRule="atLeast"/>
        <w:rPr>
          <w:rFonts w:ascii="Poppins" w:hAnsi="Poppins" w:cs="Poppins"/>
          <w:color w:val="3C4852"/>
          <w:sz w:val="28"/>
          <w:szCs w:val="28"/>
        </w:rPr>
      </w:pPr>
      <w:r w:rsidRPr="007062B1">
        <w:rPr>
          <w:rFonts w:ascii="Poppins" w:hAnsi="Poppins" w:cs="Poppins"/>
          <w:color w:val="3C4852"/>
          <w:sz w:val="28"/>
          <w:szCs w:val="28"/>
        </w:rPr>
        <w:t>Conclusion </w:t>
      </w:r>
    </w:p>
    <w:p w14:paraId="7E7064F2" w14:textId="6EFE1F98" w:rsidR="00E53B4F" w:rsidRDefault="00E53B4F" w:rsidP="00E53B4F">
      <w:pPr>
        <w:pStyle w:val="NormalWeb"/>
        <w:shd w:val="clear" w:color="auto" w:fill="FFFFFF"/>
        <w:spacing w:before="0" w:beforeAutospacing="0" w:line="360" w:lineRule="atLeast"/>
        <w:rPr>
          <w:rFonts w:ascii="Poppins" w:hAnsi="Poppins" w:cs="Poppins"/>
          <w:color w:val="3C4852"/>
          <w:sz w:val="28"/>
          <w:szCs w:val="28"/>
        </w:rPr>
      </w:pPr>
      <w:r w:rsidRPr="007062B1">
        <w:rPr>
          <w:rFonts w:ascii="Poppins" w:hAnsi="Poppins" w:cs="Poppins"/>
          <w:color w:val="3C4852"/>
          <w:sz w:val="28"/>
          <w:szCs w:val="28"/>
        </w:rPr>
        <w:t>There is a difference in the outside pressure and inside pressure when the shape of the liquid is changed and it becomes curved. This difference in external and internal pressure results in excess pressure. There are many applications as well as uses of excess pressure. Excess pressure can easily be calculated in a liquid drop or an air bubble by the formula 2T/R. Excess pressure in a soap bubble can be found by the formula 4T/R. There are many applications of excess pressure in reservoirs. The excess pressure of any spherical drop or bubble depends on its radius. Excess pressure of any bubble or liquid drop is inversely proportional to the radius of the bubble or drop. The pressure in smaller air bubbles or liquid drops is higher than in larger air bubbles or liquid drops.</w:t>
      </w:r>
    </w:p>
    <w:p w14:paraId="653BBB35" w14:textId="64775034" w:rsidR="007062B1" w:rsidRDefault="007062B1" w:rsidP="007062B1">
      <w:pPr>
        <w:pStyle w:val="Heading1"/>
        <w:spacing w:before="0" w:line="600" w:lineRule="atLeast"/>
        <w:rPr>
          <w:rFonts w:ascii="inherit" w:hAnsi="inherit" w:cs="Poppins"/>
          <w:color w:val="FFFFFF"/>
        </w:rPr>
      </w:pPr>
    </w:p>
    <w:p w14:paraId="504CD672" w14:textId="2ECBC169" w:rsidR="000059F0" w:rsidRDefault="000059F0" w:rsidP="000059F0"/>
    <w:p w14:paraId="59C7A57F" w14:textId="5B24D67F" w:rsidR="000059F0" w:rsidRDefault="000059F0" w:rsidP="000059F0"/>
    <w:p w14:paraId="2F45AC6A" w14:textId="2D98886A" w:rsidR="000059F0" w:rsidRPr="000059F0" w:rsidRDefault="000059F0" w:rsidP="000059F0">
      <w:pPr>
        <w:pStyle w:val="Heading1"/>
        <w:rPr>
          <w:sz w:val="72"/>
          <w:szCs w:val="72"/>
        </w:rPr>
      </w:pPr>
      <w:r>
        <w:rPr>
          <w:sz w:val="72"/>
          <w:szCs w:val="72"/>
        </w:rPr>
        <w:lastRenderedPageBreak/>
        <w:t>THERMAL EXPANSION</w:t>
      </w:r>
    </w:p>
    <w:p w14:paraId="3F89C927" w14:textId="77777777" w:rsidR="007062B1" w:rsidRPr="000059F0" w:rsidRDefault="007062B1" w:rsidP="007062B1">
      <w:pPr>
        <w:pStyle w:val="NormalWeb"/>
        <w:spacing w:before="0" w:beforeAutospacing="0" w:after="240" w:afterAutospacing="0" w:line="360" w:lineRule="atLeast"/>
        <w:rPr>
          <w:rFonts w:ascii="Poppins" w:hAnsi="Poppins" w:cs="Poppins"/>
          <w:sz w:val="28"/>
          <w:szCs w:val="28"/>
        </w:rPr>
      </w:pPr>
      <w:r w:rsidRPr="000059F0">
        <w:rPr>
          <w:rFonts w:ascii="Poppins" w:hAnsi="Poppins" w:cs="Poppins"/>
          <w:sz w:val="28"/>
          <w:szCs w:val="28"/>
          <w:highlight w:val="yellow"/>
        </w:rPr>
        <w:t>When the temperature acts on the body, it undergoes a change in the length, width, height, or volume of the material. Since the atoms are tightly packed in solids, thermal expansion is seen evidently here</w:t>
      </w:r>
      <w:r w:rsidRPr="000059F0">
        <w:rPr>
          <w:rFonts w:ascii="Poppins" w:hAnsi="Poppins" w:cs="Poppins"/>
          <w:sz w:val="28"/>
          <w:szCs w:val="28"/>
        </w:rPr>
        <w:t>. In this article, let us know more about thermal expansion and formulas of linear expansion, area expansion, and volume expansion.</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7062B1" w:rsidRPr="000059F0" w14:paraId="53F57AE1" w14:textId="77777777" w:rsidTr="007062B1">
        <w:trPr>
          <w:tblCellSpacing w:w="15" w:type="dxa"/>
        </w:trPr>
        <w:tc>
          <w:tcPr>
            <w:tcW w:w="0" w:type="auto"/>
            <w:tcBorders>
              <w:bottom w:val="single" w:sz="6" w:space="0" w:color="444444"/>
            </w:tcBorders>
            <w:shd w:val="clear" w:color="auto" w:fill="F1EDFF"/>
            <w:vAlign w:val="center"/>
            <w:hideMark/>
          </w:tcPr>
          <w:p w14:paraId="23F6C266" w14:textId="77777777" w:rsidR="007062B1" w:rsidRPr="000059F0" w:rsidRDefault="007062B1">
            <w:pPr>
              <w:spacing w:after="330" w:line="300" w:lineRule="atLeast"/>
              <w:rPr>
                <w:rFonts w:ascii="Poppins" w:hAnsi="Poppins" w:cs="Poppins"/>
                <w:sz w:val="28"/>
                <w:szCs w:val="28"/>
              </w:rPr>
            </w:pPr>
            <w:r w:rsidRPr="000059F0">
              <w:rPr>
                <w:rStyle w:val="Strong"/>
                <w:rFonts w:ascii="Poppins" w:hAnsi="Poppins" w:cs="Poppins"/>
                <w:sz w:val="28"/>
                <w:szCs w:val="28"/>
                <w:u w:val="single"/>
              </w:rPr>
              <w:t>Table of Contents:</w:t>
            </w:r>
          </w:p>
          <w:p w14:paraId="4C8C85BE" w14:textId="77777777" w:rsidR="007062B1" w:rsidRPr="000059F0" w:rsidRDefault="008921C8" w:rsidP="004E0B74">
            <w:pPr>
              <w:numPr>
                <w:ilvl w:val="0"/>
                <w:numId w:val="63"/>
              </w:numPr>
              <w:spacing w:before="100" w:beforeAutospacing="1" w:after="75" w:line="300" w:lineRule="atLeast"/>
              <w:rPr>
                <w:rFonts w:ascii="Poppins" w:hAnsi="Poppins" w:cs="Poppins"/>
                <w:sz w:val="28"/>
                <w:szCs w:val="28"/>
              </w:rPr>
            </w:pPr>
            <w:hyperlink r:id="rId206" w:anchor="what-is-thermal-expansion" w:history="1">
              <w:r w:rsidR="007062B1" w:rsidRPr="000059F0">
                <w:rPr>
                  <w:rStyle w:val="Hyperlink"/>
                  <w:rFonts w:ascii="Poppins" w:hAnsi="Poppins" w:cs="Poppins"/>
                  <w:color w:val="8C69FF"/>
                  <w:sz w:val="28"/>
                  <w:szCs w:val="28"/>
                </w:rPr>
                <w:t>What is Thermal Expansion</w:t>
              </w:r>
            </w:hyperlink>
          </w:p>
          <w:p w14:paraId="45F396D3" w14:textId="77777777" w:rsidR="007062B1" w:rsidRPr="000059F0" w:rsidRDefault="008921C8" w:rsidP="004E0B74">
            <w:pPr>
              <w:numPr>
                <w:ilvl w:val="1"/>
                <w:numId w:val="64"/>
              </w:numPr>
              <w:spacing w:before="100" w:beforeAutospacing="1" w:after="75" w:line="300" w:lineRule="atLeast"/>
              <w:rPr>
                <w:rFonts w:ascii="Poppins" w:hAnsi="Poppins" w:cs="Poppins"/>
                <w:sz w:val="28"/>
                <w:szCs w:val="28"/>
              </w:rPr>
            </w:pPr>
            <w:hyperlink r:id="rId207" w:anchor="linear-expansion" w:history="1">
              <w:r w:rsidR="007062B1" w:rsidRPr="000059F0">
                <w:rPr>
                  <w:rStyle w:val="Hyperlink"/>
                  <w:rFonts w:ascii="Poppins" w:hAnsi="Poppins" w:cs="Poppins"/>
                  <w:color w:val="8C69FF"/>
                  <w:sz w:val="28"/>
                  <w:szCs w:val="28"/>
                </w:rPr>
                <w:t>Linear Expansion</w:t>
              </w:r>
            </w:hyperlink>
          </w:p>
          <w:p w14:paraId="2CEDFD76" w14:textId="77777777" w:rsidR="007062B1" w:rsidRPr="000059F0" w:rsidRDefault="008921C8" w:rsidP="004E0B74">
            <w:pPr>
              <w:numPr>
                <w:ilvl w:val="1"/>
                <w:numId w:val="64"/>
              </w:numPr>
              <w:spacing w:before="100" w:beforeAutospacing="1" w:after="75" w:line="300" w:lineRule="atLeast"/>
              <w:rPr>
                <w:rFonts w:ascii="Poppins" w:hAnsi="Poppins" w:cs="Poppins"/>
                <w:sz w:val="28"/>
                <w:szCs w:val="28"/>
              </w:rPr>
            </w:pPr>
            <w:hyperlink r:id="rId208" w:anchor="area-expansion" w:history="1">
              <w:r w:rsidR="007062B1" w:rsidRPr="000059F0">
                <w:rPr>
                  <w:rStyle w:val="Hyperlink"/>
                  <w:rFonts w:ascii="Poppins" w:hAnsi="Poppins" w:cs="Poppins"/>
                  <w:color w:val="8C69FF"/>
                  <w:sz w:val="28"/>
                  <w:szCs w:val="28"/>
                </w:rPr>
                <w:t>Area Expansion</w:t>
              </w:r>
            </w:hyperlink>
          </w:p>
          <w:p w14:paraId="4121656B" w14:textId="77777777" w:rsidR="007062B1" w:rsidRPr="000059F0" w:rsidRDefault="008921C8" w:rsidP="004E0B74">
            <w:pPr>
              <w:numPr>
                <w:ilvl w:val="1"/>
                <w:numId w:val="64"/>
              </w:numPr>
              <w:spacing w:before="100" w:beforeAutospacing="1" w:after="75" w:line="300" w:lineRule="atLeast"/>
              <w:rPr>
                <w:rFonts w:ascii="Poppins" w:hAnsi="Poppins" w:cs="Poppins"/>
                <w:sz w:val="28"/>
                <w:szCs w:val="28"/>
              </w:rPr>
            </w:pPr>
            <w:hyperlink r:id="rId209" w:anchor="volume-expansion" w:history="1">
              <w:r w:rsidR="007062B1" w:rsidRPr="000059F0">
                <w:rPr>
                  <w:rStyle w:val="Hyperlink"/>
                  <w:rFonts w:ascii="Poppins" w:hAnsi="Poppins" w:cs="Poppins"/>
                  <w:color w:val="8C69FF"/>
                  <w:sz w:val="28"/>
                  <w:szCs w:val="28"/>
                </w:rPr>
                <w:t>Volume Expansion</w:t>
              </w:r>
            </w:hyperlink>
          </w:p>
          <w:p w14:paraId="393C93A3" w14:textId="77777777" w:rsidR="007062B1" w:rsidRPr="000059F0" w:rsidRDefault="008921C8" w:rsidP="004E0B74">
            <w:pPr>
              <w:numPr>
                <w:ilvl w:val="0"/>
                <w:numId w:val="64"/>
              </w:numPr>
              <w:spacing w:before="100" w:beforeAutospacing="1" w:after="75" w:line="300" w:lineRule="atLeast"/>
              <w:rPr>
                <w:rFonts w:ascii="Poppins" w:hAnsi="Poppins" w:cs="Poppins"/>
                <w:sz w:val="28"/>
                <w:szCs w:val="28"/>
              </w:rPr>
            </w:pPr>
            <w:hyperlink r:id="rId210" w:anchor="solved-examples" w:history="1">
              <w:r w:rsidR="007062B1" w:rsidRPr="000059F0">
                <w:rPr>
                  <w:rStyle w:val="Hyperlink"/>
                  <w:rFonts w:ascii="Poppins" w:hAnsi="Poppins" w:cs="Poppins"/>
                  <w:color w:val="8C69FF"/>
                  <w:sz w:val="28"/>
                  <w:szCs w:val="28"/>
                </w:rPr>
                <w:t>Solved Examples</w:t>
              </w:r>
            </w:hyperlink>
          </w:p>
          <w:p w14:paraId="63F89EEB" w14:textId="77777777" w:rsidR="007062B1" w:rsidRPr="000059F0" w:rsidRDefault="008921C8" w:rsidP="004E0B74">
            <w:pPr>
              <w:numPr>
                <w:ilvl w:val="0"/>
                <w:numId w:val="64"/>
              </w:numPr>
              <w:spacing w:before="100" w:beforeAutospacing="1" w:after="75" w:line="300" w:lineRule="atLeast"/>
              <w:rPr>
                <w:rFonts w:ascii="Poppins" w:hAnsi="Poppins" w:cs="Poppins"/>
                <w:sz w:val="28"/>
                <w:szCs w:val="28"/>
              </w:rPr>
            </w:pPr>
            <w:hyperlink r:id="rId211" w:anchor="frequently%20asked%20questions%20%E2%80%93%20faqs" w:history="1">
              <w:r w:rsidR="007062B1" w:rsidRPr="000059F0">
                <w:rPr>
                  <w:rStyle w:val="Hyperlink"/>
                  <w:rFonts w:ascii="Poppins" w:hAnsi="Poppins" w:cs="Poppins"/>
                  <w:color w:val="8C69FF"/>
                  <w:sz w:val="28"/>
                  <w:szCs w:val="28"/>
                </w:rPr>
                <w:t>Frequently Asked Questions – FAQs</w:t>
              </w:r>
            </w:hyperlink>
          </w:p>
        </w:tc>
      </w:tr>
    </w:tbl>
    <w:p w14:paraId="0B77FDF5" w14:textId="77777777" w:rsidR="007062B1" w:rsidRPr="000059F0" w:rsidRDefault="007062B1" w:rsidP="007062B1">
      <w:pPr>
        <w:pStyle w:val="Heading2"/>
        <w:spacing w:before="300" w:after="150" w:line="480" w:lineRule="atLeast"/>
        <w:rPr>
          <w:rFonts w:ascii="Poppins" w:hAnsi="Poppins" w:cs="Poppins"/>
          <w:color w:val="444444"/>
          <w:sz w:val="28"/>
          <w:szCs w:val="28"/>
        </w:rPr>
      </w:pPr>
      <w:r w:rsidRPr="000059F0">
        <w:rPr>
          <w:rFonts w:ascii="Poppins" w:hAnsi="Poppins" w:cs="Poppins"/>
          <w:color w:val="444444"/>
          <w:sz w:val="28"/>
          <w:szCs w:val="28"/>
        </w:rPr>
        <w:t>What is Thermal Expansion</w:t>
      </w:r>
    </w:p>
    <w:p w14:paraId="155648EB"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Thermal expansion is the phenomenon observed in solids, liquids, and gases. In this process, an object or body expands on the application of heat (temperature). Thermal expansion defines the tendency of an object to change its dimension either in length, density, area, or volume due to heat. When the substance is heated it increases its kinetic energy. Thermal expansion is of three types:</w:t>
      </w:r>
    </w:p>
    <w:p w14:paraId="2A381998" w14:textId="77777777" w:rsidR="007062B1" w:rsidRPr="000059F0" w:rsidRDefault="007062B1" w:rsidP="004E0B74">
      <w:pPr>
        <w:numPr>
          <w:ilvl w:val="0"/>
          <w:numId w:val="65"/>
        </w:numPr>
        <w:spacing w:before="100" w:beforeAutospacing="1" w:after="75" w:line="240" w:lineRule="auto"/>
        <w:rPr>
          <w:rFonts w:ascii="Poppins" w:hAnsi="Poppins" w:cs="Poppins"/>
          <w:sz w:val="28"/>
          <w:szCs w:val="28"/>
          <w:highlight w:val="yellow"/>
        </w:rPr>
      </w:pPr>
      <w:r w:rsidRPr="000059F0">
        <w:rPr>
          <w:rFonts w:ascii="Poppins" w:hAnsi="Poppins" w:cs="Poppins"/>
          <w:sz w:val="28"/>
          <w:szCs w:val="28"/>
          <w:highlight w:val="yellow"/>
        </w:rPr>
        <w:t>Linear expansion</w:t>
      </w:r>
    </w:p>
    <w:p w14:paraId="453A94DD" w14:textId="77777777" w:rsidR="007062B1" w:rsidRPr="000059F0" w:rsidRDefault="007062B1" w:rsidP="004E0B74">
      <w:pPr>
        <w:numPr>
          <w:ilvl w:val="0"/>
          <w:numId w:val="65"/>
        </w:numPr>
        <w:spacing w:before="100" w:beforeAutospacing="1" w:after="75" w:line="240" w:lineRule="auto"/>
        <w:rPr>
          <w:rFonts w:ascii="Poppins" w:hAnsi="Poppins" w:cs="Poppins"/>
          <w:sz w:val="28"/>
          <w:szCs w:val="28"/>
          <w:highlight w:val="yellow"/>
        </w:rPr>
      </w:pPr>
      <w:r w:rsidRPr="000059F0">
        <w:rPr>
          <w:rFonts w:ascii="Poppins" w:hAnsi="Poppins" w:cs="Poppins"/>
          <w:sz w:val="28"/>
          <w:szCs w:val="28"/>
          <w:highlight w:val="yellow"/>
        </w:rPr>
        <w:t>Area expansion</w:t>
      </w:r>
    </w:p>
    <w:p w14:paraId="736DC869" w14:textId="77777777" w:rsidR="007062B1" w:rsidRPr="000059F0" w:rsidRDefault="007062B1" w:rsidP="004E0B74">
      <w:pPr>
        <w:numPr>
          <w:ilvl w:val="0"/>
          <w:numId w:val="65"/>
        </w:numPr>
        <w:spacing w:before="100" w:beforeAutospacing="1" w:after="75" w:line="240" w:lineRule="auto"/>
        <w:rPr>
          <w:rFonts w:ascii="Poppins" w:hAnsi="Poppins" w:cs="Poppins"/>
          <w:sz w:val="28"/>
          <w:szCs w:val="28"/>
          <w:highlight w:val="yellow"/>
        </w:rPr>
      </w:pPr>
      <w:r w:rsidRPr="000059F0">
        <w:rPr>
          <w:rFonts w:ascii="Poppins" w:hAnsi="Poppins" w:cs="Poppins"/>
          <w:sz w:val="28"/>
          <w:szCs w:val="28"/>
          <w:highlight w:val="yellow"/>
        </w:rPr>
        <w:t>Volume expansion</w:t>
      </w:r>
    </w:p>
    <w:p w14:paraId="55AE5416"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lastRenderedPageBreak/>
        <w:t>The relative expansion of the material divided by the change in temperature is known as the coefficient of linear thermal expansion. The coefficient of linear thermal expansion generally varies with temperature.</w:t>
      </w:r>
    </w:p>
    <w:p w14:paraId="1BDCB838"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Style w:val="Strong"/>
          <w:rFonts w:ascii="Poppins" w:hAnsi="Poppins" w:cs="Poppins"/>
          <w:sz w:val="28"/>
          <w:szCs w:val="28"/>
        </w:rPr>
        <w:t>Read more: </w:t>
      </w:r>
      <w:hyperlink r:id="rId212" w:history="1">
        <w:r w:rsidRPr="000059F0">
          <w:rPr>
            <w:rStyle w:val="Hyperlink"/>
            <w:rFonts w:ascii="Poppins" w:hAnsi="Poppins" w:cs="Poppins"/>
            <w:color w:val="8C69FF"/>
            <w:sz w:val="28"/>
            <w:szCs w:val="28"/>
          </w:rPr>
          <w:t>Thermal expansion of solids</w:t>
        </w:r>
      </w:hyperlink>
    </w:p>
    <w:p w14:paraId="7D940937" w14:textId="77777777" w:rsidR="007062B1" w:rsidRPr="000059F0" w:rsidRDefault="007062B1" w:rsidP="007062B1">
      <w:pPr>
        <w:rPr>
          <w:rFonts w:ascii="Poppins" w:hAnsi="Poppins" w:cs="Poppins"/>
          <w:sz w:val="28"/>
          <w:szCs w:val="28"/>
        </w:rPr>
      </w:pPr>
      <w:r w:rsidRPr="000059F0">
        <w:rPr>
          <w:rFonts w:ascii="Poppins" w:hAnsi="Poppins" w:cs="Poppins"/>
          <w:sz w:val="28"/>
          <w:szCs w:val="28"/>
        </w:rPr>
        <w:t>Formulas of various types of thermal expansion like linear expansion, area expansion, and volume expansion are as given below.</w:t>
      </w:r>
    </w:p>
    <w:p w14:paraId="3332911F" w14:textId="77777777" w:rsidR="007062B1" w:rsidRPr="000059F0" w:rsidRDefault="007062B1" w:rsidP="007062B1">
      <w:pPr>
        <w:pStyle w:val="Heading3"/>
        <w:spacing w:before="300" w:after="150" w:line="420" w:lineRule="atLeast"/>
        <w:rPr>
          <w:rFonts w:ascii="Poppins" w:hAnsi="Poppins" w:cs="Poppins"/>
          <w:color w:val="444444"/>
          <w:sz w:val="28"/>
          <w:szCs w:val="28"/>
        </w:rPr>
      </w:pPr>
      <w:r w:rsidRPr="000059F0">
        <w:rPr>
          <w:rStyle w:val="Strong"/>
          <w:rFonts w:ascii="Poppins" w:hAnsi="Poppins" w:cs="Poppins"/>
          <w:b w:val="0"/>
          <w:bCs w:val="0"/>
          <w:color w:val="444444"/>
          <w:sz w:val="28"/>
          <w:szCs w:val="28"/>
        </w:rPr>
        <w:t>Linear Expansion</w:t>
      </w:r>
    </w:p>
    <w:p w14:paraId="35F61BC4"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Linear expansion is the change in length due to heat. Linear expansion formula is given as,</w:t>
      </w:r>
    </w:p>
    <w:p w14:paraId="4CADC3FA" w14:textId="77777777" w:rsidR="000059F0" w:rsidRPr="000059F0" w:rsidRDefault="008921C8" w:rsidP="007062B1">
      <w:pPr>
        <w:pStyle w:val="NormalWeb"/>
        <w:spacing w:before="0" w:beforeAutospacing="0" w:after="150" w:afterAutospacing="0" w:line="360" w:lineRule="atLeast"/>
        <w:rPr>
          <w:rFonts w:ascii="Poppins" w:hAnsi="Poppins" w:cs="Poppins"/>
          <w:sz w:val="28"/>
          <w:szCs w:val="28"/>
          <w:lang w:eastAsia="en-US"/>
        </w:rPr>
      </w:pPr>
      <m:oMathPara>
        <m:oMath>
          <m:eqArr>
            <m:eqArrPr>
              <m:ctrlPr>
                <w:rPr>
                  <w:rFonts w:ascii="Cambria Math" w:eastAsiaTheme="minorHAnsi" w:hAnsi="Cambria Math" w:cs="Cambria"/>
                  <w:sz w:val="28"/>
                  <w:szCs w:val="28"/>
                  <w:highlight w:val="yellow"/>
                  <w:lang w:eastAsia="en-US"/>
                </w:rPr>
              </m:ctrlPr>
            </m:eqArrPr>
            <m:e>
              <m:f>
                <m:fPr>
                  <m:ctrlPr>
                    <w:rPr>
                      <w:rFonts w:ascii="Cambria Math" w:eastAsiaTheme="minorHAnsi" w:hAnsi="Cambria Math" w:cs="Cambria"/>
                      <w:sz w:val="28"/>
                      <w:szCs w:val="28"/>
                      <w:highlight w:val="yellow"/>
                      <w:lang w:eastAsia="en-US"/>
                    </w:rPr>
                  </m:ctrlPr>
                </m:fPr>
                <m:num>
                  <m:r>
                    <m:rPr>
                      <m:sty m:val="p"/>
                    </m:rPr>
                    <w:rPr>
                      <w:rFonts w:ascii="Cambria Math" w:eastAsiaTheme="minorHAnsi" w:hAnsi="Cambria Math" w:cs="Cambria"/>
                      <w:sz w:val="28"/>
                      <w:szCs w:val="28"/>
                      <w:highlight w:val="yellow"/>
                      <w:lang w:eastAsia="en-US"/>
                    </w:rPr>
                    <m:t>Δ</m:t>
                  </m:r>
                  <m:r>
                    <w:rPr>
                      <w:rFonts w:ascii="Cambria Math" w:eastAsiaTheme="minorHAnsi" w:hAnsi="Cambria Math" w:cs="Cambria"/>
                      <w:sz w:val="28"/>
                      <w:szCs w:val="28"/>
                      <w:highlight w:val="yellow"/>
                      <w:lang w:eastAsia="en-US"/>
                    </w:rPr>
                    <m:t>L</m:t>
                  </m:r>
                </m:num>
                <m:den>
                  <m:sSub>
                    <m:sSubPr>
                      <m:ctrlPr>
                        <w:rPr>
                          <w:rFonts w:ascii="Cambria Math" w:eastAsiaTheme="minorHAnsi" w:hAnsi="Cambria Math" w:cs="Cambria"/>
                          <w:sz w:val="28"/>
                          <w:szCs w:val="28"/>
                          <w:highlight w:val="yellow"/>
                          <w:lang w:eastAsia="en-US"/>
                        </w:rPr>
                      </m:ctrlPr>
                    </m:sSubPr>
                    <m:e>
                      <m:r>
                        <w:rPr>
                          <w:rFonts w:ascii="Cambria Math" w:eastAsiaTheme="minorHAnsi" w:hAnsi="Cambria Math" w:cs="Cambria"/>
                          <w:sz w:val="28"/>
                          <w:szCs w:val="28"/>
                          <w:highlight w:val="yellow"/>
                          <w:lang w:eastAsia="en-US"/>
                        </w:rPr>
                        <m:t>L</m:t>
                      </m:r>
                    </m:e>
                    <m:sub>
                      <m:r>
                        <w:rPr>
                          <w:rFonts w:ascii="Cambria Math" w:eastAsiaTheme="minorHAnsi" w:hAnsi="Cambria Math" w:cs="Cambria"/>
                          <w:sz w:val="28"/>
                          <w:szCs w:val="28"/>
                          <w:highlight w:val="yellow"/>
                          <w:lang w:eastAsia="en-US"/>
                        </w:rPr>
                        <m:t>o</m:t>
                      </m:r>
                    </m:sub>
                  </m:sSub>
                </m:den>
              </m:f>
              <m:r>
                <w:rPr>
                  <w:rFonts w:ascii="Cambria Math" w:eastAsiaTheme="minorHAnsi" w:hAnsi="Cambria Math" w:cs="Cambria"/>
                  <w:sz w:val="28"/>
                  <w:szCs w:val="28"/>
                  <w:highlight w:val="yellow"/>
                  <w:lang w:eastAsia="en-US"/>
                </w:rPr>
                <m:t>=</m:t>
              </m:r>
              <m:sSub>
                <m:sSubPr>
                  <m:ctrlPr>
                    <w:rPr>
                      <w:rFonts w:ascii="Cambria Math" w:eastAsiaTheme="minorHAnsi" w:hAnsi="Cambria Math" w:cs="Cambria"/>
                      <w:sz w:val="28"/>
                      <w:szCs w:val="28"/>
                      <w:highlight w:val="yellow"/>
                      <w:lang w:eastAsia="en-US"/>
                    </w:rPr>
                  </m:ctrlPr>
                </m:sSubPr>
                <m:e>
                  <m:r>
                    <w:rPr>
                      <w:rFonts w:ascii="Cambria Math" w:eastAsiaTheme="minorHAnsi" w:hAnsi="Cambria Math" w:cs="Cambria"/>
                      <w:sz w:val="28"/>
                      <w:szCs w:val="28"/>
                      <w:highlight w:val="yellow"/>
                      <w:lang w:eastAsia="en-US"/>
                    </w:rPr>
                    <m:t>α</m:t>
                  </m:r>
                </m:e>
                <m:sub>
                  <m:r>
                    <w:rPr>
                      <w:rFonts w:ascii="Cambria Math" w:eastAsiaTheme="minorHAnsi" w:hAnsi="Cambria Math" w:cs="Cambria"/>
                      <w:sz w:val="28"/>
                      <w:szCs w:val="28"/>
                      <w:highlight w:val="yellow"/>
                      <w:lang w:eastAsia="en-US"/>
                    </w:rPr>
                    <m:t>L</m:t>
                  </m:r>
                </m:sub>
              </m:sSub>
              <m:r>
                <m:rPr>
                  <m:sty m:val="p"/>
                </m:rPr>
                <w:rPr>
                  <w:rFonts w:ascii="Cambria Math" w:eastAsiaTheme="minorHAnsi" w:hAnsi="Cambria Math" w:cs="Cambria"/>
                  <w:sz w:val="28"/>
                  <w:szCs w:val="28"/>
                  <w:highlight w:val="yellow"/>
                  <w:lang w:eastAsia="en-US"/>
                </w:rPr>
                <m:t>Δ</m:t>
              </m:r>
              <m:r>
                <w:rPr>
                  <w:rFonts w:ascii="Cambria Math" w:eastAsiaTheme="minorHAnsi" w:hAnsi="Cambria Math" w:cs="Cambria"/>
                  <w:sz w:val="28"/>
                  <w:szCs w:val="28"/>
                  <w:highlight w:val="yellow"/>
                  <w:lang w:eastAsia="en-US"/>
                </w:rPr>
                <m:t>T</m:t>
              </m:r>
            </m:e>
          </m:eqArr>
        </m:oMath>
      </m:oMathPara>
    </w:p>
    <w:p w14:paraId="741C331F" w14:textId="11C1A398"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Where,</w:t>
      </w:r>
    </w:p>
    <w:p w14:paraId="78E21BE7"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L0 = original length,</w:t>
      </w:r>
    </w:p>
    <w:p w14:paraId="15555FA3"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L = expanded length,</w:t>
      </w:r>
    </w:p>
    <w:p w14:paraId="0742A74A"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α</w:t>
      </w:r>
      <w:r w:rsidRPr="000059F0">
        <w:rPr>
          <w:rFonts w:ascii="Poppins" w:hAnsi="Poppins" w:cs="Poppins"/>
          <w:sz w:val="28"/>
          <w:szCs w:val="28"/>
        </w:rPr>
        <w:t> = length expansion coefficient,</w:t>
      </w:r>
    </w:p>
    <w:p w14:paraId="231888C4"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T = temperature difference,</w:t>
      </w:r>
    </w:p>
    <w:p w14:paraId="7F439A98"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L = change in length</w:t>
      </w:r>
    </w:p>
    <w:p w14:paraId="5F8EBFCA" w14:textId="77777777" w:rsidR="007062B1" w:rsidRPr="000059F0" w:rsidRDefault="007062B1" w:rsidP="007062B1">
      <w:pPr>
        <w:pStyle w:val="Heading3"/>
        <w:spacing w:before="300" w:after="150" w:line="420" w:lineRule="atLeast"/>
        <w:rPr>
          <w:rFonts w:ascii="Poppins" w:hAnsi="Poppins" w:cs="Poppins"/>
          <w:color w:val="444444"/>
          <w:sz w:val="28"/>
          <w:szCs w:val="28"/>
        </w:rPr>
      </w:pPr>
      <w:r w:rsidRPr="000059F0">
        <w:rPr>
          <w:rStyle w:val="Strong"/>
          <w:rFonts w:ascii="Poppins" w:hAnsi="Poppins" w:cs="Poppins"/>
          <w:b w:val="0"/>
          <w:bCs w:val="0"/>
          <w:color w:val="444444"/>
          <w:sz w:val="28"/>
          <w:szCs w:val="28"/>
        </w:rPr>
        <w:t>Volume Expansion</w:t>
      </w:r>
    </w:p>
    <w:p w14:paraId="02608AEB"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Volume expansion is the change in volume due to temperature. Volume expansion formula is given as</w:t>
      </w:r>
    </w:p>
    <w:p w14:paraId="53ACF617" w14:textId="77777777" w:rsidR="000059F0" w:rsidRPr="000059F0" w:rsidRDefault="008921C8" w:rsidP="007062B1">
      <w:pPr>
        <w:pStyle w:val="NormalWeb"/>
        <w:spacing w:before="0" w:beforeAutospacing="0" w:after="150" w:afterAutospacing="0" w:line="360" w:lineRule="atLeast"/>
        <w:rPr>
          <w:rFonts w:ascii="Poppins" w:hAnsi="Poppins" w:cs="Poppins"/>
          <w:sz w:val="28"/>
          <w:szCs w:val="28"/>
          <w:lang w:eastAsia="en-US"/>
        </w:rPr>
      </w:pPr>
      <m:oMathPara>
        <m:oMath>
          <m:eqArr>
            <m:eqArrPr>
              <m:ctrlPr>
                <w:rPr>
                  <w:rFonts w:ascii="Cambria Math" w:eastAsiaTheme="minorHAnsi" w:hAnsi="Cambria Math" w:cs="Cambria"/>
                  <w:sz w:val="28"/>
                  <w:szCs w:val="28"/>
                  <w:highlight w:val="yellow"/>
                  <w:lang w:eastAsia="en-US"/>
                </w:rPr>
              </m:ctrlPr>
            </m:eqArrPr>
            <m:e>
              <m:f>
                <m:fPr>
                  <m:ctrlPr>
                    <w:rPr>
                      <w:rFonts w:ascii="Cambria Math" w:eastAsiaTheme="minorHAnsi" w:hAnsi="Cambria Math" w:cs="Cambria"/>
                      <w:sz w:val="28"/>
                      <w:szCs w:val="28"/>
                      <w:highlight w:val="yellow"/>
                      <w:lang w:eastAsia="en-US"/>
                    </w:rPr>
                  </m:ctrlPr>
                </m:fPr>
                <m:num>
                  <m:r>
                    <m:rPr>
                      <m:sty m:val="p"/>
                    </m:rPr>
                    <w:rPr>
                      <w:rFonts w:ascii="Cambria Math" w:eastAsiaTheme="minorHAnsi" w:hAnsi="Cambria Math" w:cs="Cambria"/>
                      <w:sz w:val="28"/>
                      <w:szCs w:val="28"/>
                      <w:highlight w:val="yellow"/>
                      <w:lang w:eastAsia="en-US"/>
                    </w:rPr>
                    <m:t>Δ</m:t>
                  </m:r>
                  <m:r>
                    <w:rPr>
                      <w:rFonts w:ascii="Cambria Math" w:eastAsiaTheme="minorHAnsi" w:hAnsi="Cambria Math" w:cs="Cambria"/>
                      <w:sz w:val="28"/>
                      <w:szCs w:val="28"/>
                      <w:highlight w:val="yellow"/>
                      <w:lang w:eastAsia="en-US"/>
                    </w:rPr>
                    <m:t>V</m:t>
                  </m:r>
                </m:num>
                <m:den>
                  <m:sSub>
                    <m:sSubPr>
                      <m:ctrlPr>
                        <w:rPr>
                          <w:rFonts w:ascii="Cambria Math" w:eastAsiaTheme="minorHAnsi" w:hAnsi="Cambria Math" w:cs="Cambria"/>
                          <w:sz w:val="28"/>
                          <w:szCs w:val="28"/>
                          <w:highlight w:val="yellow"/>
                          <w:lang w:eastAsia="en-US"/>
                        </w:rPr>
                      </m:ctrlPr>
                    </m:sSubPr>
                    <m:e>
                      <m:r>
                        <w:rPr>
                          <w:rFonts w:ascii="Cambria Math" w:eastAsiaTheme="minorHAnsi" w:hAnsi="Cambria Math" w:cs="Cambria"/>
                          <w:sz w:val="28"/>
                          <w:szCs w:val="28"/>
                          <w:highlight w:val="yellow"/>
                          <w:lang w:eastAsia="en-US"/>
                        </w:rPr>
                        <m:t>V</m:t>
                      </m:r>
                    </m:e>
                    <m:sub>
                      <m:r>
                        <w:rPr>
                          <w:rFonts w:ascii="Cambria Math" w:eastAsiaTheme="minorHAnsi" w:hAnsi="Cambria Math" w:cs="Cambria"/>
                          <w:sz w:val="28"/>
                          <w:szCs w:val="28"/>
                          <w:highlight w:val="yellow"/>
                          <w:lang w:eastAsia="en-US"/>
                        </w:rPr>
                        <m:t>o</m:t>
                      </m:r>
                    </m:sub>
                  </m:sSub>
                </m:den>
              </m:f>
              <m:r>
                <w:rPr>
                  <w:rFonts w:ascii="Cambria Math" w:eastAsiaTheme="minorHAnsi" w:hAnsi="Cambria Math" w:cs="Cambria"/>
                  <w:sz w:val="28"/>
                  <w:szCs w:val="28"/>
                  <w:highlight w:val="yellow"/>
                  <w:lang w:eastAsia="en-US"/>
                </w:rPr>
                <m:t>=</m:t>
              </m:r>
              <m:sSub>
                <m:sSubPr>
                  <m:ctrlPr>
                    <w:rPr>
                      <w:rFonts w:ascii="Cambria Math" w:eastAsiaTheme="minorHAnsi" w:hAnsi="Cambria Math" w:cs="Cambria"/>
                      <w:sz w:val="28"/>
                      <w:szCs w:val="28"/>
                      <w:highlight w:val="yellow"/>
                      <w:lang w:eastAsia="en-US"/>
                    </w:rPr>
                  </m:ctrlPr>
                </m:sSubPr>
                <m:e>
                  <m:r>
                    <w:rPr>
                      <w:rFonts w:ascii="Cambria Math" w:eastAsiaTheme="minorHAnsi" w:hAnsi="Cambria Math" w:cs="Cambria"/>
                      <w:sz w:val="28"/>
                      <w:szCs w:val="28"/>
                      <w:highlight w:val="yellow"/>
                      <w:lang w:eastAsia="en-US"/>
                    </w:rPr>
                    <m:t>α</m:t>
                  </m:r>
                </m:e>
                <m:sub>
                  <m:r>
                    <w:rPr>
                      <w:rFonts w:ascii="Cambria Math" w:eastAsiaTheme="minorHAnsi" w:hAnsi="Cambria Math" w:cs="Cambria"/>
                      <w:sz w:val="28"/>
                      <w:szCs w:val="28"/>
                      <w:highlight w:val="yellow"/>
                      <w:lang w:eastAsia="en-US"/>
                    </w:rPr>
                    <m:t>V</m:t>
                  </m:r>
                </m:sub>
              </m:sSub>
              <m:r>
                <m:rPr>
                  <m:sty m:val="p"/>
                </m:rPr>
                <w:rPr>
                  <w:rFonts w:ascii="Cambria Math" w:eastAsiaTheme="minorHAnsi" w:hAnsi="Cambria Math" w:cs="Cambria"/>
                  <w:sz w:val="28"/>
                  <w:szCs w:val="28"/>
                  <w:highlight w:val="yellow"/>
                  <w:lang w:eastAsia="en-US"/>
                </w:rPr>
                <m:t>Δ</m:t>
              </m:r>
              <m:r>
                <w:rPr>
                  <w:rFonts w:ascii="Cambria Math" w:eastAsiaTheme="minorHAnsi" w:hAnsi="Cambria Math" w:cs="Cambria"/>
                  <w:sz w:val="28"/>
                  <w:szCs w:val="28"/>
                  <w:highlight w:val="yellow"/>
                  <w:lang w:eastAsia="en-US"/>
                </w:rPr>
                <m:t>T</m:t>
              </m:r>
            </m:e>
          </m:eqArr>
        </m:oMath>
      </m:oMathPara>
    </w:p>
    <w:p w14:paraId="312DDBF3" w14:textId="1C6B190E"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Where,</w:t>
      </w:r>
    </w:p>
    <w:p w14:paraId="475BBD3D"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V0 = original volume,</w:t>
      </w:r>
    </w:p>
    <w:p w14:paraId="25779D56"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lastRenderedPageBreak/>
        <w:t>V = expanded volume,</w:t>
      </w:r>
    </w:p>
    <w:p w14:paraId="78DBAD5A"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α</w:t>
      </w:r>
      <w:r w:rsidRPr="000059F0">
        <w:rPr>
          <w:rFonts w:ascii="Poppins" w:hAnsi="Poppins" w:cs="Poppins"/>
          <w:sz w:val="28"/>
          <w:szCs w:val="28"/>
        </w:rPr>
        <w:t>v = volume expansion coefficient,</w:t>
      </w:r>
    </w:p>
    <w:p w14:paraId="1E964FFB"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T = temperature difference,</w:t>
      </w:r>
    </w:p>
    <w:p w14:paraId="07871472"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V = change in volume after expansion</w:t>
      </w:r>
    </w:p>
    <w:p w14:paraId="64281F18" w14:textId="77777777" w:rsidR="007062B1" w:rsidRPr="000059F0" w:rsidRDefault="007062B1" w:rsidP="007062B1">
      <w:pPr>
        <w:pStyle w:val="Heading3"/>
        <w:spacing w:before="300" w:after="150" w:line="420" w:lineRule="atLeast"/>
        <w:rPr>
          <w:rFonts w:ascii="Poppins" w:hAnsi="Poppins" w:cs="Poppins"/>
          <w:color w:val="444444"/>
          <w:sz w:val="28"/>
          <w:szCs w:val="28"/>
        </w:rPr>
      </w:pPr>
      <w:r w:rsidRPr="000059F0">
        <w:rPr>
          <w:rStyle w:val="Strong"/>
          <w:rFonts w:ascii="Poppins" w:hAnsi="Poppins" w:cs="Poppins"/>
          <w:b w:val="0"/>
          <w:bCs w:val="0"/>
          <w:color w:val="444444"/>
          <w:sz w:val="28"/>
          <w:szCs w:val="28"/>
        </w:rPr>
        <w:t>Area Expansion</w:t>
      </w:r>
    </w:p>
    <w:p w14:paraId="723DD912"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Area expansion occurs is the change in area due to temperature change. Area expansion formula is given as,</w:t>
      </w:r>
    </w:p>
    <w:p w14:paraId="3031C774" w14:textId="77777777" w:rsidR="000059F0" w:rsidRDefault="008921C8" w:rsidP="007062B1">
      <w:pPr>
        <w:pStyle w:val="NormalWeb"/>
        <w:spacing w:before="0" w:beforeAutospacing="0" w:after="150" w:afterAutospacing="0" w:line="360" w:lineRule="atLeast"/>
        <w:rPr>
          <w:rFonts w:ascii="Poppins" w:hAnsi="Poppins" w:cs="Poppins"/>
          <w:sz w:val="28"/>
          <w:szCs w:val="28"/>
          <w:lang w:eastAsia="en-US"/>
        </w:rPr>
      </w:pPr>
      <m:oMathPara>
        <m:oMath>
          <m:eqArr>
            <m:eqArrPr>
              <m:ctrlPr>
                <w:rPr>
                  <w:rFonts w:ascii="Cambria Math" w:eastAsiaTheme="minorHAnsi" w:hAnsi="Cambria Math" w:cs="Cambria"/>
                  <w:sz w:val="28"/>
                  <w:szCs w:val="28"/>
                  <w:highlight w:val="yellow"/>
                  <w:lang w:eastAsia="en-US"/>
                </w:rPr>
              </m:ctrlPr>
            </m:eqArrPr>
            <m:e>
              <m:f>
                <m:fPr>
                  <m:ctrlPr>
                    <w:rPr>
                      <w:rFonts w:ascii="Cambria Math" w:eastAsiaTheme="minorHAnsi" w:hAnsi="Cambria Math" w:cs="Cambria"/>
                      <w:sz w:val="28"/>
                      <w:szCs w:val="28"/>
                      <w:highlight w:val="yellow"/>
                      <w:lang w:eastAsia="en-US"/>
                    </w:rPr>
                  </m:ctrlPr>
                </m:fPr>
                <m:num>
                  <m:r>
                    <m:rPr>
                      <m:sty m:val="p"/>
                    </m:rPr>
                    <w:rPr>
                      <w:rFonts w:ascii="Cambria Math" w:eastAsiaTheme="minorHAnsi" w:hAnsi="Cambria Math" w:cs="Cambria"/>
                      <w:sz w:val="28"/>
                      <w:szCs w:val="28"/>
                      <w:highlight w:val="yellow"/>
                      <w:lang w:eastAsia="en-US"/>
                    </w:rPr>
                    <m:t>Δ</m:t>
                  </m:r>
                  <m:r>
                    <w:rPr>
                      <w:rFonts w:ascii="Cambria Math" w:eastAsiaTheme="minorHAnsi" w:hAnsi="Cambria Math" w:cs="Cambria"/>
                      <w:sz w:val="28"/>
                      <w:szCs w:val="28"/>
                      <w:highlight w:val="yellow"/>
                      <w:lang w:eastAsia="en-US"/>
                    </w:rPr>
                    <m:t>A</m:t>
                  </m:r>
                </m:num>
                <m:den>
                  <m:sSub>
                    <m:sSubPr>
                      <m:ctrlPr>
                        <w:rPr>
                          <w:rFonts w:ascii="Cambria Math" w:eastAsiaTheme="minorHAnsi" w:hAnsi="Cambria Math" w:cs="Cambria"/>
                          <w:sz w:val="28"/>
                          <w:szCs w:val="28"/>
                          <w:highlight w:val="yellow"/>
                          <w:lang w:eastAsia="en-US"/>
                        </w:rPr>
                      </m:ctrlPr>
                    </m:sSubPr>
                    <m:e>
                      <m:r>
                        <w:rPr>
                          <w:rFonts w:ascii="Cambria Math" w:eastAsiaTheme="minorHAnsi" w:hAnsi="Cambria Math" w:cs="Cambria"/>
                          <w:sz w:val="28"/>
                          <w:szCs w:val="28"/>
                          <w:highlight w:val="yellow"/>
                          <w:lang w:eastAsia="en-US"/>
                        </w:rPr>
                        <m:t>A</m:t>
                      </m:r>
                    </m:e>
                    <m:sub>
                      <m:r>
                        <w:rPr>
                          <w:rFonts w:ascii="Cambria Math" w:eastAsiaTheme="minorHAnsi" w:hAnsi="Cambria Math" w:cs="Cambria"/>
                          <w:sz w:val="28"/>
                          <w:szCs w:val="28"/>
                          <w:highlight w:val="yellow"/>
                          <w:lang w:eastAsia="en-US"/>
                        </w:rPr>
                        <m:t>o</m:t>
                      </m:r>
                    </m:sub>
                  </m:sSub>
                </m:den>
              </m:f>
              <m:r>
                <w:rPr>
                  <w:rFonts w:ascii="Cambria Math" w:eastAsiaTheme="minorHAnsi" w:hAnsi="Cambria Math" w:cs="Cambria"/>
                  <w:sz w:val="28"/>
                  <w:szCs w:val="28"/>
                  <w:highlight w:val="yellow"/>
                  <w:lang w:eastAsia="en-US"/>
                </w:rPr>
                <m:t>=</m:t>
              </m:r>
              <m:sSub>
                <m:sSubPr>
                  <m:ctrlPr>
                    <w:rPr>
                      <w:rFonts w:ascii="Cambria Math" w:eastAsiaTheme="minorHAnsi" w:hAnsi="Cambria Math" w:cs="Cambria"/>
                      <w:sz w:val="28"/>
                      <w:szCs w:val="28"/>
                      <w:highlight w:val="yellow"/>
                      <w:lang w:eastAsia="en-US"/>
                    </w:rPr>
                  </m:ctrlPr>
                </m:sSubPr>
                <m:e>
                  <m:r>
                    <w:rPr>
                      <w:rFonts w:ascii="Cambria Math" w:eastAsiaTheme="minorHAnsi" w:hAnsi="Cambria Math" w:cs="Cambria"/>
                      <w:sz w:val="28"/>
                      <w:szCs w:val="28"/>
                      <w:highlight w:val="yellow"/>
                      <w:lang w:eastAsia="en-US"/>
                    </w:rPr>
                    <m:t>α</m:t>
                  </m:r>
                </m:e>
                <m:sub>
                  <m:r>
                    <w:rPr>
                      <w:rFonts w:ascii="Cambria Math" w:eastAsiaTheme="minorHAnsi" w:hAnsi="Cambria Math" w:cs="Cambria"/>
                      <w:sz w:val="28"/>
                      <w:szCs w:val="28"/>
                      <w:highlight w:val="yellow"/>
                      <w:lang w:eastAsia="en-US"/>
                    </w:rPr>
                    <m:t>A</m:t>
                  </m:r>
                </m:sub>
              </m:sSub>
              <m:r>
                <m:rPr>
                  <m:sty m:val="p"/>
                </m:rPr>
                <w:rPr>
                  <w:rFonts w:ascii="Cambria Math" w:eastAsiaTheme="minorHAnsi" w:hAnsi="Cambria Math" w:cs="Cambria"/>
                  <w:sz w:val="28"/>
                  <w:szCs w:val="28"/>
                  <w:highlight w:val="yellow"/>
                  <w:lang w:eastAsia="en-US"/>
                </w:rPr>
                <m:t>Δ</m:t>
              </m:r>
              <m:r>
                <w:rPr>
                  <w:rFonts w:ascii="Cambria Math" w:eastAsiaTheme="minorHAnsi" w:hAnsi="Cambria Math" w:cs="Cambria"/>
                  <w:sz w:val="28"/>
                  <w:szCs w:val="28"/>
                  <w:highlight w:val="yellow"/>
                  <w:lang w:eastAsia="en-US"/>
                </w:rPr>
                <m:t>T</m:t>
              </m:r>
            </m:e>
          </m:eqArr>
        </m:oMath>
      </m:oMathPara>
    </w:p>
    <w:p w14:paraId="0A26C618" w14:textId="0C8A497C" w:rsid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Where,</w:t>
      </w:r>
    </w:p>
    <w:p w14:paraId="3B62FF81" w14:textId="741FFC81"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A = original area,</w:t>
      </w:r>
    </w:p>
    <w:p w14:paraId="5FF0D659"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A = change in the area,</w:t>
      </w:r>
    </w:p>
    <w:p w14:paraId="355BF00C"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α</w:t>
      </w:r>
      <w:r w:rsidRPr="000059F0">
        <w:rPr>
          <w:rFonts w:ascii="Poppins" w:hAnsi="Poppins" w:cs="Poppins"/>
          <w:sz w:val="28"/>
          <w:szCs w:val="28"/>
        </w:rPr>
        <w:t>A = area expansion coefficient,</w:t>
      </w:r>
    </w:p>
    <w:p w14:paraId="2314BC6D"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T = temperature difference,</w:t>
      </w:r>
    </w:p>
    <w:p w14:paraId="6D8D60AF"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A0 = expanded area.</w:t>
      </w:r>
    </w:p>
    <w:p w14:paraId="63C31787" w14:textId="77777777" w:rsidR="007062B1" w:rsidRPr="000059F0" w:rsidRDefault="007062B1" w:rsidP="007062B1">
      <w:pPr>
        <w:pStyle w:val="Heading2"/>
        <w:spacing w:before="300" w:after="150" w:line="480" w:lineRule="atLeast"/>
        <w:rPr>
          <w:rFonts w:ascii="Poppins" w:hAnsi="Poppins" w:cs="Poppins"/>
          <w:color w:val="444444"/>
          <w:sz w:val="28"/>
          <w:szCs w:val="28"/>
        </w:rPr>
      </w:pPr>
      <w:r w:rsidRPr="000059F0">
        <w:rPr>
          <w:rFonts w:ascii="Poppins" w:hAnsi="Poppins" w:cs="Poppins"/>
          <w:color w:val="444444"/>
          <w:sz w:val="28"/>
          <w:szCs w:val="28"/>
        </w:rPr>
        <w:t>Solved Examples</w:t>
      </w:r>
    </w:p>
    <w:p w14:paraId="4E6A7CEB"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Style w:val="Strong"/>
          <w:rFonts w:ascii="Poppins" w:hAnsi="Poppins" w:cs="Poppins"/>
          <w:sz w:val="28"/>
          <w:szCs w:val="28"/>
          <w:highlight w:val="yellow"/>
        </w:rPr>
        <w:t>Example 1</w:t>
      </w:r>
    </w:p>
    <w:p w14:paraId="66472C45"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A rod of length  5 m  heated to 40°C. If the length increases to 7 m after some time. Find the expansion coefficient. Room temperature is 30°C.</w:t>
      </w:r>
    </w:p>
    <w:p w14:paraId="537A384B"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Style w:val="Strong"/>
          <w:rFonts w:ascii="Poppins" w:hAnsi="Poppins" w:cs="Poppins"/>
          <w:sz w:val="28"/>
          <w:szCs w:val="28"/>
        </w:rPr>
        <w:t>Solution:</w:t>
      </w:r>
    </w:p>
    <w:p w14:paraId="12CE7E4C"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Given:</w:t>
      </w:r>
    </w:p>
    <w:p w14:paraId="16CFF66A"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Initial length Lo = 5 m,</w:t>
      </w:r>
    </w:p>
    <w:p w14:paraId="432CFAF4"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Expanded length L = 7 m</w:t>
      </w:r>
    </w:p>
    <w:p w14:paraId="2FA43031"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 xml:space="preserve">Change in length </w:t>
      </w:r>
      <w:r w:rsidRPr="000059F0">
        <w:rPr>
          <w:rFonts w:ascii="Cambria" w:hAnsi="Cambria" w:cs="Cambria"/>
          <w:sz w:val="28"/>
          <w:szCs w:val="28"/>
        </w:rPr>
        <w:t>Δ</w:t>
      </w:r>
      <w:r w:rsidRPr="000059F0">
        <w:rPr>
          <w:rFonts w:ascii="Poppins" w:hAnsi="Poppins" w:cs="Poppins"/>
          <w:sz w:val="28"/>
          <w:szCs w:val="28"/>
        </w:rPr>
        <w:t xml:space="preserve"> L = 7 – 5 = 2 m</w:t>
      </w:r>
    </w:p>
    <w:p w14:paraId="48D9A191"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lastRenderedPageBreak/>
        <w:t xml:space="preserve">Temperature difference </w:t>
      </w:r>
      <w:r w:rsidRPr="000059F0">
        <w:rPr>
          <w:rFonts w:ascii="Cambria" w:hAnsi="Cambria" w:cs="Cambria"/>
          <w:sz w:val="28"/>
          <w:szCs w:val="28"/>
        </w:rPr>
        <w:t>Δ</w:t>
      </w:r>
      <w:r w:rsidRPr="000059F0">
        <w:rPr>
          <w:rFonts w:ascii="Poppins" w:hAnsi="Poppins" w:cs="Poppins"/>
          <w:sz w:val="28"/>
          <w:szCs w:val="28"/>
        </w:rPr>
        <w:t xml:space="preserve"> T = 40</w:t>
      </w:r>
      <w:r w:rsidRPr="000059F0">
        <w:rPr>
          <w:rStyle w:val="Strong"/>
          <w:rFonts w:ascii="Poppins" w:hAnsi="Poppins" w:cs="Poppins"/>
          <w:sz w:val="28"/>
          <w:szCs w:val="28"/>
        </w:rPr>
        <w:t>°C</w:t>
      </w:r>
      <w:r w:rsidRPr="000059F0">
        <w:rPr>
          <w:rFonts w:ascii="Poppins" w:hAnsi="Poppins" w:cs="Poppins"/>
          <w:sz w:val="28"/>
          <w:szCs w:val="28"/>
        </w:rPr>
        <w:t> – 30</w:t>
      </w:r>
      <w:r w:rsidRPr="000059F0">
        <w:rPr>
          <w:rStyle w:val="Strong"/>
          <w:rFonts w:ascii="Poppins" w:hAnsi="Poppins" w:cs="Poppins"/>
          <w:sz w:val="28"/>
          <w:szCs w:val="28"/>
        </w:rPr>
        <w:t>°C</w:t>
      </w:r>
      <w:r w:rsidRPr="000059F0">
        <w:rPr>
          <w:rFonts w:ascii="Poppins" w:hAnsi="Poppins" w:cs="Poppins"/>
          <w:sz w:val="28"/>
          <w:szCs w:val="28"/>
        </w:rPr>
        <w:t>  = 10</w:t>
      </w:r>
      <w:r w:rsidRPr="000059F0">
        <w:rPr>
          <w:rStyle w:val="Strong"/>
          <w:rFonts w:ascii="Poppins" w:hAnsi="Poppins" w:cs="Poppins"/>
          <w:sz w:val="28"/>
          <w:szCs w:val="28"/>
        </w:rPr>
        <w:t>°C</w:t>
      </w:r>
    </w:p>
    <w:p w14:paraId="60180261"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Absolute temperature T = 10</w:t>
      </w:r>
      <w:r w:rsidRPr="000059F0">
        <w:rPr>
          <w:rStyle w:val="Strong"/>
          <w:rFonts w:ascii="Poppins" w:hAnsi="Poppins" w:cs="Poppins"/>
          <w:sz w:val="28"/>
          <w:szCs w:val="28"/>
          <w:highlight w:val="yellow"/>
        </w:rPr>
        <w:t>°C +273=</w:t>
      </w:r>
      <w:r w:rsidRPr="000059F0">
        <w:rPr>
          <w:rFonts w:ascii="Poppins" w:hAnsi="Poppins" w:cs="Poppins"/>
          <w:sz w:val="28"/>
          <w:szCs w:val="28"/>
          <w:highlight w:val="yellow"/>
        </w:rPr>
        <w:t>283 K</w:t>
      </w:r>
    </w:p>
    <w:p w14:paraId="142020C0"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The linear expansion formula is given by,</w:t>
      </w:r>
    </w:p>
    <w:p w14:paraId="2F95339A" w14:textId="77777777" w:rsidR="007062B1" w:rsidRPr="000059F0" w:rsidRDefault="007062B1" w:rsidP="007062B1">
      <w:pPr>
        <w:rPr>
          <w:rFonts w:ascii="Poppins" w:hAnsi="Poppins" w:cs="Poppins"/>
          <w:sz w:val="28"/>
          <w:szCs w:val="28"/>
        </w:rPr>
      </w:pPr>
      <w:r w:rsidRPr="000059F0">
        <w:rPr>
          <w:rFonts w:ascii="Cambria" w:hAnsi="Cambria" w:cs="Cambria"/>
          <w:sz w:val="28"/>
          <w:szCs w:val="28"/>
        </w:rPr>
        <w:t>Δ</w:t>
      </w:r>
      <w:r w:rsidRPr="000059F0">
        <w:rPr>
          <w:rFonts w:ascii="Poppins" w:hAnsi="Poppins" w:cs="Poppins"/>
          <w:sz w:val="28"/>
          <w:szCs w:val="28"/>
        </w:rPr>
        <w:t>LLo=</w:t>
      </w:r>
      <w:r w:rsidRPr="000059F0">
        <w:rPr>
          <w:rFonts w:ascii="Cambria" w:hAnsi="Cambria" w:cs="Cambria"/>
          <w:sz w:val="28"/>
          <w:szCs w:val="28"/>
        </w:rPr>
        <w:t>α</w:t>
      </w:r>
      <w:r w:rsidRPr="000059F0">
        <w:rPr>
          <w:rFonts w:ascii="Poppins" w:hAnsi="Poppins" w:cs="Poppins"/>
          <w:sz w:val="28"/>
          <w:szCs w:val="28"/>
        </w:rPr>
        <w:t>L</w:t>
      </w:r>
      <w:r w:rsidRPr="000059F0">
        <w:rPr>
          <w:rFonts w:ascii="Cambria" w:hAnsi="Cambria" w:cs="Cambria"/>
          <w:sz w:val="28"/>
          <w:szCs w:val="28"/>
        </w:rPr>
        <w:t>Δ</w:t>
      </w:r>
      <w:r w:rsidRPr="000059F0">
        <w:rPr>
          <w:rFonts w:ascii="Poppins" w:hAnsi="Poppins" w:cs="Poppins"/>
          <w:sz w:val="28"/>
          <w:szCs w:val="28"/>
        </w:rPr>
        <w:t>T</w:t>
      </w:r>
    </w:p>
    <w:p w14:paraId="09E96A39" w14:textId="77777777" w:rsidR="007062B1" w:rsidRPr="000059F0"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Cambria Math" w:hAnsi="Cambria Math" w:cs="Cambria Math"/>
          <w:sz w:val="28"/>
          <w:szCs w:val="28"/>
        </w:rPr>
        <w:t>∴</w:t>
      </w:r>
      <w:r w:rsidRPr="000059F0">
        <w:rPr>
          <w:rFonts w:ascii="Poppins" w:hAnsi="Poppins" w:cs="Poppins"/>
          <w:sz w:val="28"/>
          <w:szCs w:val="28"/>
        </w:rPr>
        <w:t>  Length expansion coefficient is given by,</w:t>
      </w:r>
    </w:p>
    <w:p w14:paraId="04654A45" w14:textId="77777777" w:rsidR="009C530A" w:rsidRPr="009C530A" w:rsidRDefault="008921C8" w:rsidP="007062B1">
      <w:pPr>
        <w:pStyle w:val="NormalWeb"/>
        <w:spacing w:before="0" w:beforeAutospacing="0" w:after="150" w:afterAutospacing="0" w:line="360" w:lineRule="atLeast"/>
        <w:rPr>
          <w:rFonts w:ascii="Poppins" w:hAnsi="Poppins" w:cs="Poppins"/>
          <w:sz w:val="28"/>
          <w:szCs w:val="28"/>
          <w:lang w:eastAsia="en-US"/>
        </w:rPr>
      </w:pPr>
      <m:oMathPara>
        <m:oMath>
          <m:eqArr>
            <m:eqArrPr>
              <m:ctrlPr>
                <w:rPr>
                  <w:rFonts w:ascii="Cambria Math" w:eastAsiaTheme="minorHAnsi" w:hAnsi="Cambria Math" w:cs="Cambria"/>
                  <w:sz w:val="28"/>
                  <w:szCs w:val="28"/>
                  <w:lang w:eastAsia="en-US"/>
                </w:rPr>
              </m:ctrlPr>
            </m:eqArrPr>
            <m:e>
              <m:f>
                <m:fPr>
                  <m:ctrlPr>
                    <w:rPr>
                      <w:rFonts w:ascii="Cambria Math" w:eastAsiaTheme="minorHAnsi" w:hAnsi="Cambria Math" w:cs="Cambria"/>
                      <w:sz w:val="28"/>
                      <w:szCs w:val="28"/>
                      <w:lang w:eastAsia="en-US"/>
                    </w:rPr>
                  </m:ctrlPr>
                </m:fPr>
                <m:num>
                  <m:r>
                    <m:rPr>
                      <m:sty m:val="p"/>
                    </m:rPr>
                    <w:rPr>
                      <w:rFonts w:ascii="Cambria Math" w:eastAsiaTheme="minorHAnsi" w:hAnsi="Cambria Math" w:cs="Cambria"/>
                      <w:sz w:val="28"/>
                      <w:szCs w:val="28"/>
                      <w:lang w:eastAsia="en-US"/>
                    </w:rPr>
                    <m:t>Δ</m:t>
                  </m:r>
                  <m:r>
                    <w:rPr>
                      <w:rFonts w:ascii="Cambria Math" w:eastAsiaTheme="minorHAnsi" w:hAnsi="Cambria Math" w:cs="Cambria"/>
                      <w:sz w:val="28"/>
                      <w:szCs w:val="28"/>
                      <w:lang w:eastAsia="en-US"/>
                    </w:rPr>
                    <m:t>L</m:t>
                  </m:r>
                </m:num>
                <m:den>
                  <m:sSub>
                    <m:sSubPr>
                      <m:ctrlPr>
                        <w:rPr>
                          <w:rFonts w:ascii="Cambria Math" w:eastAsiaTheme="minorHAnsi" w:hAnsi="Cambria Math" w:cs="Cambria"/>
                          <w:sz w:val="28"/>
                          <w:szCs w:val="28"/>
                          <w:lang w:eastAsia="en-US"/>
                        </w:rPr>
                      </m:ctrlPr>
                    </m:sSubPr>
                    <m:e>
                      <m:r>
                        <w:rPr>
                          <w:rFonts w:ascii="Cambria Math" w:eastAsiaTheme="minorHAnsi" w:hAnsi="Cambria Math" w:cs="Cambria"/>
                          <w:sz w:val="28"/>
                          <w:szCs w:val="28"/>
                          <w:lang w:eastAsia="en-US"/>
                        </w:rPr>
                        <m:t>L</m:t>
                      </m:r>
                    </m:e>
                    <m:sub>
                      <m:r>
                        <w:rPr>
                          <w:rFonts w:ascii="Cambria Math" w:eastAsiaTheme="minorHAnsi" w:hAnsi="Cambria Math" w:cs="Cambria"/>
                          <w:sz w:val="28"/>
                          <w:szCs w:val="28"/>
                          <w:lang w:eastAsia="en-US"/>
                        </w:rPr>
                        <m:t>o</m:t>
                      </m:r>
                    </m:sub>
                  </m:sSub>
                </m:den>
              </m:f>
              <m:r>
                <w:rPr>
                  <w:rFonts w:ascii="Cambria Math" w:eastAsiaTheme="minorHAnsi" w:hAnsi="Cambria Math" w:cs="Cambria"/>
                  <w:sz w:val="28"/>
                  <w:szCs w:val="28"/>
                  <w:lang w:eastAsia="en-US"/>
                </w:rPr>
                <m:t>=</m:t>
              </m:r>
              <m:sSub>
                <m:sSubPr>
                  <m:ctrlPr>
                    <w:rPr>
                      <w:rFonts w:ascii="Cambria Math" w:eastAsiaTheme="minorHAnsi" w:hAnsi="Cambria Math" w:cs="Cambria"/>
                      <w:sz w:val="28"/>
                      <w:szCs w:val="28"/>
                      <w:lang w:eastAsia="en-US"/>
                    </w:rPr>
                  </m:ctrlPr>
                </m:sSubPr>
                <m:e>
                  <m:r>
                    <w:rPr>
                      <w:rFonts w:ascii="Cambria Math" w:eastAsiaTheme="minorHAnsi" w:hAnsi="Cambria Math" w:cs="Cambria"/>
                      <w:sz w:val="28"/>
                      <w:szCs w:val="28"/>
                      <w:lang w:eastAsia="en-US"/>
                    </w:rPr>
                    <m:t>α</m:t>
                  </m:r>
                </m:e>
                <m:sub>
                  <m:r>
                    <w:rPr>
                      <w:rFonts w:ascii="Cambria Math" w:eastAsiaTheme="minorHAnsi" w:hAnsi="Cambria Math" w:cs="Cambria"/>
                      <w:sz w:val="28"/>
                      <w:szCs w:val="28"/>
                      <w:lang w:eastAsia="en-US"/>
                    </w:rPr>
                    <m:t>L</m:t>
                  </m:r>
                </m:sub>
              </m:sSub>
              <m:r>
                <m:rPr>
                  <m:sty m:val="p"/>
                </m:rPr>
                <w:rPr>
                  <w:rFonts w:ascii="Cambria Math" w:eastAsiaTheme="minorHAnsi" w:hAnsi="Cambria Math" w:cs="Cambria"/>
                  <w:sz w:val="28"/>
                  <w:szCs w:val="28"/>
                  <w:lang w:eastAsia="en-US"/>
                </w:rPr>
                <m:t>Δ</m:t>
              </m:r>
              <m:r>
                <w:rPr>
                  <w:rFonts w:ascii="Cambria Math" w:eastAsiaTheme="minorHAnsi" w:hAnsi="Cambria Math" w:cs="Cambria"/>
                  <w:sz w:val="28"/>
                  <w:szCs w:val="28"/>
                  <w:lang w:eastAsia="en-US"/>
                </w:rPr>
                <m:t>T</m:t>
              </m:r>
            </m:e>
          </m:eqArr>
        </m:oMath>
      </m:oMathPara>
    </w:p>
    <w:p w14:paraId="4B88511B" w14:textId="247A56EB" w:rsidR="007062B1" w:rsidRPr="009C530A"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    = 2 / 5 x 283</w:t>
      </w:r>
    </w:p>
    <w:p w14:paraId="479C5EF0" w14:textId="59C4105B" w:rsidR="007062B1" w:rsidRDefault="007062B1" w:rsidP="007062B1">
      <w:pPr>
        <w:pStyle w:val="NormalWeb"/>
        <w:spacing w:before="0" w:beforeAutospacing="0" w:after="150" w:afterAutospacing="0" w:line="360" w:lineRule="atLeast"/>
        <w:rPr>
          <w:rFonts w:ascii="Poppins" w:hAnsi="Poppins" w:cs="Poppins"/>
          <w:sz w:val="28"/>
          <w:szCs w:val="28"/>
        </w:rPr>
      </w:pPr>
      <w:r w:rsidRPr="000059F0">
        <w:rPr>
          <w:rFonts w:ascii="Poppins" w:hAnsi="Poppins" w:cs="Poppins"/>
          <w:sz w:val="28"/>
          <w:szCs w:val="28"/>
        </w:rPr>
        <w:t>   </w:t>
      </w:r>
      <m:oMath>
        <m:eqArr>
          <m:eqArrPr>
            <m:ctrlPr>
              <w:rPr>
                <w:rFonts w:ascii="Cambria Math" w:hAnsi="Cambria Math" w:cs="Poppins"/>
                <w:sz w:val="28"/>
                <w:szCs w:val="28"/>
              </w:rPr>
            </m:ctrlPr>
          </m:eqArrPr>
          <m:e>
            <m:sSub>
              <m:sSubPr>
                <m:ctrlPr>
                  <w:rPr>
                    <w:rFonts w:ascii="Cambria Math" w:hAnsi="Cambria Math" w:cs="Poppins"/>
                    <w:sz w:val="28"/>
                    <w:szCs w:val="28"/>
                  </w:rPr>
                </m:ctrlPr>
              </m:sSubPr>
              <m:e>
                <m:r>
                  <w:rPr>
                    <w:rFonts w:ascii="Cambria Math" w:hAnsi="Cambria Math" w:cs="Poppins"/>
                    <w:sz w:val="28"/>
                    <w:szCs w:val="28"/>
                  </w:rPr>
                  <m:t>α</m:t>
                </m:r>
              </m:e>
              <m:sub>
                <m:r>
                  <w:rPr>
                    <w:rFonts w:ascii="Cambria Math" w:hAnsi="Cambria Math" w:cs="Poppins"/>
                    <w:sz w:val="28"/>
                    <w:szCs w:val="28"/>
                  </w:rPr>
                  <m:t>L</m:t>
                </m:r>
              </m:sub>
            </m:sSub>
            <m:r>
              <w:rPr>
                <w:rFonts w:ascii="Cambria Math" w:hAnsi="Cambria Math" w:cs="Poppins"/>
                <w:sz w:val="28"/>
                <w:szCs w:val="28"/>
              </w:rPr>
              <m:t>=14×</m:t>
            </m:r>
            <m:sSup>
              <m:sSupPr>
                <m:ctrlPr>
                  <w:rPr>
                    <w:rFonts w:ascii="Cambria Math" w:hAnsi="Cambria Math" w:cs="Poppins"/>
                    <w:sz w:val="28"/>
                    <w:szCs w:val="28"/>
                  </w:rPr>
                </m:ctrlPr>
              </m:sSupPr>
              <m:e>
                <m:r>
                  <w:rPr>
                    <w:rFonts w:ascii="Cambria Math" w:hAnsi="Cambria Math" w:cs="Poppins"/>
                    <w:sz w:val="28"/>
                    <w:szCs w:val="28"/>
                  </w:rPr>
                  <m:t>10</m:t>
                </m:r>
              </m:e>
              <m:sup>
                <m:r>
                  <w:rPr>
                    <w:rFonts w:ascii="Cambria Math" w:hAnsi="Cambria Math" w:cs="Poppins"/>
                    <w:sz w:val="28"/>
                    <w:szCs w:val="28"/>
                  </w:rPr>
                  <m:t>-4</m:t>
                </m:r>
              </m:sup>
            </m:sSup>
            <m:sSup>
              <m:sSupPr>
                <m:ctrlPr>
                  <w:rPr>
                    <w:rFonts w:ascii="Cambria Math" w:hAnsi="Cambria Math" w:cs="Poppins"/>
                    <w:sz w:val="28"/>
                    <w:szCs w:val="28"/>
                  </w:rPr>
                </m:ctrlPr>
              </m:sSupPr>
              <m:e>
                <m:r>
                  <w:rPr>
                    <w:rFonts w:ascii="Cambria Math" w:hAnsi="Cambria Math" w:cs="Poppins"/>
                    <w:sz w:val="28"/>
                    <w:szCs w:val="28"/>
                  </w:rPr>
                  <m:t>K</m:t>
                </m:r>
              </m:e>
              <m:sup>
                <m:r>
                  <w:rPr>
                    <w:rFonts w:ascii="Cambria Math" w:hAnsi="Cambria Math" w:cs="Poppins"/>
                    <w:sz w:val="28"/>
                    <w:szCs w:val="28"/>
                  </w:rPr>
                  <m:t>-1</m:t>
                </m:r>
              </m:sup>
            </m:sSup>
          </m:e>
        </m:eqArr>
      </m:oMath>
    </w:p>
    <w:p w14:paraId="51B44D0C" w14:textId="0CFCA4F9" w:rsidR="00F6249A" w:rsidRDefault="00F6249A" w:rsidP="007062B1">
      <w:pPr>
        <w:pStyle w:val="NormalWeb"/>
        <w:spacing w:before="0" w:beforeAutospacing="0" w:after="150" w:afterAutospacing="0" w:line="360" w:lineRule="atLeast"/>
        <w:rPr>
          <w:rFonts w:ascii="Poppins" w:hAnsi="Poppins" w:cs="Poppins"/>
          <w:sz w:val="28"/>
          <w:szCs w:val="28"/>
        </w:rPr>
      </w:pPr>
    </w:p>
    <w:p w14:paraId="53518F3E" w14:textId="2BD41030" w:rsidR="00F6249A" w:rsidRDefault="00F6249A" w:rsidP="00F6249A">
      <w:pPr>
        <w:pStyle w:val="Heading1"/>
        <w:rPr>
          <w:sz w:val="56"/>
          <w:szCs w:val="56"/>
        </w:rPr>
      </w:pPr>
      <w:r>
        <w:rPr>
          <w:sz w:val="56"/>
          <w:szCs w:val="56"/>
        </w:rPr>
        <w:t>SPECIFIC HEAT CAPACITY</w:t>
      </w:r>
    </w:p>
    <w:p w14:paraId="017DC69A" w14:textId="5138A828" w:rsidR="00F6249A" w:rsidRDefault="00F6249A" w:rsidP="00F6249A"/>
    <w:p w14:paraId="595D604F"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Heat is a form of energy, often called thermal energy. Energy can be transformed from one form to another (a blender transforms electrical energy into mechanical energy), but it cannot be created nor destroyed; rather, energy is conserved.</w:t>
      </w:r>
    </w:p>
    <w:p w14:paraId="6E44A3A4" w14:textId="77777777" w:rsidR="00F6249A" w:rsidRDefault="00F6249A" w:rsidP="00F6249A">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Table of Content</w:t>
      </w:r>
    </w:p>
    <w:p w14:paraId="5A46CED3" w14:textId="77777777" w:rsidR="00F6249A" w:rsidRDefault="008921C8" w:rsidP="004E0B74">
      <w:pPr>
        <w:numPr>
          <w:ilvl w:val="0"/>
          <w:numId w:val="66"/>
        </w:numPr>
        <w:shd w:val="clear" w:color="auto" w:fill="FFFFFF"/>
        <w:spacing w:before="100" w:beforeAutospacing="1" w:after="75" w:line="240" w:lineRule="auto"/>
        <w:rPr>
          <w:rFonts w:ascii="Poppins" w:hAnsi="Poppins" w:cs="Poppins"/>
          <w:color w:val="444444"/>
          <w:sz w:val="21"/>
          <w:szCs w:val="21"/>
        </w:rPr>
      </w:pPr>
      <w:hyperlink r:id="rId213" w:anchor="Heat-Capacity-Definition" w:history="1">
        <w:r w:rsidR="00F6249A">
          <w:rPr>
            <w:rStyle w:val="Hyperlink"/>
            <w:rFonts w:ascii="Poppins" w:hAnsi="Poppins" w:cs="Poppins"/>
            <w:color w:val="8C69FF"/>
            <w:sz w:val="21"/>
            <w:szCs w:val="21"/>
          </w:rPr>
          <w:t>What is Heat Capacitiy?</w:t>
        </w:r>
      </w:hyperlink>
    </w:p>
    <w:p w14:paraId="6979656B" w14:textId="77777777" w:rsidR="00F6249A" w:rsidRDefault="008921C8" w:rsidP="004E0B74">
      <w:pPr>
        <w:numPr>
          <w:ilvl w:val="0"/>
          <w:numId w:val="66"/>
        </w:numPr>
        <w:shd w:val="clear" w:color="auto" w:fill="FFFFFF"/>
        <w:spacing w:before="100" w:beforeAutospacing="1" w:after="75" w:line="240" w:lineRule="auto"/>
        <w:rPr>
          <w:rFonts w:ascii="Poppins" w:hAnsi="Poppins" w:cs="Poppins"/>
          <w:color w:val="444444"/>
          <w:sz w:val="21"/>
          <w:szCs w:val="21"/>
        </w:rPr>
      </w:pPr>
      <w:hyperlink r:id="rId214" w:anchor="Specific-Heat-Definition" w:history="1">
        <w:r w:rsidR="00F6249A">
          <w:rPr>
            <w:rStyle w:val="Hyperlink"/>
            <w:rFonts w:ascii="Poppins" w:hAnsi="Poppins" w:cs="Poppins"/>
            <w:color w:val="8C69FF"/>
            <w:sz w:val="21"/>
            <w:szCs w:val="21"/>
          </w:rPr>
          <w:t>What is Specific Heat?</w:t>
        </w:r>
      </w:hyperlink>
    </w:p>
    <w:p w14:paraId="7134A1DE" w14:textId="77777777" w:rsidR="00F6249A" w:rsidRDefault="008921C8" w:rsidP="004E0B74">
      <w:pPr>
        <w:numPr>
          <w:ilvl w:val="0"/>
          <w:numId w:val="66"/>
        </w:numPr>
        <w:shd w:val="clear" w:color="auto" w:fill="FFFFFF"/>
        <w:spacing w:before="100" w:beforeAutospacing="1" w:after="75" w:line="240" w:lineRule="auto"/>
        <w:rPr>
          <w:rFonts w:ascii="Poppins" w:hAnsi="Poppins" w:cs="Poppins"/>
          <w:color w:val="444444"/>
          <w:sz w:val="21"/>
          <w:szCs w:val="21"/>
        </w:rPr>
      </w:pPr>
      <w:hyperlink r:id="rId215" w:anchor="Specific-Heat-of-Water" w:history="1">
        <w:r w:rsidR="00F6249A">
          <w:rPr>
            <w:rStyle w:val="Hyperlink"/>
            <w:rFonts w:ascii="Poppins" w:hAnsi="Poppins" w:cs="Poppins"/>
            <w:color w:val="8C69FF"/>
            <w:sz w:val="21"/>
            <w:szCs w:val="21"/>
          </w:rPr>
          <w:t>Specific Heat of Water</w:t>
        </w:r>
      </w:hyperlink>
    </w:p>
    <w:p w14:paraId="0B32C65A" w14:textId="77777777" w:rsidR="00F6249A" w:rsidRDefault="008921C8" w:rsidP="004E0B74">
      <w:pPr>
        <w:numPr>
          <w:ilvl w:val="0"/>
          <w:numId w:val="66"/>
        </w:numPr>
        <w:shd w:val="clear" w:color="auto" w:fill="FFFFFF"/>
        <w:spacing w:before="100" w:beforeAutospacing="1" w:after="75" w:line="240" w:lineRule="auto"/>
        <w:rPr>
          <w:rFonts w:ascii="Poppins" w:hAnsi="Poppins" w:cs="Poppins"/>
          <w:color w:val="444444"/>
          <w:sz w:val="21"/>
          <w:szCs w:val="21"/>
        </w:rPr>
      </w:pPr>
      <w:hyperlink r:id="rId216" w:anchor="FAQs" w:history="1">
        <w:r w:rsidR="00F6249A">
          <w:rPr>
            <w:rStyle w:val="Hyperlink"/>
            <w:rFonts w:ascii="Poppins" w:hAnsi="Poppins" w:cs="Poppins"/>
            <w:color w:val="8C69FF"/>
            <w:sz w:val="21"/>
            <w:szCs w:val="21"/>
          </w:rPr>
          <w:t>Frequently Asked Questions – FAQs</w:t>
        </w:r>
      </w:hyperlink>
    </w:p>
    <w:p w14:paraId="35F0122F" w14:textId="77777777" w:rsidR="00F6249A" w:rsidRDefault="00F6249A" w:rsidP="00F6249A">
      <w:pPr>
        <w:pStyle w:val="Heading2"/>
        <w:shd w:val="clear" w:color="auto" w:fill="FFFFFF"/>
        <w:spacing w:before="300" w:after="150" w:line="480" w:lineRule="atLeast"/>
        <w:rPr>
          <w:rFonts w:ascii="Poppins" w:hAnsi="Poppins" w:cs="Poppins"/>
          <w:color w:val="444444"/>
          <w:sz w:val="36"/>
          <w:szCs w:val="36"/>
        </w:rPr>
      </w:pPr>
      <w:bookmarkStart w:id="25" w:name="Heat-Capacity-Definition"/>
      <w:bookmarkEnd w:id="25"/>
      <w:r w:rsidRPr="00F6249A">
        <w:rPr>
          <w:rFonts w:ascii="Poppins" w:hAnsi="Poppins" w:cs="Poppins"/>
          <w:color w:val="800080"/>
          <w:highlight w:val="yellow"/>
        </w:rPr>
        <w:t>What is Heat Capacity</w:t>
      </w:r>
      <w:r>
        <w:rPr>
          <w:rFonts w:ascii="Poppins" w:hAnsi="Poppins" w:cs="Poppins"/>
          <w:color w:val="800080"/>
        </w:rPr>
        <w:t>?</w:t>
      </w:r>
    </w:p>
    <w:p w14:paraId="55F66459" w14:textId="77777777" w:rsidR="00F6249A" w:rsidRDefault="00F6249A" w:rsidP="00F6249A">
      <w:pPr>
        <w:pStyle w:val="NormalWeb"/>
        <w:shd w:val="clear" w:color="auto" w:fill="FFFFFF"/>
        <w:spacing w:before="0" w:beforeAutospacing="0" w:after="0" w:afterAutospacing="0" w:line="360" w:lineRule="atLeast"/>
        <w:rPr>
          <w:rFonts w:ascii="Poppins" w:hAnsi="Poppins" w:cs="Poppins"/>
          <w:color w:val="444444"/>
        </w:rPr>
      </w:pPr>
      <w:r>
        <w:rPr>
          <w:rStyle w:val="Strong"/>
          <w:rFonts w:ascii="Poppins" w:hAnsi="Poppins" w:cs="Poppins"/>
          <w:color w:val="444444"/>
        </w:rPr>
        <w:t>Heat capacity</w:t>
      </w:r>
      <w:r>
        <w:rPr>
          <w:rFonts w:ascii="Poppins" w:hAnsi="Poppins" w:cs="Poppins"/>
          <w:color w:val="444444"/>
        </w:rPr>
        <w:t xml:space="preserve">, </w:t>
      </w:r>
      <w:r w:rsidRPr="00F6249A">
        <w:rPr>
          <w:rFonts w:ascii="Poppins" w:hAnsi="Poppins" w:cs="Poppins"/>
          <w:color w:val="444444"/>
          <w:highlight w:val="yellow"/>
        </w:rPr>
        <w:t xml:space="preserve">Cp, is the amount of heat required to change the heat content of 1 </w:t>
      </w:r>
      <w:r w:rsidRPr="00F6249A">
        <w:rPr>
          <w:rFonts w:ascii="Poppins" w:hAnsi="Poppins" w:cs="Poppins"/>
          <w:color w:val="444444"/>
          <w:highlight w:val="red"/>
        </w:rPr>
        <w:t>mole</w:t>
      </w:r>
      <w:r w:rsidRPr="00F6249A">
        <w:rPr>
          <w:rFonts w:ascii="Poppins" w:hAnsi="Poppins" w:cs="Poppins"/>
          <w:color w:val="444444"/>
          <w:highlight w:val="yellow"/>
        </w:rPr>
        <w:t xml:space="preserve"> of material by exactly 1°C.</w:t>
      </w:r>
    </w:p>
    <w:p w14:paraId="68748AEA"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basic </w:t>
      </w:r>
      <w:hyperlink r:id="rId217" w:history="1">
        <w:r>
          <w:rPr>
            <w:rStyle w:val="Hyperlink"/>
            <w:rFonts w:ascii="Poppins" w:hAnsi="Poppins" w:cs="Poppins"/>
            <w:color w:val="8C69FF"/>
          </w:rPr>
          <w:t>thermodynamics</w:t>
        </w:r>
      </w:hyperlink>
      <w:r>
        <w:rPr>
          <w:rFonts w:ascii="Poppins" w:hAnsi="Poppins" w:cs="Poppins"/>
          <w:color w:val="444444"/>
        </w:rPr>
        <w:t>, the higher the temperature of a material, the more thermal energy it possesses. In addition, at a given temperature, the more of a given substance, the more total thermal energy the material will possess.</w:t>
      </w:r>
    </w:p>
    <w:p w14:paraId="5A021204" w14:textId="6BF5CCD4" w:rsidR="00F6249A" w:rsidRDefault="00F6249A" w:rsidP="00F6249A">
      <w:pPr>
        <w:jc w:val="center"/>
        <w:rPr>
          <w:rFonts w:ascii="Poppins" w:hAnsi="Poppins" w:cs="Poppins"/>
          <w:color w:val="444444"/>
          <w:sz w:val="21"/>
          <w:szCs w:val="21"/>
        </w:rPr>
      </w:pPr>
      <w:r>
        <w:rPr>
          <w:rFonts w:ascii="Poppins" w:hAnsi="Poppins" w:cs="Poppins"/>
          <w:noProof/>
          <w:color w:val="444444"/>
          <w:sz w:val="21"/>
          <w:szCs w:val="21"/>
        </w:rPr>
        <w:lastRenderedPageBreak/>
        <w:drawing>
          <wp:inline distT="0" distB="0" distL="0" distR="0" wp14:anchorId="204CD2D4" wp14:editId="5520F221">
            <wp:extent cx="6773545" cy="2961005"/>
            <wp:effectExtent l="0" t="0" r="8255" b="0"/>
            <wp:docPr id="29" name="Picture 29" descr="Specific Heat of W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ecific Heat of Water"/>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773545" cy="2961005"/>
                    </a:xfrm>
                    <a:prstGeom prst="rect">
                      <a:avLst/>
                    </a:prstGeom>
                    <a:noFill/>
                    <a:ln>
                      <a:noFill/>
                    </a:ln>
                  </pic:spPr>
                </pic:pic>
              </a:graphicData>
            </a:graphic>
          </wp:inline>
        </w:drawing>
      </w:r>
    </w:p>
    <w:p w14:paraId="1C7A0995" w14:textId="77777777" w:rsidR="00F6249A" w:rsidRDefault="00F6249A" w:rsidP="00F6249A">
      <w:pPr>
        <w:pStyle w:val="wp-caption-text"/>
        <w:spacing w:before="150" w:beforeAutospacing="0" w:after="0" w:afterAutospacing="0" w:line="255" w:lineRule="atLeast"/>
        <w:jc w:val="center"/>
        <w:rPr>
          <w:rFonts w:ascii="Poppins" w:hAnsi="Poppins" w:cs="Poppins"/>
          <w:color w:val="444444"/>
          <w:sz w:val="21"/>
          <w:szCs w:val="21"/>
        </w:rPr>
      </w:pPr>
      <w:r>
        <w:rPr>
          <w:rFonts w:ascii="Poppins" w:hAnsi="Poppins" w:cs="Poppins"/>
          <w:color w:val="444444"/>
          <w:sz w:val="21"/>
          <w:szCs w:val="21"/>
        </w:rPr>
        <w:t>Image of Specific Heat of Water</w:t>
      </w:r>
    </w:p>
    <w:p w14:paraId="10CE62B6"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On an atomic level, absorbed heat causes the </w:t>
      </w:r>
      <w:r w:rsidRPr="00F6249A">
        <w:rPr>
          <w:rFonts w:ascii="Poppins" w:hAnsi="Poppins" w:cs="Poppins"/>
          <w:color w:val="444444"/>
          <w:highlight w:val="yellow"/>
        </w:rPr>
        <w:t>atoms of a solid to vibrate</w:t>
      </w:r>
      <w:r>
        <w:rPr>
          <w:rFonts w:ascii="Poppins" w:hAnsi="Poppins" w:cs="Poppins"/>
          <w:color w:val="444444"/>
        </w:rPr>
        <w:t xml:space="preserve">, much as if they were bonded to one another through springs. As the temperature is raised, the energy of the vibrations increases. In a metal, this is the only motion possible. In a </w:t>
      </w:r>
      <w:r w:rsidRPr="00F6249A">
        <w:rPr>
          <w:rFonts w:ascii="Poppins" w:hAnsi="Poppins" w:cs="Poppins"/>
          <w:color w:val="444444"/>
          <w:highlight w:val="yellow"/>
        </w:rPr>
        <w:t>liquid or gas</w:t>
      </w:r>
      <w:r>
        <w:rPr>
          <w:rFonts w:ascii="Poppins" w:hAnsi="Poppins" w:cs="Poppins"/>
          <w:color w:val="444444"/>
        </w:rPr>
        <w:t xml:space="preserve">, absorbed heat causes the </w:t>
      </w:r>
      <w:r w:rsidRPr="00F6249A">
        <w:rPr>
          <w:rFonts w:ascii="Poppins" w:hAnsi="Poppins" w:cs="Poppins"/>
          <w:color w:val="444444"/>
          <w:highlight w:val="yellow"/>
        </w:rPr>
        <w:t>atoms in</w:t>
      </w:r>
      <w:r>
        <w:rPr>
          <w:rFonts w:ascii="Poppins" w:hAnsi="Poppins" w:cs="Poppins"/>
          <w:color w:val="444444"/>
        </w:rPr>
        <w:t xml:space="preserve"> the molecule to </w:t>
      </w:r>
      <w:r w:rsidRPr="00F6249A">
        <w:rPr>
          <w:rFonts w:ascii="Poppins" w:hAnsi="Poppins" w:cs="Poppins"/>
          <w:color w:val="444444"/>
          <w:highlight w:val="yellow"/>
        </w:rPr>
        <w:t>vibrate, and the molecule to both rotate and move from place to place.</w:t>
      </w:r>
      <w:r>
        <w:rPr>
          <w:rFonts w:ascii="Poppins" w:hAnsi="Poppins" w:cs="Poppins"/>
          <w:color w:val="444444"/>
        </w:rPr>
        <w:t xml:space="preserve"> Because there are more “storage” possibilities for energy in liquids and gases, their heat capacities are larger than in metals.</w:t>
      </w:r>
    </w:p>
    <w:p w14:paraId="58ADA1D4" w14:textId="77777777" w:rsidR="00F6249A" w:rsidRDefault="00F6249A" w:rsidP="00F6249A">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Recommended Videos</w:t>
      </w:r>
    </w:p>
    <w:p w14:paraId="18262752" w14:textId="39A37359" w:rsidR="00F6249A" w:rsidRDefault="00F6249A" w:rsidP="00F6249A">
      <w:pPr>
        <w:shd w:val="clear" w:color="auto" w:fill="FFFFFF"/>
        <w:rPr>
          <w:rFonts w:ascii="Poppins" w:hAnsi="Poppins" w:cs="Poppins"/>
          <w:color w:val="444444"/>
          <w:sz w:val="21"/>
          <w:szCs w:val="21"/>
        </w:rPr>
      </w:pPr>
    </w:p>
    <w:p w14:paraId="0ABF3E72" w14:textId="77777777" w:rsidR="00F6249A" w:rsidRDefault="00F6249A" w:rsidP="00F6249A">
      <w:pPr>
        <w:shd w:val="clear" w:color="auto" w:fill="FFFFFF"/>
        <w:rPr>
          <w:rFonts w:ascii="Poppins" w:hAnsi="Poppins" w:cs="Poppins"/>
          <w:color w:val="444444"/>
          <w:sz w:val="21"/>
          <w:szCs w:val="21"/>
        </w:rPr>
      </w:pPr>
      <w:r>
        <w:rPr>
          <w:rFonts w:ascii="Poppins" w:hAnsi="Poppins" w:cs="Poppins"/>
          <w:color w:val="444444"/>
          <w:sz w:val="21"/>
          <w:szCs w:val="21"/>
        </w:rPr>
        <w:t>2,48,152</w:t>
      </w:r>
    </w:p>
    <w:p w14:paraId="65CB6418" w14:textId="77777777" w:rsidR="00F6249A" w:rsidRDefault="00F6249A" w:rsidP="00F6249A">
      <w:pPr>
        <w:pStyle w:val="Heading2"/>
        <w:shd w:val="clear" w:color="auto" w:fill="FFFFFF"/>
        <w:spacing w:before="300" w:after="150" w:line="480" w:lineRule="atLeast"/>
        <w:rPr>
          <w:rFonts w:ascii="Poppins" w:hAnsi="Poppins" w:cs="Poppins"/>
          <w:color w:val="444444"/>
          <w:sz w:val="36"/>
          <w:szCs w:val="36"/>
        </w:rPr>
      </w:pPr>
      <w:bookmarkStart w:id="26" w:name="Specific-Heat-Definition"/>
      <w:bookmarkEnd w:id="26"/>
      <w:r>
        <w:rPr>
          <w:rFonts w:ascii="Poppins" w:hAnsi="Poppins" w:cs="Poppins"/>
          <w:color w:val="800080"/>
        </w:rPr>
        <w:t>What is Specific Heat?</w:t>
      </w:r>
    </w:p>
    <w:p w14:paraId="46CBCDE7" w14:textId="77777777" w:rsidR="00F6249A" w:rsidRDefault="00F6249A" w:rsidP="00F6249A">
      <w:pPr>
        <w:pStyle w:val="NormalWeb"/>
        <w:shd w:val="clear" w:color="auto" w:fill="FFFFFF"/>
        <w:spacing w:before="0" w:beforeAutospacing="0" w:after="0" w:afterAutospacing="0" w:line="360" w:lineRule="atLeast"/>
        <w:rPr>
          <w:rFonts w:ascii="Poppins" w:hAnsi="Poppins" w:cs="Poppins"/>
          <w:color w:val="444444"/>
        </w:rPr>
      </w:pPr>
      <w:r>
        <w:rPr>
          <w:rStyle w:val="Strong"/>
          <w:rFonts w:ascii="Poppins" w:hAnsi="Poppins" w:cs="Poppins"/>
          <w:color w:val="444444"/>
        </w:rPr>
        <w:t>S</w:t>
      </w:r>
      <w:r w:rsidRPr="00F6249A">
        <w:rPr>
          <w:rStyle w:val="Strong"/>
          <w:rFonts w:ascii="Poppins" w:hAnsi="Poppins" w:cs="Poppins"/>
          <w:color w:val="444444"/>
          <w:highlight w:val="yellow"/>
        </w:rPr>
        <w:t>pecific heat</w:t>
      </w:r>
      <w:r w:rsidRPr="00F6249A">
        <w:rPr>
          <w:rFonts w:ascii="Poppins" w:hAnsi="Poppins" w:cs="Poppins"/>
          <w:color w:val="444444"/>
          <w:highlight w:val="yellow"/>
        </w:rPr>
        <w:t>, Csp, is the amount of heat required</w:t>
      </w:r>
      <w:r w:rsidRPr="00F6249A">
        <w:rPr>
          <w:rFonts w:ascii="Poppins" w:hAnsi="Poppins" w:cs="Poppins"/>
          <w:color w:val="444444"/>
        </w:rPr>
        <w:t xml:space="preserve"> </w:t>
      </w:r>
      <w:r w:rsidRPr="00F6249A">
        <w:rPr>
          <w:rFonts w:ascii="Poppins" w:hAnsi="Poppins" w:cs="Poppins"/>
          <w:color w:val="444444"/>
          <w:highlight w:val="yellow"/>
        </w:rPr>
        <w:t>to change the heat content of exactly</w:t>
      </w:r>
      <w:r>
        <w:rPr>
          <w:rFonts w:ascii="Poppins" w:hAnsi="Poppins" w:cs="Poppins"/>
          <w:color w:val="444444"/>
        </w:rPr>
        <w:t xml:space="preserve"> </w:t>
      </w:r>
      <w:r w:rsidRPr="00F6249A">
        <w:rPr>
          <w:rFonts w:ascii="Poppins" w:hAnsi="Poppins" w:cs="Poppins"/>
          <w:color w:val="444444"/>
          <w:highlight w:val="red"/>
        </w:rPr>
        <w:t>1 gram of a material by exactly 1°C.</w:t>
      </w:r>
    </w:p>
    <w:p w14:paraId="13A6E0F3"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Specific heat values can be determined in the following way: When two materials, each initially at a different temperature, are placed in contact with one another, heat always flows from the warmer material into the colder material until both the materials attain the same temperature. From the law of conservation of energy, the </w:t>
      </w:r>
      <w:r w:rsidRPr="00F6249A">
        <w:rPr>
          <w:rFonts w:ascii="Poppins" w:hAnsi="Poppins" w:cs="Poppins"/>
          <w:color w:val="444444"/>
          <w:highlight w:val="yellow"/>
        </w:rPr>
        <w:t>heat gained by the initially colder material must equal the heat lost by the initially warmer material.</w:t>
      </w:r>
    </w:p>
    <w:p w14:paraId="04108F71"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 xml:space="preserve">We know that when heat energy is absorbed by a substance, its temperature increases. If the same quantity of heat is given to equal masses of different substances, it is observed that </w:t>
      </w:r>
      <w:r w:rsidRPr="00F6249A">
        <w:rPr>
          <w:rFonts w:ascii="Poppins" w:hAnsi="Poppins" w:cs="Poppins"/>
          <w:color w:val="444444"/>
          <w:highlight w:val="yellow"/>
        </w:rPr>
        <w:t>the rise in temperature for each substance is different</w:t>
      </w:r>
      <w:r>
        <w:rPr>
          <w:rFonts w:ascii="Poppins" w:hAnsi="Poppins" w:cs="Poppins"/>
          <w:color w:val="444444"/>
        </w:rPr>
        <w:t xml:space="preserve">. This is due to the fact that </w:t>
      </w:r>
      <w:r w:rsidRPr="00F6249A">
        <w:rPr>
          <w:rFonts w:ascii="Poppins" w:hAnsi="Poppins" w:cs="Poppins"/>
          <w:color w:val="444444"/>
          <w:highlight w:val="yellow"/>
        </w:rPr>
        <w:t>different substances have different heat capacities</w:t>
      </w:r>
      <w:r>
        <w:rPr>
          <w:rFonts w:ascii="Poppins" w:hAnsi="Poppins" w:cs="Poppins"/>
          <w:color w:val="444444"/>
        </w:rPr>
        <w:t xml:space="preserve">. So heat capacity of a substance is the quantity of the heat required to raise the temperature of the </w:t>
      </w:r>
      <w:r w:rsidRPr="00F6249A">
        <w:rPr>
          <w:rFonts w:ascii="Poppins" w:hAnsi="Poppins" w:cs="Poppins"/>
          <w:color w:val="444444"/>
          <w:highlight w:val="yellow"/>
        </w:rPr>
        <w:t>whole substance by one degree</w:t>
      </w:r>
      <w:r>
        <w:rPr>
          <w:rFonts w:ascii="Poppins" w:hAnsi="Poppins" w:cs="Poppins"/>
          <w:color w:val="444444"/>
        </w:rPr>
        <w:t>. If the mass of the substance is unity then the heat capacity is called</w:t>
      </w:r>
      <w:r>
        <w:rPr>
          <w:rStyle w:val="Emphasis"/>
          <w:rFonts w:ascii="Poppins" w:hAnsi="Poppins" w:cs="Poppins"/>
          <w:color w:val="444444"/>
        </w:rPr>
        <w:t> </w:t>
      </w:r>
      <w:r>
        <w:rPr>
          <w:rStyle w:val="Strong"/>
          <w:rFonts w:ascii="Poppins" w:hAnsi="Poppins" w:cs="Poppins"/>
          <w:i/>
          <w:iCs/>
          <w:color w:val="444444"/>
        </w:rPr>
        <w:t>Specific heat capacity</w:t>
      </w:r>
      <w:r>
        <w:rPr>
          <w:rFonts w:ascii="Poppins" w:hAnsi="Poppins" w:cs="Poppins"/>
          <w:color w:val="444444"/>
        </w:rPr>
        <w:t> or the </w:t>
      </w:r>
      <w:r>
        <w:rPr>
          <w:rStyle w:val="Strong"/>
          <w:rFonts w:ascii="Poppins" w:hAnsi="Poppins" w:cs="Poppins"/>
          <w:i/>
          <w:iCs/>
          <w:color w:val="444444"/>
        </w:rPr>
        <w:t>specific heat</w:t>
      </w:r>
      <w:r>
        <w:rPr>
          <w:rStyle w:val="Emphasis"/>
          <w:rFonts w:ascii="Poppins" w:hAnsi="Poppins" w:cs="Poppins"/>
          <w:color w:val="444444"/>
        </w:rPr>
        <w:t>.</w:t>
      </w:r>
    </w:p>
    <w:p w14:paraId="0A5B8845" w14:textId="77777777" w:rsidR="00F6249A" w:rsidRDefault="00F6249A" w:rsidP="00F6249A">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Specific Heat Capacity Formula</w:t>
      </w:r>
    </w:p>
    <w:p w14:paraId="7487649A" w14:textId="77777777" w:rsidR="00F6249A" w:rsidRDefault="00F6249A" w:rsidP="00F6249A">
      <w:pPr>
        <w:shd w:val="clear" w:color="auto" w:fill="FFFFFF"/>
        <w:jc w:val="center"/>
        <w:rPr>
          <w:rFonts w:ascii="Poppins" w:hAnsi="Poppins" w:cs="Poppins"/>
          <w:color w:val="444444"/>
          <w:sz w:val="21"/>
          <w:szCs w:val="21"/>
        </w:rPr>
      </w:pPr>
      <w:r w:rsidRPr="00F6249A">
        <w:rPr>
          <w:rStyle w:val="Strong"/>
          <w:rFonts w:ascii="Poppins" w:hAnsi="Poppins" w:cs="Poppins"/>
          <w:color w:val="444444"/>
          <w:sz w:val="21"/>
          <w:szCs w:val="21"/>
          <w:highlight w:val="yellow"/>
        </w:rPr>
        <w:t>Q = C m ∆t</w:t>
      </w:r>
    </w:p>
    <w:p w14:paraId="092B683A" w14:textId="77777777" w:rsidR="00F6249A" w:rsidRDefault="00F6249A" w:rsidP="00F6249A">
      <w:pPr>
        <w:rPr>
          <w:rFonts w:ascii="Times New Roman" w:hAnsi="Times New Roman" w:cs="Times New Roman"/>
          <w:sz w:val="24"/>
          <w:szCs w:val="24"/>
        </w:rPr>
      </w:pPr>
      <w:r>
        <w:rPr>
          <w:rFonts w:ascii="Poppins" w:hAnsi="Poppins" w:cs="Poppins"/>
          <w:color w:val="444444"/>
          <w:sz w:val="21"/>
          <w:szCs w:val="21"/>
          <w:shd w:val="clear" w:color="auto" w:fill="FFFFFF"/>
        </w:rPr>
        <w:t>Where</w:t>
      </w:r>
    </w:p>
    <w:p w14:paraId="614A2B58" w14:textId="77777777" w:rsidR="00F6249A" w:rsidRDefault="00F6249A" w:rsidP="004E0B74">
      <w:pPr>
        <w:numPr>
          <w:ilvl w:val="0"/>
          <w:numId w:val="6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Q = quantity of heat absorbed by a body</w:t>
      </w:r>
    </w:p>
    <w:p w14:paraId="756DCA99" w14:textId="77777777" w:rsidR="00F6249A" w:rsidRDefault="00F6249A" w:rsidP="004E0B74">
      <w:pPr>
        <w:numPr>
          <w:ilvl w:val="0"/>
          <w:numId w:val="6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m = mass of the body</w:t>
      </w:r>
    </w:p>
    <w:p w14:paraId="1002448C" w14:textId="77777777" w:rsidR="00F6249A" w:rsidRDefault="00F6249A" w:rsidP="004E0B74">
      <w:pPr>
        <w:numPr>
          <w:ilvl w:val="0"/>
          <w:numId w:val="6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 = Rise in temperature</w:t>
      </w:r>
    </w:p>
    <w:p w14:paraId="420C772A" w14:textId="77777777" w:rsidR="00F6249A" w:rsidRDefault="00F6249A" w:rsidP="004E0B74">
      <w:pPr>
        <w:numPr>
          <w:ilvl w:val="0"/>
          <w:numId w:val="6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 = Specific heat capacity of a substance depends on the nature of the material of the substance.</w:t>
      </w:r>
    </w:p>
    <w:p w14:paraId="73446AF5" w14:textId="77777777" w:rsidR="00F6249A" w:rsidRDefault="00F6249A" w:rsidP="004E0B74">
      <w:pPr>
        <w:numPr>
          <w:ilvl w:val="0"/>
          <w:numId w:val="6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S.I unit of specific heat is </w:t>
      </w:r>
      <w:r>
        <w:rPr>
          <w:rStyle w:val="Strong"/>
          <w:rFonts w:ascii="Poppins" w:hAnsi="Poppins" w:cs="Poppins"/>
          <w:color w:val="444444"/>
          <w:sz w:val="21"/>
          <w:szCs w:val="21"/>
        </w:rPr>
        <w:t>J kg</w:t>
      </w:r>
      <w:r>
        <w:rPr>
          <w:rStyle w:val="Strong"/>
          <w:rFonts w:ascii="Poppins" w:hAnsi="Poppins" w:cs="Poppins"/>
          <w:color w:val="444444"/>
          <w:sz w:val="16"/>
          <w:szCs w:val="16"/>
          <w:vertAlign w:val="superscript"/>
        </w:rPr>
        <w:t>-1</w:t>
      </w:r>
      <w:r>
        <w:rPr>
          <w:rStyle w:val="Strong"/>
          <w:rFonts w:ascii="Poppins" w:hAnsi="Poppins" w:cs="Poppins"/>
          <w:color w:val="444444"/>
          <w:sz w:val="21"/>
          <w:szCs w:val="21"/>
        </w:rPr>
        <w:t> K</w:t>
      </w:r>
      <w:r>
        <w:rPr>
          <w:rStyle w:val="Strong"/>
          <w:rFonts w:ascii="Poppins" w:hAnsi="Poppins" w:cs="Poppins"/>
          <w:color w:val="444444"/>
          <w:sz w:val="16"/>
          <w:szCs w:val="16"/>
          <w:vertAlign w:val="superscript"/>
        </w:rPr>
        <w:t>-1</w:t>
      </w:r>
      <w:r>
        <w:rPr>
          <w:rFonts w:ascii="Poppins" w:hAnsi="Poppins" w:cs="Poppins"/>
          <w:color w:val="444444"/>
          <w:sz w:val="21"/>
          <w:szCs w:val="21"/>
        </w:rPr>
        <w:t>.</w:t>
      </w:r>
    </w:p>
    <w:p w14:paraId="22C83E01" w14:textId="77777777" w:rsidR="00F6249A" w:rsidRDefault="00F6249A" w:rsidP="00F6249A">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color w:val="800080"/>
        </w:rPr>
        <w:t>Specific Heat Capacity Unit</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F6249A" w14:paraId="406DF15C" w14:textId="77777777" w:rsidTr="00F6249A">
        <w:trPr>
          <w:tblCellSpacing w:w="15" w:type="dxa"/>
        </w:trPr>
        <w:tc>
          <w:tcPr>
            <w:tcW w:w="3585" w:type="dxa"/>
            <w:tcBorders>
              <w:bottom w:val="single" w:sz="6" w:space="0" w:color="444444"/>
            </w:tcBorders>
            <w:shd w:val="clear" w:color="auto" w:fill="F1EDFF"/>
            <w:vAlign w:val="center"/>
            <w:hideMark/>
          </w:tcPr>
          <w:p w14:paraId="76FF6FB9" w14:textId="77777777" w:rsidR="00F6249A" w:rsidRDefault="00F6249A">
            <w:pPr>
              <w:spacing w:after="330" w:line="300" w:lineRule="atLeast"/>
              <w:jc w:val="center"/>
              <w:rPr>
                <w:rFonts w:ascii="Poppins" w:hAnsi="Poppins" w:cs="Poppins"/>
                <w:color w:val="444444"/>
                <w:sz w:val="21"/>
                <w:szCs w:val="21"/>
              </w:rPr>
            </w:pPr>
            <w:r>
              <w:rPr>
                <w:rStyle w:val="Strong"/>
                <w:rFonts w:ascii="Poppins" w:hAnsi="Poppins" w:cs="Poppins"/>
                <w:color w:val="444444"/>
                <w:sz w:val="21"/>
                <w:szCs w:val="21"/>
              </w:rPr>
              <w:t>H</w:t>
            </w:r>
            <w:r w:rsidRPr="00F6249A">
              <w:rPr>
                <w:rStyle w:val="Strong"/>
                <w:rFonts w:ascii="Poppins" w:hAnsi="Poppins" w:cs="Poppins"/>
                <w:color w:val="444444"/>
                <w:sz w:val="21"/>
                <w:szCs w:val="21"/>
                <w:highlight w:val="yellow"/>
              </w:rPr>
              <w:t>eat capacity = Specific heat x mass</w:t>
            </w:r>
          </w:p>
        </w:tc>
      </w:tr>
    </w:tbl>
    <w:p w14:paraId="54D138A7"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Its S.I unit is </w:t>
      </w:r>
      <w:r w:rsidRPr="00F6249A">
        <w:rPr>
          <w:rStyle w:val="Strong"/>
          <w:rFonts w:ascii="Poppins" w:hAnsi="Poppins" w:cs="Poppins"/>
          <w:color w:val="444444"/>
          <w:highlight w:val="yellow"/>
        </w:rPr>
        <w:t>J K</w:t>
      </w:r>
      <w:r w:rsidRPr="00F6249A">
        <w:rPr>
          <w:rStyle w:val="Strong"/>
          <w:rFonts w:ascii="Poppins" w:hAnsi="Poppins" w:cs="Poppins"/>
          <w:color w:val="444444"/>
          <w:sz w:val="18"/>
          <w:szCs w:val="18"/>
          <w:highlight w:val="yellow"/>
          <w:vertAlign w:val="superscript"/>
        </w:rPr>
        <w:t>-1</w:t>
      </w:r>
      <w:r w:rsidRPr="00F6249A">
        <w:rPr>
          <w:rFonts w:ascii="Poppins" w:hAnsi="Poppins" w:cs="Poppins"/>
          <w:color w:val="444444"/>
          <w:highlight w:val="yellow"/>
        </w:rPr>
        <w:t>.</w:t>
      </w:r>
      <w:r>
        <w:rPr>
          <w:rFonts w:ascii="Poppins" w:hAnsi="Poppins" w:cs="Poppins"/>
          <w:color w:val="444444"/>
        </w:rPr>
        <w:br/>
      </w:r>
      <w:bookmarkStart w:id="27" w:name="Specific-Heat-of-Water"/>
      <w:bookmarkEnd w:id="27"/>
    </w:p>
    <w:p w14:paraId="79773D86" w14:textId="77777777" w:rsidR="00F6249A" w:rsidRDefault="00F6249A" w:rsidP="00F6249A">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Specific Heat of Water</w:t>
      </w:r>
    </w:p>
    <w:p w14:paraId="6E803C3B"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For liquid at room temperature and pressure, the value of specific heat capacity (Cp) is approximately </w:t>
      </w:r>
      <w:r w:rsidRPr="00953FF9">
        <w:rPr>
          <w:rFonts w:ascii="Poppins" w:hAnsi="Poppins" w:cs="Poppins"/>
          <w:color w:val="444444"/>
          <w:highlight w:val="yellow"/>
        </w:rPr>
        <w:t>4.2 J/g°C.</w:t>
      </w:r>
      <w:r>
        <w:rPr>
          <w:rFonts w:ascii="Poppins" w:hAnsi="Poppins" w:cs="Poppins"/>
          <w:color w:val="444444"/>
        </w:rPr>
        <w:t xml:space="preserve"> This implies that it takes 4.2 joules of energy to raise 1 gram of water by 1 degree Celsius. This value for Cp is actually quite large. This (1 cal/g.deg) is the specific heat of the water as a liquid or specific heat capacity of liquid water.</w:t>
      </w:r>
    </w:p>
    <w:p w14:paraId="48939BB1" w14:textId="77777777" w:rsidR="00F6249A" w:rsidRDefault="00F6249A" w:rsidP="00F6249A">
      <w:pPr>
        <w:pStyle w:val="NormalWeb"/>
        <w:shd w:val="clear" w:color="auto" w:fill="FFFFFF"/>
        <w:spacing w:before="0" w:beforeAutospacing="0" w:after="240" w:afterAutospacing="0" w:line="360" w:lineRule="atLeast"/>
        <w:jc w:val="center"/>
        <w:rPr>
          <w:rFonts w:ascii="Poppins" w:hAnsi="Poppins" w:cs="Poppins"/>
          <w:color w:val="444444"/>
        </w:rPr>
      </w:pPr>
      <w:r w:rsidRPr="00953FF9">
        <w:rPr>
          <w:rStyle w:val="Strong"/>
          <w:rFonts w:ascii="Poppins" w:hAnsi="Poppins" w:cs="Poppins"/>
          <w:color w:val="444444"/>
          <w:highlight w:val="yellow"/>
        </w:rPr>
        <w:t>One calorie= 4.184 joules; 1 joule= 1 kg(m)</w:t>
      </w:r>
      <w:r w:rsidRPr="00953FF9">
        <w:rPr>
          <w:rStyle w:val="Strong"/>
          <w:rFonts w:ascii="Poppins" w:hAnsi="Poppins" w:cs="Poppins"/>
          <w:color w:val="444444"/>
          <w:sz w:val="18"/>
          <w:szCs w:val="18"/>
          <w:highlight w:val="yellow"/>
          <w:vertAlign w:val="superscript"/>
        </w:rPr>
        <w:t>2</w:t>
      </w:r>
      <w:r w:rsidRPr="00953FF9">
        <w:rPr>
          <w:rStyle w:val="Strong"/>
          <w:rFonts w:ascii="Poppins" w:hAnsi="Poppins" w:cs="Poppins"/>
          <w:color w:val="444444"/>
          <w:highlight w:val="yellow"/>
        </w:rPr>
        <w:t>(s)</w:t>
      </w:r>
      <w:r w:rsidRPr="00953FF9">
        <w:rPr>
          <w:rStyle w:val="Strong"/>
          <w:rFonts w:ascii="Poppins" w:hAnsi="Poppins" w:cs="Poppins"/>
          <w:color w:val="444444"/>
          <w:sz w:val="18"/>
          <w:szCs w:val="18"/>
          <w:highlight w:val="yellow"/>
          <w:vertAlign w:val="superscript"/>
        </w:rPr>
        <w:t>-2</w:t>
      </w:r>
      <w:r w:rsidRPr="00953FF9">
        <w:rPr>
          <w:rStyle w:val="Strong"/>
          <w:rFonts w:ascii="Poppins" w:hAnsi="Poppins" w:cs="Poppins"/>
          <w:color w:val="444444"/>
          <w:highlight w:val="yellow"/>
        </w:rPr>
        <w:t> = 0.239005736 calorie</w:t>
      </w:r>
    </w:p>
    <w:p w14:paraId="61C8C3AB"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The specific heat capacity of water vapour at room temperature is also higher than most other materials. For water vapour at room temperature and pressure, the value of specific heat capacity (Cp) is approximately 1.9 J/g°C.</w:t>
      </w:r>
    </w:p>
    <w:p w14:paraId="6E076650"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As with most liquids, the temperature of water increases as it absorbs heat and decreases as it releases heat. However, the temperature of liquid waterfalls &amp; rises more slowly than most other liquids. We can say that water absorbs heat without an immediate rise in temperature. It also retains its temperature much longer than other substances.</w:t>
      </w:r>
    </w:p>
    <w:p w14:paraId="2CECFA2F"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We use this property of water in our body to maintain constant body temperature. If water had a lower Csp value, then there would a lot of cases of overheating and underheating.</w:t>
      </w:r>
    </w:p>
    <w:p w14:paraId="1A469EF0" w14:textId="77777777" w:rsidR="00F6249A" w:rsidRDefault="00F6249A" w:rsidP="00F6249A">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Specific Heat Explanation</w:t>
      </w:r>
    </w:p>
    <w:p w14:paraId="224C2A11"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We can explain the reason for the high specific heat of water due to the hydrogen bonds. In order to increase the temperature of the water with the multitude of joined hydrogen bonds, the molecules have to vibrate. Due to the presence of so many </w:t>
      </w:r>
      <w:hyperlink r:id="rId219" w:history="1">
        <w:r>
          <w:rPr>
            <w:rStyle w:val="Hyperlink"/>
            <w:rFonts w:ascii="Poppins" w:hAnsi="Poppins" w:cs="Poppins"/>
            <w:color w:val="8C69FF"/>
          </w:rPr>
          <w:t>hydrogen bonds</w:t>
        </w:r>
      </w:hyperlink>
      <w:r>
        <w:rPr>
          <w:rFonts w:ascii="Poppins" w:hAnsi="Poppins" w:cs="Poppins"/>
          <w:color w:val="444444"/>
        </w:rPr>
        <w:t>, a larger amount of energy is required to make the water molecules break by vibrating them.</w:t>
      </w:r>
    </w:p>
    <w:p w14:paraId="5EF68F96" w14:textId="77777777" w:rsidR="00F6249A" w:rsidRDefault="00F6249A" w:rsidP="00F6249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Similarly, for hot water to cool down, it takes a bit of time. As heat is dissipated, temperature decreases and the vibrational movement of water molecules slow down. The heat that is given off counteracts the cooling effect of the loss of heat from the liquid water.</w:t>
      </w:r>
    </w:p>
    <w:p w14:paraId="0597F8CD" w14:textId="77777777" w:rsidR="00F6249A" w:rsidRPr="00F6249A" w:rsidRDefault="00F6249A" w:rsidP="00F6249A">
      <w:pPr>
        <w:rPr>
          <w:rFonts w:ascii="Poppins" w:hAnsi="Poppins" w:cs="Poppins"/>
          <w:sz w:val="28"/>
          <w:szCs w:val="28"/>
        </w:rPr>
      </w:pPr>
    </w:p>
    <w:p w14:paraId="589DBDF9" w14:textId="453FD442" w:rsidR="007062B1" w:rsidRDefault="008577A0" w:rsidP="008577A0">
      <w:pPr>
        <w:pStyle w:val="Heading1"/>
        <w:rPr>
          <w:sz w:val="56"/>
          <w:szCs w:val="56"/>
        </w:rPr>
      </w:pPr>
      <w:r>
        <w:rPr>
          <w:sz w:val="56"/>
          <w:szCs w:val="56"/>
        </w:rPr>
        <w:t>CALORIMETRY</w:t>
      </w:r>
    </w:p>
    <w:p w14:paraId="3CBEC8DC" w14:textId="7E2C7470" w:rsidR="008577A0" w:rsidRDefault="008577A0" w:rsidP="008577A0"/>
    <w:p w14:paraId="0A7BE8B3" w14:textId="789EADE0" w:rsidR="008577A0" w:rsidRPr="0089160F" w:rsidRDefault="008577A0" w:rsidP="008577A0">
      <w:pPr>
        <w:rPr>
          <w:color w:val="FF0000"/>
        </w:rPr>
      </w:pPr>
      <w:r w:rsidRPr="008577A0">
        <w:rPr>
          <w:noProof/>
        </w:rPr>
        <w:lastRenderedPageBreak/>
        <w:drawing>
          <wp:inline distT="0" distB="0" distL="0" distR="0" wp14:anchorId="7B9520B7" wp14:editId="3987F930">
            <wp:extent cx="10428679" cy="47689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0434586" cy="4771649"/>
                    </a:xfrm>
                    <a:prstGeom prst="rect">
                      <a:avLst/>
                    </a:prstGeom>
                  </pic:spPr>
                </pic:pic>
              </a:graphicData>
            </a:graphic>
          </wp:inline>
        </w:drawing>
      </w:r>
    </w:p>
    <w:p w14:paraId="7A8173A4" w14:textId="42AA1311" w:rsidR="008577A0" w:rsidRDefault="008577A0" w:rsidP="008577A0"/>
    <w:p w14:paraId="11AA3FE8" w14:textId="0CDDD568" w:rsidR="008577A0" w:rsidRDefault="008577A0" w:rsidP="008577A0">
      <w:r w:rsidRPr="008577A0">
        <w:rPr>
          <w:noProof/>
        </w:rPr>
        <w:lastRenderedPageBreak/>
        <w:drawing>
          <wp:inline distT="0" distB="0" distL="0" distR="0" wp14:anchorId="56037D52" wp14:editId="2BFD1AF1">
            <wp:extent cx="12935869" cy="591546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2949557" cy="5921724"/>
                    </a:xfrm>
                    <a:prstGeom prst="rect">
                      <a:avLst/>
                    </a:prstGeom>
                  </pic:spPr>
                </pic:pic>
              </a:graphicData>
            </a:graphic>
          </wp:inline>
        </w:drawing>
      </w:r>
    </w:p>
    <w:p w14:paraId="3550AA68" w14:textId="42346B44" w:rsidR="008577A0" w:rsidRDefault="008577A0" w:rsidP="008577A0"/>
    <w:p w14:paraId="7003DBAE" w14:textId="5F0F8317" w:rsidR="008577A0" w:rsidRDefault="008577A0" w:rsidP="008577A0"/>
    <w:p w14:paraId="7125044F" w14:textId="34234DAD" w:rsidR="008577A0" w:rsidRDefault="008577A0" w:rsidP="008577A0"/>
    <w:p w14:paraId="4967ACCE" w14:textId="082BFE3A" w:rsidR="008577A0" w:rsidRPr="008577A0" w:rsidRDefault="008577A0" w:rsidP="008577A0">
      <w:r w:rsidRPr="008577A0">
        <w:rPr>
          <w:noProof/>
        </w:rPr>
        <w:lastRenderedPageBreak/>
        <w:drawing>
          <wp:inline distT="0" distB="0" distL="0" distR="0" wp14:anchorId="1AC49D10" wp14:editId="39C489FB">
            <wp:extent cx="8875145" cy="40585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8885787" cy="4063396"/>
                    </a:xfrm>
                    <a:prstGeom prst="rect">
                      <a:avLst/>
                    </a:prstGeom>
                  </pic:spPr>
                </pic:pic>
              </a:graphicData>
            </a:graphic>
          </wp:inline>
        </w:drawing>
      </w:r>
    </w:p>
    <w:p w14:paraId="1D72238F" w14:textId="558CCF23" w:rsidR="00E53B4F" w:rsidRDefault="00E53B4F" w:rsidP="00983EA2">
      <w:pPr>
        <w:pStyle w:val="NormalWeb"/>
        <w:shd w:val="clear" w:color="auto" w:fill="FFFFFF"/>
        <w:spacing w:before="0" w:beforeAutospacing="0" w:after="150" w:afterAutospacing="0" w:line="360" w:lineRule="atLeast"/>
        <w:rPr>
          <w:rFonts w:ascii="Poppins" w:hAnsi="Poppins" w:cs="Poppins"/>
          <w:color w:val="444444"/>
          <w:sz w:val="28"/>
          <w:szCs w:val="28"/>
        </w:rPr>
      </w:pPr>
    </w:p>
    <w:p w14:paraId="15F3663B" w14:textId="35A5AA38" w:rsidR="0089160F" w:rsidRDefault="0089160F" w:rsidP="00983EA2">
      <w:pPr>
        <w:pStyle w:val="NormalWeb"/>
        <w:shd w:val="clear" w:color="auto" w:fill="FFFFFF"/>
        <w:spacing w:before="0" w:beforeAutospacing="0" w:after="150" w:afterAutospacing="0" w:line="360" w:lineRule="atLeast"/>
        <w:rPr>
          <w:rFonts w:ascii="Poppins" w:hAnsi="Poppins" w:cs="Poppins"/>
          <w:color w:val="444444"/>
          <w:sz w:val="28"/>
          <w:szCs w:val="28"/>
        </w:rPr>
      </w:pPr>
    </w:p>
    <w:p w14:paraId="2F7FF672" w14:textId="4C0EE9CF" w:rsidR="0089160F" w:rsidRPr="00303B79" w:rsidRDefault="0089160F" w:rsidP="0089160F">
      <w:pPr>
        <w:pStyle w:val="Heading1"/>
        <w:rPr>
          <w:sz w:val="56"/>
          <w:szCs w:val="56"/>
        </w:rPr>
      </w:pPr>
      <w:r w:rsidRPr="00303B79">
        <w:rPr>
          <w:sz w:val="56"/>
          <w:szCs w:val="56"/>
        </w:rPr>
        <w:t>CHANGE OF STATE, LATENT HEAT OF VAP/FUSION/SUBLI ETC</w:t>
      </w:r>
      <w:r w:rsidR="00A83CFC">
        <w:rPr>
          <w:sz w:val="56"/>
          <w:szCs w:val="56"/>
        </w:rPr>
        <w:t>, REASONABLE, SENSIBLE HEAT</w:t>
      </w:r>
    </w:p>
    <w:p w14:paraId="06119E81" w14:textId="6CFA5F93" w:rsidR="0089160F" w:rsidRDefault="0089160F" w:rsidP="0089160F"/>
    <w:p w14:paraId="798BF326"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eastAsiaTheme="majorEastAsia" w:hAnsi="Poppins" w:cs="Poppins"/>
          <w:color w:val="444444"/>
        </w:rPr>
        <w:t>Latent heat</w:t>
      </w:r>
      <w:r>
        <w:rPr>
          <w:rFonts w:ascii="Poppins" w:hAnsi="Poppins" w:cs="Poppins"/>
          <w:color w:val="444444"/>
        </w:rPr>
        <w:t> is defined as the heat or energy that is absorbed or released during a phase change of a substance. It could either be from a gas to a liquid or liquid to a solid and vice versa. Latent heat is related to a heat property called enthalpy.</w:t>
      </w:r>
    </w:p>
    <w:p w14:paraId="08FBE8AD" w14:textId="77777777" w:rsidR="0089160F" w:rsidRDefault="0089160F" w:rsidP="0089160F">
      <w:pPr>
        <w:pStyle w:val="pdf-download-snippet"/>
        <w:shd w:val="clear" w:color="auto" w:fill="FFFFFF"/>
        <w:spacing w:before="0" w:beforeAutospacing="0" w:after="0" w:afterAutospacing="0" w:line="360" w:lineRule="atLeast"/>
        <w:jc w:val="center"/>
        <w:rPr>
          <w:rFonts w:ascii="Poppins" w:hAnsi="Poppins" w:cs="Poppins"/>
          <w:color w:val="444444"/>
        </w:rPr>
      </w:pPr>
      <w:r>
        <w:rPr>
          <w:rFonts w:ascii="Poppins" w:hAnsi="Poppins" w:cs="Poppins"/>
          <w:b/>
          <w:bCs/>
          <w:color w:val="444444"/>
        </w:rPr>
        <w:t>Download Complete Chapter Notes of Thermodynamics</w:t>
      </w:r>
      <w:r>
        <w:rPr>
          <w:rFonts w:ascii="Poppins" w:hAnsi="Poppins" w:cs="Poppins"/>
          <w:color w:val="444444"/>
        </w:rPr>
        <w:br/>
      </w:r>
      <w:hyperlink r:id="rId223" w:history="1">
        <w:r>
          <w:rPr>
            <w:rStyle w:val="Hyperlink"/>
            <w:rFonts w:ascii="Poppins" w:hAnsi="Poppins" w:cs="Poppins"/>
            <w:color w:val="FFFFFF"/>
            <w:sz w:val="21"/>
            <w:szCs w:val="21"/>
            <w:bdr w:val="single" w:sz="6" w:space="8" w:color="CCCCCC" w:frame="1"/>
            <w:shd w:val="clear" w:color="auto" w:fill="2B3F84"/>
          </w:rPr>
          <w:t>Download Now</w:t>
        </w:r>
      </w:hyperlink>
    </w:p>
    <w:p w14:paraId="4319EFAB"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However, an important point that we should consider regarding latent heat is that the temperature of the substance remains constant. As far as the </w:t>
      </w:r>
      <w:r>
        <w:rPr>
          <w:rFonts w:ascii="Poppins" w:hAnsi="Poppins" w:cs="Poppins"/>
          <w:color w:val="444444"/>
        </w:rPr>
        <w:lastRenderedPageBreak/>
        <w:t>mechanism is concerned, latent heat is the work that is needed to overcome the attractive forces that hold molecules and atoms together in a substance.</w:t>
      </w:r>
    </w:p>
    <w:p w14:paraId="550C3D26"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Let’s take an example. Suppose a solid substance is changing to a liquid; it needs to absorb energy to push the molecules into a wider, more fluid volume. Similarly, when a substance changes from a gas phase to a liquid, its density levels also need to go from a lower to a higher level, wherein the substance then needs to release or lose energy so that the molecules come closer together. In essence, this energy that is required by a substance to either freeze, melt or boil is said to be latent heat.</w:t>
      </w:r>
    </w:p>
    <w:p w14:paraId="5192C653" w14:textId="047E3E2B"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5EF1B3CF" wp14:editId="7B1F8D57">
            <wp:extent cx="7146290" cy="4037330"/>
            <wp:effectExtent l="0" t="0" r="0" b="1270"/>
            <wp:docPr id="54" name="Picture 54" descr="Latent Hea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tent Heat Graph"/>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146290" cy="4037330"/>
                    </a:xfrm>
                    <a:prstGeom prst="rect">
                      <a:avLst/>
                    </a:prstGeom>
                    <a:noFill/>
                    <a:ln>
                      <a:noFill/>
                    </a:ln>
                  </pic:spPr>
                </pic:pic>
              </a:graphicData>
            </a:graphic>
          </wp:inline>
        </w:drawing>
      </w:r>
    </w:p>
    <w:p w14:paraId="06CF5119"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Early Developments of the Concept</w:t>
      </w:r>
    </w:p>
    <w:p w14:paraId="5A66D19F"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Scottish scientific expert, Joseph Black, presented the idea of latent heat somewhere close to the period 1750 and 1762. Scotch bourbon producers had employed Black to decide the best blend of fuel and water for refining and to examine changes in volume and weight at a steady temperature. Dark applied calorimetry for his investigation and recorded latent heat esteems.</w:t>
      </w:r>
    </w:p>
    <w:p w14:paraId="35849AAD"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British physicist James Prescott Joule portrayed latent heat as a type of potential vitality. Joule accepted that vitality relied upon the specific design of particles in a substance. Actually, it is the direction of particles inside an atom, their substance holding, and their extremity that influence latent heat.</w:t>
      </w:r>
    </w:p>
    <w:p w14:paraId="3B2EB77D"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Types of Latent Heat Transfer</w:t>
      </w:r>
    </w:p>
    <w:p w14:paraId="0A420BAF"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Lets us discuss some of the different types of latent heat that can occur.</w:t>
      </w:r>
    </w:p>
    <w:p w14:paraId="22C6E0D0"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Latent Heat of Fusion</w:t>
      </w:r>
    </w:p>
    <w:p w14:paraId="42AB53CB"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latent heat of fusion is the heat consumed or discharged when matter melts, changing state from solid to fluid structure at a consistent temperature.</w:t>
      </w:r>
    </w:p>
    <w:p w14:paraId="41BA707B"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‘enthalpy’ of fusion is a latent heat, in light of the fact that during softening, the heat energy expected to change the substance from solid to fluid at air pressure is the latent heat of fusion, as the temperature stays steady during the procedure. The latent heat of fusion is the enthalpy change of any measure of substance when it dissolves.</w:t>
      </w:r>
    </w:p>
    <w:p w14:paraId="287A0171"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the point when the heat of fusion is referenced to a unit of mass, it is typically called the specific heat of fusion, while the molar heat of fusion alludes to the enthalpy change per measure of substance in moles.</w:t>
      </w:r>
    </w:p>
    <w:p w14:paraId="6B960EF6"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fluid state has higher inward energy than the solid state. This implies that energy must be provided to the solid so as to dissolve it, and energy is discharged from a fluid when it solidifies on the grounds that the particles in the fluid experience more fragile intermolecular force, and thus have higher potential energy (a sort of bond-separation energy for intermolecular powers).</w:t>
      </w:r>
    </w:p>
    <w:p w14:paraId="76C8D512"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the point when fluid water is cooled, its temperature falls relentlessly until it drops just underneath the line of the point of solidification at 0 °C. The temperature at that point stays consistent at the point of solidification while the water takes shape. When the water is totally solidified, its temperature keeps on falling.</w:t>
      </w:r>
    </w:p>
    <w:p w14:paraId="11A30E5A"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enthalpy of fusion is quite often a positive amount; helium is the main known exception. Helium-3 has a negative enthalpy of fusion at </w:t>
      </w:r>
      <w:r>
        <w:rPr>
          <w:rFonts w:ascii="Poppins" w:hAnsi="Poppins" w:cs="Poppins"/>
          <w:color w:val="444444"/>
        </w:rPr>
        <w:lastRenderedPageBreak/>
        <w:t>temperatures beneath 0.3 K. Helium-4 additionally has a marginally negative enthalpy of fusion underneath 0.77 K (−272.380 °C). This implies that at suitable steady weights, these substances solidify with the expansion of heat [2]. For the situation of 4He, this weight territory is somewhere in the range of 24.992 and 25.00 atm (2,533 kPa).</w:t>
      </w:r>
    </w:p>
    <w:p w14:paraId="376A3B15"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Latent Heat of Vaporization</w:t>
      </w:r>
    </w:p>
    <w:p w14:paraId="01696ACD"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Latent heat of vaporization is the heat consumed or discharged when matter disintegrates, changing state from fluid to gas state at a consistent temperature.</w:t>
      </w:r>
    </w:p>
    <w:p w14:paraId="4432E99A"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heat of vaporization of water is the highest known. The heat of vaporization is characterised as the measure of heat expected to transform 1 g of a fluid into a fume without a change in the temperature of the fluid. This term isn’t in the rundown of definitions given by Weast (1964), so the definition originates from Webster’s New World Dictionary of the American Language (1959). The units are cal/gram. The heat of vaporization is latent heat. The word latent originates from the Latin word latere, which intends to lie covered up or hidden. Latent heat is the extra heat required to change the condition of a substance from solid to fluid at its softening point, or from fluid to gas at its breaking point after the temperature of the substance has come to both of these focuses.</w:t>
      </w:r>
    </w:p>
    <w:p w14:paraId="70389C73"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Note that latent heat is related to no adjustment in temperature, yet a difference in the state. As a result of the high heat of vaporization, the vanishing of water has an articulated cooling impact, and buildup has a warming impact.</w:t>
      </w:r>
    </w:p>
    <w:p w14:paraId="46D6D579"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Similar to the case for ‘Heat of Fusion/Melting,’ the heat of vaporization/buildup additionally speaks to the measure of heat traded during a stage move. For vaporization, it is the amount of heat (540 cal g</w:t>
      </w:r>
      <w:r>
        <w:rPr>
          <w:rFonts w:ascii="Poppins" w:hAnsi="Poppins" w:cs="Poppins"/>
          <w:color w:val="444444"/>
          <w:sz w:val="18"/>
          <w:szCs w:val="18"/>
          <w:vertAlign w:val="superscript"/>
        </w:rPr>
        <w:t>−1</w:t>
      </w:r>
      <w:r>
        <w:rPr>
          <w:rFonts w:ascii="Poppins" w:hAnsi="Poppins" w:cs="Poppins"/>
          <w:color w:val="444444"/>
        </w:rPr>
        <w:t>) expected to change over 1 g of water to 1 g of water fume. A similar measure of heat is traded or discharged in the stage move during the buildup of 1 g water fume to 1 g of water.</w:t>
      </w:r>
    </w:p>
    <w:p w14:paraId="3AC859CD"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Amphibian researchers might be normally intrigued with the enormous measure of heat traded (80 cal g</w:t>
      </w:r>
      <w:r>
        <w:rPr>
          <w:rFonts w:ascii="Poppins" w:hAnsi="Poppins" w:cs="Poppins"/>
          <w:color w:val="444444"/>
          <w:sz w:val="18"/>
          <w:szCs w:val="18"/>
          <w:vertAlign w:val="superscript"/>
        </w:rPr>
        <w:t>−1</w:t>
      </w:r>
      <w:r>
        <w:rPr>
          <w:rFonts w:ascii="Poppins" w:hAnsi="Poppins" w:cs="Poppins"/>
          <w:color w:val="444444"/>
        </w:rPr>
        <w:t xml:space="preserve">) in the stage move from water to ice or from ice to water, yet the measure of heat traded (540 cal g−1) in the stage move from water to water fume, or water fume to water is 6.75 times </w:t>
      </w:r>
      <w:r>
        <w:rPr>
          <w:rFonts w:ascii="Poppins" w:hAnsi="Poppins" w:cs="Poppins"/>
          <w:color w:val="444444"/>
        </w:rPr>
        <w:lastRenderedPageBreak/>
        <w:t>bigger (540/80 = 6.75). Despite the fact that the significance of this enormous measure of heat trade through vaporization or buildup might be undervalued by people, it is immense. On a little yet basic scale forever, water dissipating off sweating warm-blooded creatures, including people, keeps up internal heat levels inside thin survivable points of confinement. On a worldwide scale, the apparently perpetual stage moves between fluid water and water fume in the climate are the key determinants in the redistribution of water and heat inside the hydrological cycle far and wide.</w:t>
      </w:r>
    </w:p>
    <w:p w14:paraId="3329D4F5"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enthalpy of vaporization, </w:t>
      </w:r>
      <w:r>
        <w:rPr>
          <w:rFonts w:ascii="Cambria" w:hAnsi="Cambria" w:cs="Cambria"/>
          <w:color w:val="444444"/>
        </w:rPr>
        <w:t>Δ</w:t>
      </w:r>
      <w:r>
        <w:rPr>
          <w:rFonts w:ascii="Poppins" w:hAnsi="Poppins" w:cs="Poppins"/>
          <w:color w:val="444444"/>
        </w:rPr>
        <w:t xml:space="preserve">Hv, is additionally named the “latent heat of vaporization.” And </w:t>
      </w:r>
      <w:r>
        <w:rPr>
          <w:rFonts w:ascii="Cambria" w:hAnsi="Cambria" w:cs="Cambria"/>
          <w:color w:val="444444"/>
        </w:rPr>
        <w:t>Δ</w:t>
      </w:r>
      <w:r>
        <w:rPr>
          <w:rFonts w:ascii="Poppins" w:hAnsi="Poppins" w:cs="Poppins"/>
          <w:color w:val="444444"/>
        </w:rPr>
        <w:t>Hv is the distinction between the enthalpy of the soaked fume and that of the immersed fluid at a similar temperature. The enthalpy of vaporization information is utilised in process estimations, for example, the plan of alleviation frameworks, including unpredictable mixes. In refining, the heat of vaporization esteems are expected to discover the heat loads for the reboiler and condenser, and information on the enthalpy of vaporization is required in the structure of heat exchangers for disintegrating fluids.</w:t>
      </w:r>
    </w:p>
    <w:p w14:paraId="66DB796B" w14:textId="77777777" w:rsidR="0089160F" w:rsidRDefault="0089160F" w:rsidP="0089160F">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444444"/>
          <w:sz w:val="30"/>
          <w:szCs w:val="30"/>
        </w:rPr>
        <w:t>Reasonable Heat</w:t>
      </w:r>
    </w:p>
    <w:p w14:paraId="0CCDE37A"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Although reasonable heat is frequently called latent heat, it is anything but a steady temperature circumstance or is a stage change included. Reasonable heat reflects heat move among an item and its environment. The heat can be “detected” as an adjustment in an item’s temperature.</w:t>
      </w:r>
    </w:p>
    <w:p w14:paraId="519C7E7C"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Reasonable Heat and Meteorology</w:t>
      </w:r>
    </w:p>
    <w:p w14:paraId="7BAD399A"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While latent heat of combination and vaporization are utilised in material science and science, meteorologists also consider reasonable heat. At the point when latent heat is ingested or discharged, it produces insecurity in the climate, conceivably delivering an extreme climate. The change in latent heat adjusts the temperature into contact with hotter or cooler air. Both latent and reasonable heat cause air to move, creating wind and vertical movement of air masses.</w:t>
      </w:r>
    </w:p>
    <w:p w14:paraId="3F87D1FD"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Instances of Latent and Sensible Heat</w:t>
      </w:r>
    </w:p>
    <w:p w14:paraId="588FB94A"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Everyday life is loaded up with instances of latent and reasonable heat:</w:t>
      </w:r>
    </w:p>
    <w:p w14:paraId="1CC438AE"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Bubbling water on a stove happens when warm vitality from the heating component is moved to the pot, and thus to the water. At the point when enough vitality is provided, fluid water grows from the water fume and the water bubbles. A gigantic measure of vitality is discharged when water bubbles are formed. Since water has such a high heat of vaporization, it’s anything but difficult to get scorched by steam.</w:t>
      </w:r>
    </w:p>
    <w:p w14:paraId="2EBF3B29"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Correspondingly, significant energy must be assimilated to change over fluid water to ice in a cooler. The cooler expels heat energy to permit the stage progress to happen. Water has a high latent heat of combination, so transforming water into ice requires the expulsion of more energy than solidifying fluid oxygen into solid oxygen per unit gram.</w:t>
      </w:r>
    </w:p>
    <w:p w14:paraId="794D6676" w14:textId="77777777" w:rsidR="0089160F" w:rsidRDefault="0089160F" w:rsidP="0089160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Specific Latent Heat</w:t>
      </w:r>
    </w:p>
    <w:p w14:paraId="2960C384"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Specific latent heat is characterised as the measure of heat energy (heat, Q) that is consumed or discharged when a body experiences a steady temperature process.</w:t>
      </w:r>
    </w:p>
    <w:p w14:paraId="0039622B"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formula for specific latent heat is:</w:t>
      </w:r>
    </w:p>
    <w:p w14:paraId="3477BC7A"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 = Q/m</w:t>
      </w:r>
    </w:p>
    <w:p w14:paraId="70865847"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w:t>
      </w:r>
    </w:p>
    <w:p w14:paraId="6CF5A0B7"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 is the specific latent heat</w:t>
      </w:r>
    </w:p>
    <w:p w14:paraId="26236F50"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Q is the heat retained or discharged</w:t>
      </w:r>
    </w:p>
    <w:p w14:paraId="38721A04"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m is the mass of a substance</w:t>
      </w:r>
    </w:p>
    <w:p w14:paraId="0C5CF003"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most widely recognised kinds of consistent temperature forms are stage changes, for example, liquefying, solidifying, vaporization, or buildup. The energy is viewed as “latent” on the grounds that it is basically covered up inside the atoms until the stage change happens. The most well-known units of specific latent heat are joules per gram (J/g) and kilojoules per kilogram (kJ/kg).</w:t>
      </w:r>
    </w:p>
    <w:p w14:paraId="64704D6C" w14:textId="77777777" w:rsidR="0089160F" w:rsidRDefault="0089160F" w:rsidP="0089160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Specific latent heat is an escalated property of the issue.</w:t>
      </w:r>
    </w:p>
    <w:p w14:paraId="5C318AC1" w14:textId="280D23FB" w:rsidR="0089160F" w:rsidRDefault="0089160F" w:rsidP="0089160F">
      <w:pPr>
        <w:rPr>
          <w:sz w:val="32"/>
          <w:szCs w:val="32"/>
        </w:rPr>
      </w:pPr>
    </w:p>
    <w:p w14:paraId="1B2A0E2E" w14:textId="376EC4D1" w:rsidR="00CA1F26" w:rsidRDefault="00CA1F26" w:rsidP="0089160F">
      <w:pPr>
        <w:rPr>
          <w:sz w:val="32"/>
          <w:szCs w:val="32"/>
        </w:rPr>
      </w:pPr>
    </w:p>
    <w:p w14:paraId="2F81520E" w14:textId="1E47F2EC" w:rsidR="00CA1F26" w:rsidRPr="000861B9" w:rsidRDefault="000861B9" w:rsidP="000861B9">
      <w:pPr>
        <w:pStyle w:val="Heading1"/>
        <w:rPr>
          <w:sz w:val="56"/>
          <w:szCs w:val="56"/>
        </w:rPr>
      </w:pPr>
      <w:r>
        <w:rPr>
          <w:sz w:val="56"/>
          <w:szCs w:val="56"/>
        </w:rPr>
        <w:t>HEAT TRANSFER- CONDUCTION, CONVECTION AND RADIATION</w:t>
      </w:r>
    </w:p>
    <w:p w14:paraId="395541B5" w14:textId="77777777" w:rsidR="00CA1F26" w:rsidRDefault="00CA1F26" w:rsidP="00CA1F26">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Any matter which is made up of atoms and molecules has the ability to transfer heat. The atoms are in different types of motion at any time. The motion of molecules and atoms is responsible for heat or thermal energy and every matter has this thermal energy. The more the motion of molecules, more will be the heat energy. However, talking about heat transfer, it is nothing but the process of transfer of heat from a high-temperature body to a low temperature one.</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CA1F26" w14:paraId="32F681E8" w14:textId="77777777" w:rsidTr="000861B9">
        <w:trPr>
          <w:tblCellSpacing w:w="15" w:type="dxa"/>
        </w:trPr>
        <w:tc>
          <w:tcPr>
            <w:tcW w:w="0" w:type="auto"/>
            <w:tcBorders>
              <w:bottom w:val="single" w:sz="6" w:space="0" w:color="444444"/>
            </w:tcBorders>
            <w:shd w:val="clear" w:color="auto" w:fill="F1EDFF"/>
            <w:vAlign w:val="center"/>
          </w:tcPr>
          <w:p w14:paraId="5F64A40D" w14:textId="7BF23510" w:rsidR="00CA1F26" w:rsidRDefault="00CA1F26" w:rsidP="004E0B74">
            <w:pPr>
              <w:numPr>
                <w:ilvl w:val="0"/>
                <w:numId w:val="68"/>
              </w:numPr>
              <w:spacing w:before="100" w:beforeAutospacing="1" w:after="75" w:line="300" w:lineRule="atLeast"/>
              <w:rPr>
                <w:rFonts w:ascii="Poppins" w:hAnsi="Poppins" w:cs="Poppins"/>
                <w:color w:val="444444"/>
                <w:sz w:val="21"/>
                <w:szCs w:val="21"/>
              </w:rPr>
            </w:pPr>
          </w:p>
        </w:tc>
      </w:tr>
    </w:tbl>
    <w:p w14:paraId="35E26C6F" w14:textId="77777777" w:rsidR="00CA1F26" w:rsidRDefault="00CA1F26" w:rsidP="00CA1F26">
      <w:pPr>
        <w:pStyle w:val="Heading2"/>
        <w:shd w:val="clear" w:color="auto" w:fill="FFFFFF"/>
        <w:spacing w:before="300" w:after="150" w:line="480" w:lineRule="atLeast"/>
        <w:rPr>
          <w:rFonts w:ascii="inherit" w:hAnsi="inherit" w:cs="Poppins"/>
          <w:color w:val="444444"/>
          <w:sz w:val="36"/>
          <w:szCs w:val="36"/>
        </w:rPr>
      </w:pPr>
      <w:r w:rsidRPr="000861B9">
        <w:rPr>
          <w:rFonts w:ascii="inherit" w:hAnsi="inherit" w:cs="Poppins"/>
          <w:color w:val="444444"/>
          <w:highlight w:val="yellow"/>
        </w:rPr>
        <w:t>What is Heat Transfer</w:t>
      </w:r>
      <w:r>
        <w:rPr>
          <w:rFonts w:ascii="inherit" w:hAnsi="inherit" w:cs="Poppins"/>
          <w:color w:val="444444"/>
        </w:rPr>
        <w:t>?</w:t>
      </w:r>
    </w:p>
    <w:p w14:paraId="4A66BF48"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According to thermodynamic systems, heat transfer is defined as</w:t>
      </w:r>
    </w:p>
    <w:p w14:paraId="62C508A4" w14:textId="77777777" w:rsidR="00CA1F26" w:rsidRDefault="00CA1F26" w:rsidP="00CA1F26">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w:t>
      </w:r>
      <w:r w:rsidRPr="000861B9">
        <w:rPr>
          <w:rFonts w:ascii="Poppins" w:hAnsi="Poppins" w:cs="Poppins"/>
          <w:color w:val="444444"/>
          <w:highlight w:val="yellow"/>
        </w:rPr>
        <w:t>The movement of heat across the border of the system due to a difference in temperature between the system and its surroundings.”</w:t>
      </w:r>
    </w:p>
    <w:p w14:paraId="3BE97377"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Interestingly, the difference in temperature is said to be a ‘potential’ that causes the transfer of heat from one point to another.</w:t>
      </w:r>
    </w:p>
    <w:p w14:paraId="05FF67B0" w14:textId="5386F858" w:rsidR="00CA1F26" w:rsidRDefault="00CA1F26" w:rsidP="00CA1F26">
      <w:pPr>
        <w:shd w:val="clear" w:color="auto" w:fill="FFFFFF"/>
        <w:rPr>
          <w:rFonts w:ascii="Poppins" w:hAnsi="Poppins" w:cs="Poppins"/>
          <w:color w:val="444444"/>
          <w:sz w:val="21"/>
          <w:szCs w:val="21"/>
        </w:rPr>
      </w:pPr>
    </w:p>
    <w:p w14:paraId="32397B0B" w14:textId="77777777" w:rsidR="00CA1F26" w:rsidRDefault="00CA1F26" w:rsidP="00CA1F26">
      <w:pPr>
        <w:shd w:val="clear" w:color="auto" w:fill="FFFFFF"/>
        <w:rPr>
          <w:rFonts w:ascii="Poppins" w:hAnsi="Poppins" w:cs="Poppins"/>
          <w:color w:val="444444"/>
          <w:sz w:val="21"/>
          <w:szCs w:val="21"/>
        </w:rPr>
      </w:pPr>
      <w:r>
        <w:rPr>
          <w:rFonts w:ascii="Poppins" w:hAnsi="Poppins" w:cs="Poppins"/>
          <w:color w:val="444444"/>
          <w:sz w:val="21"/>
          <w:szCs w:val="21"/>
        </w:rPr>
        <w:t>2,48,152</w:t>
      </w:r>
    </w:p>
    <w:p w14:paraId="62321FFF" w14:textId="77777777" w:rsidR="00CA1F26" w:rsidRDefault="00CA1F26" w:rsidP="00CA1F26">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How is Heat Transferred?</w:t>
      </w:r>
    </w:p>
    <w:p w14:paraId="38027305"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Heat can travel from one place to another in several ways. The different modes of heat transfer include:</w:t>
      </w:r>
    </w:p>
    <w:p w14:paraId="51036A8C" w14:textId="77777777" w:rsidR="00CA1F26" w:rsidRDefault="00CA1F26" w:rsidP="004E0B74">
      <w:pPr>
        <w:numPr>
          <w:ilvl w:val="0"/>
          <w:numId w:val="6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Conduction</w:t>
      </w:r>
    </w:p>
    <w:p w14:paraId="0B1B4DA3" w14:textId="77777777" w:rsidR="00CA1F26" w:rsidRDefault="00CA1F26" w:rsidP="004E0B74">
      <w:pPr>
        <w:numPr>
          <w:ilvl w:val="0"/>
          <w:numId w:val="6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Convection</w:t>
      </w:r>
    </w:p>
    <w:p w14:paraId="317E1259" w14:textId="77777777" w:rsidR="00CA1F26" w:rsidRDefault="00CA1F26" w:rsidP="004E0B74">
      <w:pPr>
        <w:numPr>
          <w:ilvl w:val="0"/>
          <w:numId w:val="6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Radiation</w:t>
      </w:r>
    </w:p>
    <w:p w14:paraId="4C92B9A5"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Meanwhile, if the temperature difference exists between the two systems, heat will find a way to transfer from the higher to the lower system.</w:t>
      </w:r>
    </w:p>
    <w:p w14:paraId="33E8DC90" w14:textId="7B4DC0DE"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lastRenderedPageBreak/>
        <w:drawing>
          <wp:inline distT="0" distB="0" distL="0" distR="0" wp14:anchorId="519CFA97" wp14:editId="53E7B669">
            <wp:extent cx="7146290" cy="3333750"/>
            <wp:effectExtent l="0" t="0" r="0" b="0"/>
            <wp:docPr id="74" name="Picture 74" descr="Convention,Conduction, Rad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vention,Conduction, Radia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07625031" w14:textId="77777777" w:rsidR="00CA1F26" w:rsidRDefault="00CA1F26" w:rsidP="00CA1F26">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What is Conduction?</w:t>
      </w:r>
    </w:p>
    <w:p w14:paraId="61AB0D0A"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Conduction is defined as</w:t>
      </w:r>
    </w:p>
    <w:p w14:paraId="7A201D09" w14:textId="77777777" w:rsidR="00CA1F26" w:rsidRDefault="00CA1F26" w:rsidP="00CA1F26">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Th</w:t>
      </w:r>
      <w:r w:rsidRPr="000861B9">
        <w:rPr>
          <w:rFonts w:ascii="Poppins" w:hAnsi="Poppins" w:cs="Poppins"/>
          <w:color w:val="444444"/>
          <w:highlight w:val="yellow"/>
        </w:rPr>
        <w:t>e process of transmission of energy from one particle of the medium to another with the particles being in direct contact with each other.</w:t>
      </w:r>
    </w:p>
    <w:p w14:paraId="3D06CB65"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An area of higher kinetic energy transfers thermal energy towards the lower kinetic energy area. High-speed particles clash with particles moving at a slow speed, as a result, slow speed particles increase their </w:t>
      </w:r>
      <w:hyperlink r:id="rId226" w:history="1">
        <w:r>
          <w:rPr>
            <w:rStyle w:val="Hyperlink"/>
            <w:rFonts w:ascii="Poppins" w:hAnsi="Poppins" w:cs="Poppins"/>
            <w:color w:val="8C69FF"/>
          </w:rPr>
          <w:t>kinetic energy</w:t>
        </w:r>
      </w:hyperlink>
      <w:r>
        <w:rPr>
          <w:rFonts w:ascii="Poppins" w:hAnsi="Poppins" w:cs="Poppins"/>
          <w:color w:val="444444"/>
        </w:rPr>
        <w:t>. This is a typical form of heat transfer and takes place through physical contact. Conduction is also known as thermal conduction or heat conduction.</w:t>
      </w:r>
    </w:p>
    <w:p w14:paraId="48B5B589" w14:textId="77777777" w:rsidR="00CA1F26" w:rsidRDefault="00CA1F26" w:rsidP="00CA1F26">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Conduction Equation</w:t>
      </w:r>
    </w:p>
    <w:p w14:paraId="7E022C6C"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eastAsiaTheme="majorEastAsia" w:hAnsi="Poppins" w:cs="Poppins"/>
          <w:i/>
          <w:iCs/>
          <w:color w:val="444444"/>
        </w:rPr>
        <w:t>The rate of conduction can be calculated by the following equation:</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CA1F26" w14:paraId="257B151D" w14:textId="77777777" w:rsidTr="00CA1F26">
        <w:trPr>
          <w:tblCellSpacing w:w="15" w:type="dxa"/>
        </w:trPr>
        <w:tc>
          <w:tcPr>
            <w:tcW w:w="0" w:type="auto"/>
            <w:tcBorders>
              <w:bottom w:val="single" w:sz="6" w:space="0" w:color="444444"/>
            </w:tcBorders>
            <w:shd w:val="clear" w:color="auto" w:fill="F1EDFF"/>
            <w:vAlign w:val="center"/>
            <w:hideMark/>
          </w:tcPr>
          <w:p w14:paraId="346F1B67" w14:textId="5842F15D" w:rsidR="00CA1F26" w:rsidRDefault="008921C8">
            <w:pPr>
              <w:spacing w:after="330" w:line="300" w:lineRule="atLeast"/>
              <w:divId w:val="1062484398"/>
              <w:rPr>
                <w:rFonts w:ascii="Times New Roman" w:hAnsi="Times New Roman" w:cs="Times New Roman"/>
                <w:sz w:val="21"/>
                <w:szCs w:val="21"/>
              </w:rPr>
            </w:pPr>
            <m:oMathPara>
              <m:oMath>
                <m:eqArr>
                  <m:eqArrPr>
                    <m:ctrlPr>
                      <w:rPr>
                        <w:rFonts w:ascii="Cambria Math" w:hAnsi="Cambria Math" w:cs="Times New Roman"/>
                        <w:sz w:val="21"/>
                        <w:szCs w:val="21"/>
                        <w:highlight w:val="yellow"/>
                      </w:rPr>
                    </m:ctrlPr>
                  </m:eqArrPr>
                  <m:e>
                    <m:r>
                      <w:rPr>
                        <w:rFonts w:ascii="Cambria Math" w:hAnsi="Cambria Math" w:cs="Times New Roman"/>
                        <w:sz w:val="21"/>
                        <w:szCs w:val="21"/>
                        <w:highlight w:val="yellow"/>
                      </w:rPr>
                      <m:t>Q=</m:t>
                    </m:r>
                    <m:f>
                      <m:fPr>
                        <m:ctrlPr>
                          <w:rPr>
                            <w:rFonts w:ascii="Cambria Math" w:hAnsi="Cambria Math" w:cs="Times New Roman"/>
                            <w:sz w:val="21"/>
                            <w:szCs w:val="21"/>
                            <w:highlight w:val="yellow"/>
                          </w:rPr>
                        </m:ctrlPr>
                      </m:fPr>
                      <m:num>
                        <m:r>
                          <w:rPr>
                            <w:rFonts w:ascii="Cambria Math" w:hAnsi="Cambria Math" w:cs="Times New Roman"/>
                            <w:sz w:val="21"/>
                            <w:szCs w:val="21"/>
                            <w:highlight w:val="yellow"/>
                          </w:rPr>
                          <m:t>[K.A.(</m:t>
                        </m:r>
                        <m:sSub>
                          <m:sSubPr>
                            <m:ctrlPr>
                              <w:rPr>
                                <w:rFonts w:ascii="Cambria Math" w:hAnsi="Cambria Math" w:cs="Times New Roman"/>
                                <w:sz w:val="21"/>
                                <w:szCs w:val="21"/>
                                <w:highlight w:val="yellow"/>
                              </w:rPr>
                            </m:ctrlPr>
                          </m:sSubPr>
                          <m:e>
                            <m:r>
                              <w:rPr>
                                <w:rFonts w:ascii="Cambria Math" w:hAnsi="Cambria Math" w:cs="Times New Roman"/>
                                <w:sz w:val="21"/>
                                <w:szCs w:val="21"/>
                                <w:highlight w:val="yellow"/>
                              </w:rPr>
                              <m:t>T</m:t>
                            </m:r>
                          </m:e>
                          <m:sub>
                            <m:r>
                              <w:rPr>
                                <w:rFonts w:ascii="Cambria Math" w:hAnsi="Cambria Math" w:cs="Times New Roman"/>
                                <w:sz w:val="21"/>
                                <w:szCs w:val="21"/>
                                <w:highlight w:val="yellow"/>
                              </w:rPr>
                              <m:t>hot</m:t>
                            </m:r>
                          </m:sub>
                        </m:sSub>
                        <m:r>
                          <w:rPr>
                            <w:rFonts w:ascii="Cambria Math" w:hAnsi="Cambria Math" w:cs="Times New Roman"/>
                            <w:sz w:val="21"/>
                            <w:szCs w:val="21"/>
                            <w:highlight w:val="yellow"/>
                          </w:rPr>
                          <m:t>-</m:t>
                        </m:r>
                        <m:sSub>
                          <m:sSubPr>
                            <m:ctrlPr>
                              <w:rPr>
                                <w:rFonts w:ascii="Cambria Math" w:hAnsi="Cambria Math" w:cs="Times New Roman"/>
                                <w:sz w:val="21"/>
                                <w:szCs w:val="21"/>
                                <w:highlight w:val="yellow"/>
                              </w:rPr>
                            </m:ctrlPr>
                          </m:sSubPr>
                          <m:e>
                            <m:r>
                              <w:rPr>
                                <w:rFonts w:ascii="Cambria Math" w:hAnsi="Cambria Math" w:cs="Times New Roman"/>
                                <w:sz w:val="21"/>
                                <w:szCs w:val="21"/>
                                <w:highlight w:val="yellow"/>
                              </w:rPr>
                              <m:t>T</m:t>
                            </m:r>
                          </m:e>
                          <m:sub>
                            <m:r>
                              <w:rPr>
                                <w:rFonts w:ascii="Cambria Math" w:hAnsi="Cambria Math" w:cs="Times New Roman"/>
                                <w:sz w:val="21"/>
                                <w:szCs w:val="21"/>
                                <w:highlight w:val="yellow"/>
                              </w:rPr>
                              <m:t>cold</m:t>
                            </m:r>
                          </m:sub>
                        </m:sSub>
                        <m:r>
                          <w:rPr>
                            <w:rFonts w:ascii="Cambria Math" w:hAnsi="Cambria Math" w:cs="Times New Roman"/>
                            <w:sz w:val="21"/>
                            <w:szCs w:val="21"/>
                            <w:highlight w:val="yellow"/>
                          </w:rPr>
                          <m:t>)]</m:t>
                        </m:r>
                      </m:num>
                      <m:den>
                        <m:r>
                          <w:rPr>
                            <w:rFonts w:ascii="Cambria Math" w:hAnsi="Cambria Math" w:cs="Times New Roman"/>
                            <w:sz w:val="21"/>
                            <w:szCs w:val="21"/>
                            <w:highlight w:val="yellow"/>
                          </w:rPr>
                          <m:t>d</m:t>
                        </m:r>
                      </m:den>
                    </m:f>
                  </m:e>
                </m:eqArr>
              </m:oMath>
            </m:oMathPara>
          </w:p>
        </w:tc>
      </w:tr>
    </w:tbl>
    <w:p w14:paraId="7DE5B314"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7013F349" w14:textId="77777777" w:rsidR="00CA1F26" w:rsidRDefault="00CA1F26" w:rsidP="004E0B74">
      <w:pPr>
        <w:numPr>
          <w:ilvl w:val="0"/>
          <w:numId w:val="7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Q is the transfer of heat per unit time</w:t>
      </w:r>
    </w:p>
    <w:p w14:paraId="48691C73" w14:textId="77777777" w:rsidR="00CA1F26" w:rsidRDefault="00CA1F26" w:rsidP="004E0B74">
      <w:pPr>
        <w:numPr>
          <w:ilvl w:val="0"/>
          <w:numId w:val="7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K is the thermal conductivity of the body</w:t>
      </w:r>
    </w:p>
    <w:p w14:paraId="03753508" w14:textId="77777777" w:rsidR="00CA1F26" w:rsidRDefault="00CA1F26" w:rsidP="004E0B74">
      <w:pPr>
        <w:numPr>
          <w:ilvl w:val="0"/>
          <w:numId w:val="7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is the area of heat transfer</w:t>
      </w:r>
    </w:p>
    <w:p w14:paraId="428031CC" w14:textId="77777777" w:rsidR="00CA1F26" w:rsidRDefault="00CA1F26" w:rsidP="004E0B74">
      <w:pPr>
        <w:numPr>
          <w:ilvl w:val="0"/>
          <w:numId w:val="7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T</w:t>
      </w:r>
      <w:r>
        <w:rPr>
          <w:rFonts w:ascii="Poppins" w:hAnsi="Poppins" w:cs="Poppins"/>
          <w:color w:val="444444"/>
          <w:sz w:val="16"/>
          <w:szCs w:val="16"/>
          <w:vertAlign w:val="subscript"/>
        </w:rPr>
        <w:t>hot</w:t>
      </w:r>
      <w:r>
        <w:rPr>
          <w:rFonts w:ascii="Poppins" w:hAnsi="Poppins" w:cs="Poppins"/>
          <w:color w:val="444444"/>
          <w:sz w:val="21"/>
          <w:szCs w:val="21"/>
        </w:rPr>
        <w:t> is the temperature of the hot region</w:t>
      </w:r>
    </w:p>
    <w:p w14:paraId="4B033A4C" w14:textId="77777777" w:rsidR="00CA1F26" w:rsidRDefault="00CA1F26" w:rsidP="004E0B74">
      <w:pPr>
        <w:numPr>
          <w:ilvl w:val="0"/>
          <w:numId w:val="7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w:t>
      </w:r>
      <w:r>
        <w:rPr>
          <w:rFonts w:ascii="Poppins" w:hAnsi="Poppins" w:cs="Poppins"/>
          <w:color w:val="444444"/>
          <w:sz w:val="16"/>
          <w:szCs w:val="16"/>
          <w:vertAlign w:val="subscript"/>
        </w:rPr>
        <w:t>cold</w:t>
      </w:r>
      <w:r>
        <w:rPr>
          <w:rFonts w:ascii="Poppins" w:hAnsi="Poppins" w:cs="Poppins"/>
          <w:color w:val="444444"/>
          <w:sz w:val="21"/>
          <w:szCs w:val="21"/>
        </w:rPr>
        <w:t> is the temperature of the cold region</w:t>
      </w:r>
    </w:p>
    <w:p w14:paraId="55E0519F" w14:textId="77777777" w:rsidR="00CA1F26" w:rsidRDefault="00CA1F26" w:rsidP="004E0B74">
      <w:pPr>
        <w:numPr>
          <w:ilvl w:val="0"/>
          <w:numId w:val="7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d is the thickness of the body</w:t>
      </w:r>
    </w:p>
    <w:p w14:paraId="19A81CB4"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coefficient of thermal conductivity shows that a metal body conducts heat better when it comes to conduction.</w:t>
      </w:r>
    </w:p>
    <w:p w14:paraId="6161D3FF" w14:textId="77777777" w:rsidR="00CA1F26" w:rsidRDefault="00CA1F26" w:rsidP="00CA1F26">
      <w:pPr>
        <w:pStyle w:val="Heading3"/>
        <w:shd w:val="clear" w:color="auto" w:fill="FFFFFF"/>
        <w:spacing w:before="300" w:after="150" w:line="420" w:lineRule="atLeast"/>
        <w:rPr>
          <w:rFonts w:ascii="inherit" w:hAnsi="inherit" w:cs="Poppins"/>
          <w:color w:val="444444"/>
          <w:sz w:val="30"/>
          <w:szCs w:val="30"/>
        </w:rPr>
      </w:pPr>
      <w:r w:rsidRPr="000861B9">
        <w:rPr>
          <w:rFonts w:ascii="inherit" w:hAnsi="inherit" w:cs="Poppins"/>
          <w:color w:val="993366"/>
          <w:sz w:val="30"/>
          <w:szCs w:val="30"/>
          <w:highlight w:val="yellow"/>
        </w:rPr>
        <w:t>Conduction Examples</w:t>
      </w:r>
    </w:p>
    <w:p w14:paraId="010EB6BB"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are the examples of conduction:</w:t>
      </w:r>
    </w:p>
    <w:p w14:paraId="2C84D649" w14:textId="77777777" w:rsidR="00CA1F26" w:rsidRDefault="00CA1F26" w:rsidP="004E0B74">
      <w:pPr>
        <w:numPr>
          <w:ilvl w:val="0"/>
          <w:numId w:val="71"/>
        </w:numPr>
        <w:shd w:val="clear" w:color="auto" w:fill="FFFFFF"/>
        <w:spacing w:before="100" w:beforeAutospacing="1" w:after="75" w:line="240" w:lineRule="auto"/>
        <w:rPr>
          <w:rFonts w:ascii="Poppins" w:hAnsi="Poppins" w:cs="Poppins"/>
          <w:color w:val="444444"/>
          <w:sz w:val="21"/>
          <w:szCs w:val="21"/>
        </w:rPr>
      </w:pPr>
      <w:r w:rsidRPr="000861B9">
        <w:rPr>
          <w:rFonts w:ascii="Poppins" w:hAnsi="Poppins" w:cs="Poppins"/>
          <w:color w:val="444444"/>
          <w:sz w:val="21"/>
          <w:szCs w:val="21"/>
          <w:highlight w:val="yellow"/>
        </w:rPr>
        <w:t>Ironing of clothes</w:t>
      </w:r>
      <w:r>
        <w:rPr>
          <w:rFonts w:ascii="Poppins" w:hAnsi="Poppins" w:cs="Poppins"/>
          <w:color w:val="444444"/>
          <w:sz w:val="21"/>
          <w:szCs w:val="21"/>
        </w:rPr>
        <w:t xml:space="preserve"> is an example of conduction where the heat is conducted from the iron to the clothes.</w:t>
      </w:r>
    </w:p>
    <w:p w14:paraId="7F1D8AC1" w14:textId="77777777" w:rsidR="00CA1F26" w:rsidRDefault="00CA1F26" w:rsidP="004E0B74">
      <w:pPr>
        <w:numPr>
          <w:ilvl w:val="0"/>
          <w:numId w:val="7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Heat is transferred from </w:t>
      </w:r>
      <w:r w:rsidRPr="000861B9">
        <w:rPr>
          <w:rFonts w:ascii="Poppins" w:hAnsi="Poppins" w:cs="Poppins"/>
          <w:color w:val="444444"/>
          <w:sz w:val="21"/>
          <w:szCs w:val="21"/>
          <w:highlight w:val="yellow"/>
        </w:rPr>
        <w:t>hands to ice cube</w:t>
      </w:r>
      <w:r>
        <w:rPr>
          <w:rFonts w:ascii="Poppins" w:hAnsi="Poppins" w:cs="Poppins"/>
          <w:color w:val="444444"/>
          <w:sz w:val="21"/>
          <w:szCs w:val="21"/>
        </w:rPr>
        <w:t xml:space="preserve"> resulting in the melting of an ice cube when held in hands.</w:t>
      </w:r>
    </w:p>
    <w:p w14:paraId="2B610A75" w14:textId="77777777" w:rsidR="00CA1F26" w:rsidRDefault="00CA1F26" w:rsidP="004E0B74">
      <w:pPr>
        <w:numPr>
          <w:ilvl w:val="0"/>
          <w:numId w:val="7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Heat conduction through the sand at the beaches. This can be experienced during summers. Sand is a good conductor of heat.</w:t>
      </w:r>
    </w:p>
    <w:p w14:paraId="44DB01CC" w14:textId="77777777" w:rsidR="00CA1F26" w:rsidRDefault="00CA1F26" w:rsidP="00CA1F26">
      <w:pPr>
        <w:pStyle w:val="Heading2"/>
        <w:shd w:val="clear" w:color="auto" w:fill="FFFFFF"/>
        <w:spacing w:before="300" w:after="150" w:line="480" w:lineRule="atLeast"/>
        <w:rPr>
          <w:rFonts w:ascii="inherit" w:hAnsi="inherit" w:cs="Poppins"/>
          <w:color w:val="444444"/>
          <w:sz w:val="36"/>
          <w:szCs w:val="36"/>
        </w:rPr>
      </w:pPr>
      <w:r w:rsidRPr="000861B9">
        <w:rPr>
          <w:rFonts w:ascii="inherit" w:hAnsi="inherit" w:cs="Poppins"/>
          <w:color w:val="444444"/>
          <w:highlight w:val="yellow"/>
        </w:rPr>
        <w:t>What is Convection</w:t>
      </w:r>
      <w:r>
        <w:rPr>
          <w:rFonts w:ascii="inherit" w:hAnsi="inherit" w:cs="Poppins"/>
          <w:color w:val="444444"/>
        </w:rPr>
        <w:t>?</w:t>
      </w:r>
    </w:p>
    <w:p w14:paraId="20E0BA0A"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Convection is defined as</w:t>
      </w:r>
    </w:p>
    <w:p w14:paraId="684DDDAF" w14:textId="77777777" w:rsidR="00CA1F26" w:rsidRDefault="00CA1F26" w:rsidP="00CA1F26">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T</w:t>
      </w:r>
      <w:r w:rsidRPr="000861B9">
        <w:rPr>
          <w:rFonts w:ascii="Poppins" w:hAnsi="Poppins" w:cs="Poppins"/>
          <w:color w:val="444444"/>
          <w:highlight w:val="yellow"/>
        </w:rPr>
        <w:t>he movement of fluid molecules from higher temperature regions to lower temperature regions.</w:t>
      </w:r>
    </w:p>
    <w:p w14:paraId="0E3E6A6E" w14:textId="77777777" w:rsidR="00CA1F26" w:rsidRDefault="00CA1F26" w:rsidP="00CA1F26">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Convection Equation</w:t>
      </w:r>
    </w:p>
    <w:p w14:paraId="0B85A800"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As the temperature of the liquid increases, the liquid’s volume also has to increase by the same factor and this effect is known as displacement. </w:t>
      </w:r>
      <w:r>
        <w:rPr>
          <w:rStyle w:val="Strong"/>
          <w:rFonts w:ascii="Poppins" w:eastAsiaTheme="majorEastAsia" w:hAnsi="Poppins" w:cs="Poppins"/>
          <w:i/>
          <w:iCs/>
          <w:color w:val="444444"/>
        </w:rPr>
        <w:t>The equation to calculate the rate of convection is as follows: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CA1F26" w14:paraId="61B46F96" w14:textId="77777777" w:rsidTr="00CA1F26">
        <w:trPr>
          <w:tblCellSpacing w:w="15" w:type="dxa"/>
        </w:trPr>
        <w:tc>
          <w:tcPr>
            <w:tcW w:w="3480" w:type="dxa"/>
            <w:tcBorders>
              <w:bottom w:val="single" w:sz="6" w:space="0" w:color="444444"/>
            </w:tcBorders>
            <w:shd w:val="clear" w:color="auto" w:fill="F1EDFF"/>
            <w:vAlign w:val="center"/>
            <w:hideMark/>
          </w:tcPr>
          <w:p w14:paraId="218AB7A8" w14:textId="77777777" w:rsidR="00CA1F26" w:rsidRDefault="00CA1F26">
            <w:pPr>
              <w:pStyle w:val="NormalWeb"/>
              <w:spacing w:before="0" w:beforeAutospacing="0" w:after="0" w:afterAutospacing="0" w:line="360" w:lineRule="atLeast"/>
              <w:jc w:val="center"/>
            </w:pPr>
            <w:r w:rsidRPr="00CA1F26">
              <w:rPr>
                <w:highlight w:val="yellow"/>
              </w:rPr>
              <w:t>Q = h</w:t>
            </w:r>
            <w:r w:rsidRPr="00CA1F26">
              <w:rPr>
                <w:sz w:val="18"/>
                <w:szCs w:val="18"/>
                <w:highlight w:val="yellow"/>
                <w:vertAlign w:val="subscript"/>
              </w:rPr>
              <w:t>c</w:t>
            </w:r>
            <w:r w:rsidRPr="00CA1F26">
              <w:rPr>
                <w:highlight w:val="yellow"/>
              </w:rPr>
              <w:t> ∙ A ∙ (T</w:t>
            </w:r>
            <w:r w:rsidRPr="00CA1F26">
              <w:rPr>
                <w:sz w:val="18"/>
                <w:szCs w:val="18"/>
                <w:highlight w:val="yellow"/>
                <w:vertAlign w:val="subscript"/>
              </w:rPr>
              <w:t>s</w:t>
            </w:r>
            <w:r w:rsidRPr="00CA1F26">
              <w:rPr>
                <w:highlight w:val="yellow"/>
              </w:rPr>
              <w:t> – T</w:t>
            </w:r>
            <w:r w:rsidRPr="00CA1F26">
              <w:rPr>
                <w:sz w:val="18"/>
                <w:szCs w:val="18"/>
                <w:highlight w:val="yellow"/>
                <w:vertAlign w:val="subscript"/>
              </w:rPr>
              <w:t>f</w:t>
            </w:r>
            <w:r w:rsidRPr="00CA1F26">
              <w:rPr>
                <w:highlight w:val="yellow"/>
              </w:rPr>
              <w:t>)</w:t>
            </w:r>
          </w:p>
        </w:tc>
      </w:tr>
    </w:tbl>
    <w:p w14:paraId="6229B93D"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75B43AA4" w14:textId="77777777" w:rsidR="00CA1F26" w:rsidRDefault="00CA1F26" w:rsidP="004E0B74">
      <w:pPr>
        <w:numPr>
          <w:ilvl w:val="0"/>
          <w:numId w:val="7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Q is the heat transferred per unit time</w:t>
      </w:r>
    </w:p>
    <w:p w14:paraId="1E3A8B7C" w14:textId="77777777" w:rsidR="00CA1F26" w:rsidRDefault="00CA1F26" w:rsidP="004E0B74">
      <w:pPr>
        <w:numPr>
          <w:ilvl w:val="0"/>
          <w:numId w:val="7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h</w:t>
      </w:r>
      <w:r>
        <w:rPr>
          <w:rFonts w:ascii="Poppins" w:hAnsi="Poppins" w:cs="Poppins"/>
          <w:color w:val="444444"/>
          <w:sz w:val="16"/>
          <w:szCs w:val="16"/>
          <w:vertAlign w:val="subscript"/>
        </w:rPr>
        <w:t>c</w:t>
      </w:r>
      <w:r>
        <w:rPr>
          <w:rFonts w:ascii="Poppins" w:hAnsi="Poppins" w:cs="Poppins"/>
          <w:color w:val="444444"/>
          <w:sz w:val="21"/>
          <w:szCs w:val="21"/>
        </w:rPr>
        <w:t> is the coefficient of convective heat transfer</w:t>
      </w:r>
    </w:p>
    <w:p w14:paraId="4705C8B9" w14:textId="77777777" w:rsidR="00CA1F26" w:rsidRDefault="00CA1F26" w:rsidP="004E0B74">
      <w:pPr>
        <w:numPr>
          <w:ilvl w:val="0"/>
          <w:numId w:val="7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is the area of heat transfer</w:t>
      </w:r>
    </w:p>
    <w:p w14:paraId="43F22F48" w14:textId="77777777" w:rsidR="00CA1F26" w:rsidRDefault="00CA1F26" w:rsidP="004E0B74">
      <w:pPr>
        <w:numPr>
          <w:ilvl w:val="0"/>
          <w:numId w:val="7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w:t>
      </w:r>
      <w:r>
        <w:rPr>
          <w:rFonts w:ascii="Poppins" w:hAnsi="Poppins" w:cs="Poppins"/>
          <w:color w:val="444444"/>
          <w:sz w:val="16"/>
          <w:szCs w:val="16"/>
          <w:vertAlign w:val="subscript"/>
        </w:rPr>
        <w:t>s</w:t>
      </w:r>
      <w:r>
        <w:rPr>
          <w:rFonts w:ascii="Poppins" w:hAnsi="Poppins" w:cs="Poppins"/>
          <w:color w:val="444444"/>
          <w:sz w:val="21"/>
          <w:szCs w:val="21"/>
        </w:rPr>
        <w:t> is the surface temperature</w:t>
      </w:r>
    </w:p>
    <w:p w14:paraId="3D0CC156" w14:textId="77777777" w:rsidR="00CA1F26" w:rsidRDefault="00CA1F26" w:rsidP="004E0B74">
      <w:pPr>
        <w:numPr>
          <w:ilvl w:val="0"/>
          <w:numId w:val="7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w:t>
      </w:r>
      <w:r>
        <w:rPr>
          <w:rFonts w:ascii="Poppins" w:hAnsi="Poppins" w:cs="Poppins"/>
          <w:color w:val="444444"/>
          <w:sz w:val="16"/>
          <w:szCs w:val="16"/>
          <w:vertAlign w:val="subscript"/>
        </w:rPr>
        <w:t>f</w:t>
      </w:r>
      <w:r>
        <w:rPr>
          <w:rFonts w:ascii="Poppins" w:hAnsi="Poppins" w:cs="Poppins"/>
          <w:color w:val="444444"/>
          <w:sz w:val="21"/>
          <w:szCs w:val="21"/>
        </w:rPr>
        <w:t> is the fluid temperature</w:t>
      </w:r>
    </w:p>
    <w:p w14:paraId="2D61D477" w14:textId="77777777" w:rsidR="00CA1F26" w:rsidRDefault="00CA1F26" w:rsidP="00CA1F26">
      <w:pPr>
        <w:pStyle w:val="Heading3"/>
        <w:shd w:val="clear" w:color="auto" w:fill="FFFFFF"/>
        <w:spacing w:before="300" w:after="150" w:line="420" w:lineRule="atLeast"/>
        <w:rPr>
          <w:rFonts w:ascii="inherit" w:hAnsi="inherit" w:cs="Poppins"/>
          <w:color w:val="444444"/>
          <w:sz w:val="30"/>
          <w:szCs w:val="30"/>
        </w:rPr>
      </w:pPr>
      <w:r w:rsidRPr="000861B9">
        <w:rPr>
          <w:rFonts w:ascii="inherit" w:hAnsi="inherit" w:cs="Poppins"/>
          <w:color w:val="993366"/>
          <w:sz w:val="30"/>
          <w:szCs w:val="30"/>
          <w:highlight w:val="yellow"/>
        </w:rPr>
        <w:t>Convection Examples</w:t>
      </w:r>
    </w:p>
    <w:p w14:paraId="1D209301"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Examples of convection include:</w:t>
      </w:r>
    </w:p>
    <w:p w14:paraId="05B44291" w14:textId="77777777" w:rsidR="00CA1F26" w:rsidRDefault="00CA1F26" w:rsidP="004E0B74">
      <w:pPr>
        <w:numPr>
          <w:ilvl w:val="0"/>
          <w:numId w:val="73"/>
        </w:numPr>
        <w:shd w:val="clear" w:color="auto" w:fill="FFFFFF"/>
        <w:spacing w:before="100" w:beforeAutospacing="1" w:after="75" w:line="240" w:lineRule="auto"/>
        <w:rPr>
          <w:rFonts w:ascii="Poppins" w:hAnsi="Poppins" w:cs="Poppins"/>
          <w:color w:val="444444"/>
          <w:sz w:val="21"/>
          <w:szCs w:val="21"/>
        </w:rPr>
      </w:pPr>
      <w:r w:rsidRPr="000861B9">
        <w:rPr>
          <w:rFonts w:ascii="Poppins" w:hAnsi="Poppins" w:cs="Poppins"/>
          <w:color w:val="444444"/>
          <w:sz w:val="21"/>
          <w:szCs w:val="21"/>
          <w:highlight w:val="yellow"/>
        </w:rPr>
        <w:lastRenderedPageBreak/>
        <w:t>Boiling of water</w:t>
      </w:r>
      <w:r>
        <w:rPr>
          <w:rFonts w:ascii="Poppins" w:hAnsi="Poppins" w:cs="Poppins"/>
          <w:color w:val="444444"/>
          <w:sz w:val="21"/>
          <w:szCs w:val="21"/>
        </w:rPr>
        <w:t xml:space="preserve">, </w:t>
      </w:r>
      <w:r w:rsidRPr="000861B9">
        <w:rPr>
          <w:rFonts w:ascii="Poppins" w:hAnsi="Poppins" w:cs="Poppins"/>
          <w:color w:val="444444"/>
          <w:sz w:val="21"/>
          <w:szCs w:val="21"/>
          <w:highlight w:val="yellow"/>
        </w:rPr>
        <w:t>that is molecules that are denser move at the bottom while the molecules which are less dense move upwards resulting in the circular motion of the molecules so that water</w:t>
      </w:r>
      <w:r>
        <w:rPr>
          <w:rFonts w:ascii="Poppins" w:hAnsi="Poppins" w:cs="Poppins"/>
          <w:color w:val="444444"/>
          <w:sz w:val="21"/>
          <w:szCs w:val="21"/>
        </w:rPr>
        <w:t xml:space="preserve"> </w:t>
      </w:r>
      <w:r w:rsidRPr="000861B9">
        <w:rPr>
          <w:rFonts w:ascii="Poppins" w:hAnsi="Poppins" w:cs="Poppins"/>
          <w:color w:val="444444"/>
          <w:sz w:val="21"/>
          <w:szCs w:val="21"/>
          <w:highlight w:val="yellow"/>
        </w:rPr>
        <w:t>gets heated</w:t>
      </w:r>
      <w:r>
        <w:rPr>
          <w:rFonts w:ascii="Poppins" w:hAnsi="Poppins" w:cs="Poppins"/>
          <w:color w:val="444444"/>
          <w:sz w:val="21"/>
          <w:szCs w:val="21"/>
        </w:rPr>
        <w:t>.</w:t>
      </w:r>
    </w:p>
    <w:p w14:paraId="6F6A66CD" w14:textId="77777777" w:rsidR="00CA1F26" w:rsidRDefault="00CA1F26" w:rsidP="004E0B74">
      <w:pPr>
        <w:numPr>
          <w:ilvl w:val="0"/>
          <w:numId w:val="7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Warm water around the equator moves towards the poles while cooler water at the poles moves towards the equator.</w:t>
      </w:r>
    </w:p>
    <w:p w14:paraId="5FF6B42B" w14:textId="77777777" w:rsidR="00CA1F26" w:rsidRDefault="00CA1F26" w:rsidP="004E0B74">
      <w:pPr>
        <w:numPr>
          <w:ilvl w:val="0"/>
          <w:numId w:val="73"/>
        </w:numPr>
        <w:shd w:val="clear" w:color="auto" w:fill="FFFFFF"/>
        <w:spacing w:before="100" w:beforeAutospacing="1" w:after="75" w:line="240" w:lineRule="auto"/>
        <w:rPr>
          <w:rFonts w:ascii="Poppins" w:hAnsi="Poppins" w:cs="Poppins"/>
          <w:color w:val="444444"/>
          <w:sz w:val="21"/>
          <w:szCs w:val="21"/>
        </w:rPr>
      </w:pPr>
      <w:r w:rsidRPr="000861B9">
        <w:rPr>
          <w:rFonts w:ascii="Poppins" w:hAnsi="Poppins" w:cs="Poppins"/>
          <w:color w:val="444444"/>
          <w:sz w:val="21"/>
          <w:szCs w:val="21"/>
          <w:highlight w:val="yellow"/>
        </w:rPr>
        <w:t>Blood circulation</w:t>
      </w:r>
      <w:r>
        <w:rPr>
          <w:rFonts w:ascii="Poppins" w:hAnsi="Poppins" w:cs="Poppins"/>
          <w:color w:val="444444"/>
          <w:sz w:val="21"/>
          <w:szCs w:val="21"/>
        </w:rPr>
        <w:t xml:space="preserve"> in warm-blooded animals takes place with the help of convection, thereby regulating the body temperature.</w:t>
      </w:r>
    </w:p>
    <w:p w14:paraId="166AAC77" w14:textId="77777777" w:rsidR="00CA1F26" w:rsidRDefault="00CA1F26" w:rsidP="00CA1F26">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Learn more about Convection</w:t>
      </w:r>
    </w:p>
    <w:p w14:paraId="156718B7" w14:textId="36DFCCA2" w:rsidR="00CA1F26" w:rsidRDefault="00CA1F26" w:rsidP="00CA1F26">
      <w:pPr>
        <w:shd w:val="clear" w:color="auto" w:fill="FFFFFF"/>
        <w:rPr>
          <w:rFonts w:ascii="Poppins" w:hAnsi="Poppins" w:cs="Poppins"/>
          <w:color w:val="444444"/>
          <w:sz w:val="21"/>
          <w:szCs w:val="21"/>
        </w:rPr>
      </w:pPr>
    </w:p>
    <w:p w14:paraId="2F2BE2E6" w14:textId="77777777" w:rsidR="00CA1F26" w:rsidRDefault="00CA1F26" w:rsidP="00CA1F26">
      <w:pPr>
        <w:shd w:val="clear" w:color="auto" w:fill="FFFFFF"/>
        <w:rPr>
          <w:rFonts w:ascii="Poppins" w:hAnsi="Poppins" w:cs="Poppins"/>
          <w:color w:val="444444"/>
          <w:sz w:val="21"/>
          <w:szCs w:val="21"/>
        </w:rPr>
      </w:pPr>
      <w:r>
        <w:rPr>
          <w:rFonts w:ascii="Poppins" w:hAnsi="Poppins" w:cs="Poppins"/>
          <w:color w:val="444444"/>
          <w:sz w:val="21"/>
          <w:szCs w:val="21"/>
        </w:rPr>
        <w:t>47,325</w:t>
      </w:r>
    </w:p>
    <w:p w14:paraId="41AC50CB" w14:textId="77777777" w:rsidR="00CA1F26" w:rsidRDefault="00CA1F26" w:rsidP="00CA1F26">
      <w:pPr>
        <w:pStyle w:val="Heading2"/>
        <w:shd w:val="clear" w:color="auto" w:fill="FFFFFF"/>
        <w:spacing w:before="300" w:after="150" w:line="480" w:lineRule="atLeast"/>
        <w:rPr>
          <w:rFonts w:ascii="inherit" w:hAnsi="inherit" w:cs="Poppins"/>
          <w:color w:val="444444"/>
          <w:sz w:val="36"/>
          <w:szCs w:val="36"/>
        </w:rPr>
      </w:pPr>
      <w:r w:rsidRPr="000861B9">
        <w:rPr>
          <w:rFonts w:ascii="inherit" w:hAnsi="inherit" w:cs="Poppins"/>
          <w:color w:val="444444"/>
          <w:highlight w:val="yellow"/>
        </w:rPr>
        <w:t>What is Radiation</w:t>
      </w:r>
      <w:r>
        <w:rPr>
          <w:rFonts w:ascii="inherit" w:hAnsi="inherit" w:cs="Poppins"/>
          <w:color w:val="444444"/>
        </w:rPr>
        <w:t>?</w:t>
      </w:r>
    </w:p>
    <w:p w14:paraId="0AA46147"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Radiant heat is present in some or other form in our daily lives. </w:t>
      </w:r>
      <w:r w:rsidRPr="000861B9">
        <w:rPr>
          <w:rFonts w:ascii="Poppins" w:hAnsi="Poppins" w:cs="Poppins"/>
          <w:color w:val="444444"/>
          <w:highlight w:val="yellow"/>
        </w:rPr>
        <w:t>Thermal radiations are referred to as radiant heat. Thermal radiation is generated by the emission of</w:t>
      </w:r>
      <w:hyperlink r:id="rId227" w:history="1">
        <w:r w:rsidRPr="000861B9">
          <w:rPr>
            <w:rStyle w:val="Hyperlink"/>
            <w:rFonts w:ascii="Poppins" w:hAnsi="Poppins" w:cs="Poppins"/>
            <w:color w:val="8C69FF"/>
            <w:highlight w:val="yellow"/>
          </w:rPr>
          <w:t> electromagnetic waves</w:t>
        </w:r>
      </w:hyperlink>
      <w:r w:rsidRPr="000861B9">
        <w:rPr>
          <w:rFonts w:ascii="Poppins" w:hAnsi="Poppins" w:cs="Poppins"/>
          <w:color w:val="444444"/>
          <w:highlight w:val="yellow"/>
        </w:rPr>
        <w:t>. These waves carry away the energy from the emitting body. Radiation takes place through a vacuum or transparent medium which can be either solid or liquid. Thermal radiation is the result of the random motion of molecules in matter. The movement of charged electrons and protons is responsible for the emission of electromagnetic radiation</w:t>
      </w:r>
      <w:r>
        <w:rPr>
          <w:rFonts w:ascii="Poppins" w:hAnsi="Poppins" w:cs="Poppins"/>
          <w:color w:val="444444"/>
        </w:rPr>
        <w:t>. Let us know more about radiation heat transfer.</w:t>
      </w:r>
    </w:p>
    <w:p w14:paraId="5F3498FD"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Radiation heat transfer is measured by a device known as t</w:t>
      </w:r>
      <w:r w:rsidRPr="000861B9">
        <w:rPr>
          <w:rFonts w:ascii="Poppins" w:hAnsi="Poppins" w:cs="Poppins"/>
          <w:color w:val="444444"/>
          <w:highlight w:val="yellow"/>
        </w:rPr>
        <w:t>hermocouple</w:t>
      </w:r>
      <w:r>
        <w:rPr>
          <w:rFonts w:ascii="Poppins" w:hAnsi="Poppins" w:cs="Poppins"/>
          <w:color w:val="444444"/>
        </w:rPr>
        <w:t>. A thermocouple is used for measuring the temperature. In this device sometimes, error takes place while measuring the temperature through radiation heat transfer.</w:t>
      </w:r>
    </w:p>
    <w:p w14:paraId="7FDE0496" w14:textId="77777777" w:rsidR="00CA1F26" w:rsidRDefault="00CA1F26" w:rsidP="00CA1F26">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Radiation Equation</w:t>
      </w:r>
    </w:p>
    <w:p w14:paraId="0362F72A"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As temperature rises, the wavelength in the spectra of the radiation emitted decreases and shorter wavelengths radiations are emitted. </w:t>
      </w:r>
      <w:r>
        <w:rPr>
          <w:rStyle w:val="Strong"/>
          <w:rFonts w:ascii="Poppins" w:eastAsiaTheme="majorEastAsia" w:hAnsi="Poppins" w:cs="Poppins"/>
          <w:i/>
          <w:iCs/>
          <w:color w:val="444444"/>
        </w:rPr>
        <w:t xml:space="preserve">Thermal radiation can be calculated by </w:t>
      </w:r>
      <w:r w:rsidRPr="000861B9">
        <w:rPr>
          <w:rStyle w:val="Strong"/>
          <w:rFonts w:ascii="Poppins" w:eastAsiaTheme="majorEastAsia" w:hAnsi="Poppins" w:cs="Poppins"/>
          <w:i/>
          <w:iCs/>
          <w:color w:val="444444"/>
          <w:highlight w:val="yellow"/>
        </w:rPr>
        <w:t>Stefan-Boltzmann law:</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CA1F26" w14:paraId="469E1E47" w14:textId="77777777" w:rsidTr="00CA1F26">
        <w:trPr>
          <w:tblCellSpacing w:w="15" w:type="dxa"/>
        </w:trPr>
        <w:tc>
          <w:tcPr>
            <w:tcW w:w="3480" w:type="dxa"/>
            <w:tcBorders>
              <w:bottom w:val="single" w:sz="6" w:space="0" w:color="444444"/>
            </w:tcBorders>
            <w:shd w:val="clear" w:color="auto" w:fill="F1EDFF"/>
            <w:vAlign w:val="center"/>
            <w:hideMark/>
          </w:tcPr>
          <w:p w14:paraId="06B0C5BA" w14:textId="77777777" w:rsidR="00CA1F26" w:rsidRDefault="00CA1F26">
            <w:pPr>
              <w:pStyle w:val="NormalWeb"/>
              <w:spacing w:before="0" w:beforeAutospacing="0" w:after="0" w:afterAutospacing="0" w:line="360" w:lineRule="atLeast"/>
              <w:jc w:val="center"/>
            </w:pPr>
            <w:r w:rsidRPr="00CA1F26">
              <w:rPr>
                <w:highlight w:val="yellow"/>
              </w:rPr>
              <w:t>P = e ∙ σ ∙ A· (Tr – Tc)</w:t>
            </w:r>
            <w:r w:rsidRPr="00CA1F26">
              <w:rPr>
                <w:sz w:val="18"/>
                <w:szCs w:val="18"/>
                <w:highlight w:val="yellow"/>
                <w:vertAlign w:val="superscript"/>
              </w:rPr>
              <w:t>4</w:t>
            </w:r>
          </w:p>
        </w:tc>
      </w:tr>
    </w:tbl>
    <w:p w14:paraId="3AFC5BFD"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7E61DCB6" w14:textId="77777777" w:rsidR="00CA1F26" w:rsidRDefault="00CA1F26" w:rsidP="004E0B74">
      <w:pPr>
        <w:numPr>
          <w:ilvl w:val="0"/>
          <w:numId w:val="7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P is the net power of radiation</w:t>
      </w:r>
    </w:p>
    <w:p w14:paraId="0B5D303A" w14:textId="77777777" w:rsidR="00CA1F26" w:rsidRDefault="00CA1F26" w:rsidP="004E0B74">
      <w:pPr>
        <w:numPr>
          <w:ilvl w:val="0"/>
          <w:numId w:val="7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is the area of radiation</w:t>
      </w:r>
    </w:p>
    <w:p w14:paraId="110FC929" w14:textId="77777777" w:rsidR="00CA1F26" w:rsidRDefault="00CA1F26" w:rsidP="004E0B74">
      <w:pPr>
        <w:numPr>
          <w:ilvl w:val="0"/>
          <w:numId w:val="7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Tr is the radiator temperature</w:t>
      </w:r>
    </w:p>
    <w:p w14:paraId="25A4E431" w14:textId="77777777" w:rsidR="00CA1F26" w:rsidRDefault="00CA1F26" w:rsidP="004E0B74">
      <w:pPr>
        <w:numPr>
          <w:ilvl w:val="0"/>
          <w:numId w:val="7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Tc is the surrounding temperature</w:t>
      </w:r>
    </w:p>
    <w:p w14:paraId="41D2EB6A" w14:textId="77777777" w:rsidR="00CA1F26" w:rsidRDefault="00CA1F26" w:rsidP="004E0B74">
      <w:pPr>
        <w:numPr>
          <w:ilvl w:val="0"/>
          <w:numId w:val="7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e is emissivity and </w:t>
      </w:r>
      <w:r>
        <w:rPr>
          <w:rFonts w:ascii="Cambria" w:hAnsi="Cambria" w:cs="Cambria"/>
          <w:color w:val="444444"/>
          <w:sz w:val="21"/>
          <w:szCs w:val="21"/>
        </w:rPr>
        <w:t>σ</w:t>
      </w:r>
      <w:r>
        <w:rPr>
          <w:rFonts w:ascii="Poppins" w:hAnsi="Poppins" w:cs="Poppins"/>
          <w:color w:val="444444"/>
          <w:sz w:val="21"/>
          <w:szCs w:val="21"/>
        </w:rPr>
        <w:t xml:space="preserve"> is Stefan’s constant (</w:t>
      </w:r>
      <w:r>
        <w:rPr>
          <w:rFonts w:ascii="Cambria" w:hAnsi="Cambria" w:cs="Cambria"/>
          <w:color w:val="444444"/>
          <w:sz w:val="21"/>
          <w:szCs w:val="21"/>
        </w:rPr>
        <w:t>σ</w:t>
      </w:r>
      <w:r>
        <w:rPr>
          <w:rFonts w:ascii="Poppins" w:hAnsi="Poppins" w:cs="Poppins"/>
          <w:color w:val="444444"/>
          <w:sz w:val="21"/>
          <w:szCs w:val="21"/>
        </w:rPr>
        <w:t xml:space="preserve"> = 5.67 × 10</w:t>
      </w:r>
      <w:r>
        <w:rPr>
          <w:rFonts w:ascii="Poppins" w:hAnsi="Poppins" w:cs="Poppins"/>
          <w:color w:val="444444"/>
          <w:sz w:val="16"/>
          <w:szCs w:val="16"/>
          <w:vertAlign w:val="superscript"/>
        </w:rPr>
        <w:t>-8</w:t>
      </w:r>
      <w:r>
        <w:rPr>
          <w:rFonts w:ascii="Poppins" w:hAnsi="Poppins" w:cs="Poppins"/>
          <w:color w:val="444444"/>
          <w:sz w:val="21"/>
          <w:szCs w:val="21"/>
        </w:rPr>
        <w:t>Wm</w:t>
      </w:r>
      <w:r>
        <w:rPr>
          <w:rFonts w:ascii="Poppins" w:hAnsi="Poppins" w:cs="Poppins"/>
          <w:color w:val="444444"/>
          <w:sz w:val="16"/>
          <w:szCs w:val="16"/>
          <w:vertAlign w:val="superscript"/>
        </w:rPr>
        <w:t>-2</w:t>
      </w:r>
      <w:r>
        <w:rPr>
          <w:rFonts w:ascii="Poppins" w:hAnsi="Poppins" w:cs="Poppins"/>
          <w:color w:val="444444"/>
          <w:sz w:val="21"/>
          <w:szCs w:val="21"/>
        </w:rPr>
        <w:t>K</w:t>
      </w:r>
      <w:r>
        <w:rPr>
          <w:rFonts w:ascii="Poppins" w:hAnsi="Poppins" w:cs="Poppins"/>
          <w:color w:val="444444"/>
          <w:sz w:val="16"/>
          <w:szCs w:val="16"/>
          <w:vertAlign w:val="superscript"/>
        </w:rPr>
        <w:t>-4</w:t>
      </w:r>
    </w:p>
    <w:p w14:paraId="539E2383" w14:textId="77777777" w:rsidR="00CA1F26" w:rsidRDefault="00CA1F26" w:rsidP="00CA1F26">
      <w:pPr>
        <w:pStyle w:val="Heading3"/>
        <w:shd w:val="clear" w:color="auto" w:fill="FFFFFF"/>
        <w:spacing w:before="300" w:after="150" w:line="420" w:lineRule="atLeast"/>
        <w:rPr>
          <w:rFonts w:ascii="inherit" w:hAnsi="inherit" w:cs="Poppins"/>
          <w:color w:val="444444"/>
          <w:sz w:val="30"/>
          <w:szCs w:val="30"/>
        </w:rPr>
      </w:pPr>
      <w:r w:rsidRPr="000861B9">
        <w:rPr>
          <w:rFonts w:ascii="inherit" w:hAnsi="inherit" w:cs="Poppins"/>
          <w:color w:val="993366"/>
          <w:sz w:val="30"/>
          <w:szCs w:val="30"/>
          <w:highlight w:val="yellow"/>
        </w:rPr>
        <w:t>Radiation Example</w:t>
      </w:r>
    </w:p>
    <w:p w14:paraId="74C548E8" w14:textId="77777777" w:rsidR="00CA1F26" w:rsidRDefault="00CA1F26" w:rsidP="00CA1F26">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are the examples of radiation:</w:t>
      </w:r>
    </w:p>
    <w:p w14:paraId="4F8AD0D6" w14:textId="77777777" w:rsidR="00CA1F26" w:rsidRDefault="00CA1F26" w:rsidP="004E0B74">
      <w:pPr>
        <w:numPr>
          <w:ilvl w:val="0"/>
          <w:numId w:val="75"/>
        </w:numPr>
        <w:shd w:val="clear" w:color="auto" w:fill="FFFFFF"/>
        <w:spacing w:before="100" w:beforeAutospacing="1" w:after="75" w:line="240" w:lineRule="auto"/>
        <w:rPr>
          <w:rFonts w:ascii="Poppins" w:hAnsi="Poppins" w:cs="Poppins"/>
          <w:color w:val="444444"/>
          <w:sz w:val="21"/>
          <w:szCs w:val="21"/>
        </w:rPr>
      </w:pPr>
      <w:r w:rsidRPr="000861B9">
        <w:rPr>
          <w:rFonts w:ascii="Poppins" w:hAnsi="Poppins" w:cs="Poppins"/>
          <w:color w:val="444444"/>
          <w:sz w:val="21"/>
          <w:szCs w:val="21"/>
          <w:highlight w:val="yellow"/>
        </w:rPr>
        <w:t>Microwave radiation</w:t>
      </w:r>
      <w:r>
        <w:rPr>
          <w:rFonts w:ascii="Poppins" w:hAnsi="Poppins" w:cs="Poppins"/>
          <w:color w:val="444444"/>
          <w:sz w:val="21"/>
          <w:szCs w:val="21"/>
        </w:rPr>
        <w:t xml:space="preserve"> emitted in the oven is an example of radiation.</w:t>
      </w:r>
    </w:p>
    <w:p w14:paraId="1B7A7298" w14:textId="77777777" w:rsidR="00CA1F26" w:rsidRDefault="00CA1F26" w:rsidP="004E0B74">
      <w:pPr>
        <w:numPr>
          <w:ilvl w:val="0"/>
          <w:numId w:val="75"/>
        </w:numPr>
        <w:shd w:val="clear" w:color="auto" w:fill="FFFFFF"/>
        <w:spacing w:before="100" w:beforeAutospacing="1" w:after="75" w:line="240" w:lineRule="auto"/>
        <w:rPr>
          <w:rFonts w:ascii="Poppins" w:hAnsi="Poppins" w:cs="Poppins"/>
          <w:color w:val="444444"/>
          <w:sz w:val="21"/>
          <w:szCs w:val="21"/>
        </w:rPr>
      </w:pPr>
      <w:r w:rsidRPr="000861B9">
        <w:rPr>
          <w:rFonts w:ascii="Poppins" w:hAnsi="Poppins" w:cs="Poppins"/>
          <w:color w:val="444444"/>
          <w:sz w:val="21"/>
          <w:szCs w:val="21"/>
          <w:highlight w:val="yellow"/>
        </w:rPr>
        <w:t>UV rays</w:t>
      </w:r>
      <w:r>
        <w:rPr>
          <w:rFonts w:ascii="Poppins" w:hAnsi="Poppins" w:cs="Poppins"/>
          <w:color w:val="444444"/>
          <w:sz w:val="21"/>
          <w:szCs w:val="21"/>
        </w:rPr>
        <w:t xml:space="preserve"> coming from the sun is an example of radiation.</w:t>
      </w:r>
    </w:p>
    <w:p w14:paraId="438AE452" w14:textId="77777777" w:rsidR="00CA1F26" w:rsidRDefault="00CA1F26" w:rsidP="004E0B74">
      <w:pPr>
        <w:numPr>
          <w:ilvl w:val="0"/>
          <w:numId w:val="7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release of alpha particles during the decaying of Uranium-238 into Thorium-234 is an example of radiation.</w:t>
      </w:r>
    </w:p>
    <w:p w14:paraId="4265F2FC" w14:textId="77777777" w:rsidR="00CA1F26" w:rsidRDefault="00CA1F26" w:rsidP="00CA1F26">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Unit of Heat Transfer</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025"/>
        <w:gridCol w:w="5025"/>
      </w:tblGrid>
      <w:tr w:rsidR="00CA1F26" w14:paraId="24D86D2D" w14:textId="77777777" w:rsidTr="00CA1F26">
        <w:trPr>
          <w:tblCellSpacing w:w="15" w:type="dxa"/>
        </w:trPr>
        <w:tc>
          <w:tcPr>
            <w:tcW w:w="376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C27752D" w14:textId="77777777" w:rsidR="00CA1F26" w:rsidRPr="000861B9" w:rsidRDefault="00CA1F26">
            <w:pPr>
              <w:spacing w:after="330" w:line="300" w:lineRule="atLeast"/>
              <w:rPr>
                <w:rFonts w:ascii="Times New Roman" w:hAnsi="Times New Roman" w:cs="Times New Roman"/>
                <w:sz w:val="21"/>
                <w:szCs w:val="21"/>
                <w:highlight w:val="yellow"/>
              </w:rPr>
            </w:pPr>
            <w:r w:rsidRPr="000861B9">
              <w:rPr>
                <w:sz w:val="21"/>
                <w:szCs w:val="21"/>
                <w:highlight w:val="yellow"/>
              </w:rPr>
              <w:t>SI system</w:t>
            </w:r>
          </w:p>
        </w:tc>
        <w:tc>
          <w:tcPr>
            <w:tcW w:w="376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0C7320F" w14:textId="77777777" w:rsidR="00CA1F26" w:rsidRPr="000861B9" w:rsidRDefault="00CA1F26">
            <w:pPr>
              <w:spacing w:after="330" w:line="300" w:lineRule="atLeast"/>
              <w:rPr>
                <w:sz w:val="21"/>
                <w:szCs w:val="21"/>
                <w:highlight w:val="yellow"/>
              </w:rPr>
            </w:pPr>
            <w:r w:rsidRPr="000861B9">
              <w:rPr>
                <w:sz w:val="21"/>
                <w:szCs w:val="21"/>
                <w:highlight w:val="yellow"/>
              </w:rPr>
              <w:t>Joule</w:t>
            </w:r>
          </w:p>
        </w:tc>
      </w:tr>
      <w:tr w:rsidR="00CA1F26" w14:paraId="0126512D" w14:textId="77777777" w:rsidTr="00CA1F26">
        <w:trPr>
          <w:tblCellSpacing w:w="15" w:type="dxa"/>
        </w:trPr>
        <w:tc>
          <w:tcPr>
            <w:tcW w:w="376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DE1176A" w14:textId="77777777" w:rsidR="00CA1F26" w:rsidRDefault="00CA1F26">
            <w:pPr>
              <w:spacing w:after="330" w:line="300" w:lineRule="atLeast"/>
              <w:rPr>
                <w:sz w:val="21"/>
                <w:szCs w:val="21"/>
              </w:rPr>
            </w:pPr>
            <w:r>
              <w:rPr>
                <w:sz w:val="21"/>
                <w:szCs w:val="21"/>
              </w:rPr>
              <w:t>MKS system</w:t>
            </w:r>
          </w:p>
        </w:tc>
        <w:tc>
          <w:tcPr>
            <w:tcW w:w="376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F4BFC99" w14:textId="77777777" w:rsidR="00CA1F26" w:rsidRDefault="00CA1F26">
            <w:pPr>
              <w:spacing w:after="330" w:line="300" w:lineRule="atLeast"/>
              <w:rPr>
                <w:sz w:val="21"/>
                <w:szCs w:val="21"/>
              </w:rPr>
            </w:pPr>
            <w:r>
              <w:rPr>
                <w:sz w:val="21"/>
                <w:szCs w:val="21"/>
              </w:rPr>
              <w:t>cal</w:t>
            </w:r>
          </w:p>
        </w:tc>
      </w:tr>
      <w:tr w:rsidR="00CA1F26" w14:paraId="3C2BE217" w14:textId="77777777" w:rsidTr="00CA1F26">
        <w:trPr>
          <w:tblCellSpacing w:w="15" w:type="dxa"/>
        </w:trPr>
        <w:tc>
          <w:tcPr>
            <w:tcW w:w="376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604EBC9" w14:textId="77777777" w:rsidR="00CA1F26" w:rsidRDefault="00CA1F26">
            <w:pPr>
              <w:spacing w:after="330" w:line="300" w:lineRule="atLeast"/>
              <w:rPr>
                <w:sz w:val="21"/>
                <w:szCs w:val="21"/>
              </w:rPr>
            </w:pPr>
            <w:r>
              <w:rPr>
                <w:sz w:val="21"/>
                <w:szCs w:val="21"/>
              </w:rPr>
              <w:t>Rate of transfer of heat</w:t>
            </w:r>
          </w:p>
        </w:tc>
        <w:tc>
          <w:tcPr>
            <w:tcW w:w="376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5D65FF3" w14:textId="77777777" w:rsidR="00CA1F26" w:rsidRDefault="00CA1F26">
            <w:pPr>
              <w:spacing w:after="330" w:line="300" w:lineRule="atLeast"/>
              <w:rPr>
                <w:sz w:val="21"/>
                <w:szCs w:val="21"/>
              </w:rPr>
            </w:pPr>
            <w:r>
              <w:rPr>
                <w:sz w:val="21"/>
                <w:szCs w:val="21"/>
              </w:rPr>
              <w:t>KW</w:t>
            </w:r>
          </w:p>
        </w:tc>
      </w:tr>
    </w:tbl>
    <w:p w14:paraId="1902BFC7" w14:textId="6715F946" w:rsidR="00CA1F26" w:rsidRDefault="00CA1F26" w:rsidP="0089160F">
      <w:pPr>
        <w:rPr>
          <w:sz w:val="32"/>
          <w:szCs w:val="32"/>
        </w:rPr>
      </w:pPr>
    </w:p>
    <w:p w14:paraId="5108D0D7" w14:textId="5A409CD9" w:rsidR="00341C46" w:rsidRDefault="00341C46" w:rsidP="0089160F">
      <w:pPr>
        <w:rPr>
          <w:sz w:val="32"/>
          <w:szCs w:val="32"/>
        </w:rPr>
      </w:pPr>
    </w:p>
    <w:p w14:paraId="7BCE1B60" w14:textId="2CFD3D51" w:rsidR="00341C46" w:rsidRDefault="00341C46" w:rsidP="0089160F">
      <w:pPr>
        <w:rPr>
          <w:sz w:val="32"/>
          <w:szCs w:val="32"/>
        </w:rPr>
      </w:pPr>
    </w:p>
    <w:p w14:paraId="0A26279E" w14:textId="4F47AF83" w:rsidR="00341C46" w:rsidRDefault="00341C46" w:rsidP="00341C46">
      <w:pPr>
        <w:pStyle w:val="Heading1"/>
        <w:rPr>
          <w:sz w:val="56"/>
          <w:szCs w:val="56"/>
        </w:rPr>
      </w:pPr>
      <w:r>
        <w:rPr>
          <w:sz w:val="56"/>
          <w:szCs w:val="56"/>
        </w:rPr>
        <w:t xml:space="preserve">KINETIC THEORY OF GASES: </w:t>
      </w:r>
    </w:p>
    <w:p w14:paraId="0C250B96" w14:textId="0AC031B0" w:rsidR="00341C46" w:rsidRDefault="00341C46" w:rsidP="00341C46">
      <w:pPr>
        <w:pStyle w:val="Heading2"/>
        <w:rPr>
          <w:sz w:val="40"/>
          <w:szCs w:val="40"/>
        </w:rPr>
      </w:pPr>
      <w:r>
        <w:rPr>
          <w:sz w:val="40"/>
          <w:szCs w:val="40"/>
        </w:rPr>
        <w:t>EQUATION OF STATE OF A PERFECT GAS</w:t>
      </w:r>
    </w:p>
    <w:p w14:paraId="0A3EE570" w14:textId="29F4AB84" w:rsidR="00341C46" w:rsidRDefault="00341C46" w:rsidP="00341C46"/>
    <w:p w14:paraId="2A64B8C7" w14:textId="73521A74" w:rsidR="00341C46" w:rsidRDefault="00341C46" w:rsidP="00341C46">
      <w:r w:rsidRPr="00341C46">
        <w:rPr>
          <w:noProof/>
        </w:rPr>
        <w:lastRenderedPageBreak/>
        <w:drawing>
          <wp:inline distT="0" distB="0" distL="0" distR="0" wp14:anchorId="1E3765F2" wp14:editId="40957BA4">
            <wp:extent cx="10797835" cy="4937760"/>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0802809" cy="4940035"/>
                    </a:xfrm>
                    <a:prstGeom prst="rect">
                      <a:avLst/>
                    </a:prstGeom>
                  </pic:spPr>
                </pic:pic>
              </a:graphicData>
            </a:graphic>
          </wp:inline>
        </w:drawing>
      </w:r>
    </w:p>
    <w:p w14:paraId="2FCDBF11" w14:textId="0327AA73" w:rsidR="000D77EC" w:rsidRDefault="000D77EC" w:rsidP="00341C46"/>
    <w:p w14:paraId="23C2A4E4" w14:textId="350B5287" w:rsidR="000D77EC" w:rsidRDefault="000D77EC" w:rsidP="000D77EC">
      <w:pPr>
        <w:pStyle w:val="Heading2"/>
        <w:rPr>
          <w:sz w:val="52"/>
          <w:szCs w:val="52"/>
        </w:rPr>
      </w:pPr>
      <w:r>
        <w:rPr>
          <w:sz w:val="52"/>
          <w:szCs w:val="52"/>
        </w:rPr>
        <w:t>WORK DONE IN COMPRESSING A GAS</w:t>
      </w:r>
    </w:p>
    <w:p w14:paraId="0E69E27B" w14:textId="0F224F92" w:rsidR="000D77EC" w:rsidRDefault="000D77EC" w:rsidP="000D77EC"/>
    <w:p w14:paraId="32534112" w14:textId="5C92AFD8" w:rsidR="000D77EC" w:rsidRPr="000D77EC" w:rsidRDefault="000D77EC" w:rsidP="000D77EC">
      <w:r w:rsidRPr="000D77EC">
        <w:rPr>
          <w:noProof/>
        </w:rPr>
        <w:lastRenderedPageBreak/>
        <w:drawing>
          <wp:inline distT="0" distB="0" distL="0" distR="0" wp14:anchorId="0270EBD5" wp14:editId="132FBDBE">
            <wp:extent cx="9059721" cy="4142935"/>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9062188" cy="4144063"/>
                    </a:xfrm>
                    <a:prstGeom prst="rect">
                      <a:avLst/>
                    </a:prstGeom>
                  </pic:spPr>
                </pic:pic>
              </a:graphicData>
            </a:graphic>
          </wp:inline>
        </w:drawing>
      </w:r>
    </w:p>
    <w:p w14:paraId="43079F3A" w14:textId="77777777" w:rsidR="0089160F" w:rsidRPr="0089160F" w:rsidRDefault="0089160F" w:rsidP="0089160F"/>
    <w:p w14:paraId="0BE79C82" w14:textId="77714FC6" w:rsidR="00A844E3" w:rsidRDefault="00A844E3" w:rsidP="00607B70">
      <w:pPr>
        <w:rPr>
          <w:rFonts w:ascii="Poppins" w:hAnsi="Poppins" w:cs="Poppins"/>
          <w:sz w:val="28"/>
          <w:szCs w:val="28"/>
        </w:rPr>
      </w:pPr>
    </w:p>
    <w:p w14:paraId="510E50D2" w14:textId="2970F08E" w:rsidR="00295A75" w:rsidRPr="00295A75" w:rsidRDefault="00295A75" w:rsidP="00295A75">
      <w:pPr>
        <w:pStyle w:val="Heading2"/>
        <w:rPr>
          <w:sz w:val="48"/>
          <w:szCs w:val="48"/>
        </w:rPr>
      </w:pPr>
      <w:r>
        <w:rPr>
          <w:sz w:val="48"/>
          <w:szCs w:val="48"/>
        </w:rPr>
        <w:t>WHAT IS KINETIC THEORY OF GASES?</w:t>
      </w:r>
    </w:p>
    <w:p w14:paraId="0BBE7BD0"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kinetic theory of gases is a theoretical model that describes the molecular composition of the gas in terms of a large number of submicroscopic particles, which include atoms and molecules. Further, the theory explains that gas pressure arises due to particles colliding with each other and the walls of the container. The kinetic theory of gases also defines properties such as temperature, volume and pressure, as well as transport properties such as viscosity and thermal conductivity and mass diffusivity. It basically explains all the properties that are related to the microscopic phenomenon.</w:t>
      </w:r>
    </w:p>
    <w:p w14:paraId="25A09CE0"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significance of the theory is that it helps in developing a correlation between the macroscopic properties and the microscopic phenomenon. In simple terms, the kinetic theory of gases also helps us study the action of the molecules. Generally, the molecules of gases are always in motion, and they tend to collide with each other and the walls of the containers. In </w:t>
      </w:r>
      <w:r>
        <w:rPr>
          <w:rFonts w:ascii="Poppins" w:hAnsi="Poppins" w:cs="Poppins"/>
          <w:color w:val="444444"/>
        </w:rPr>
        <w:lastRenderedPageBreak/>
        <w:t>addition, the model also helps in understanding related phenomena, such as the Brownian motion.</w:t>
      </w:r>
    </w:p>
    <w:p w14:paraId="1DAF0DB3" w14:textId="77777777" w:rsidR="00295A75" w:rsidRDefault="00295A75" w:rsidP="00295A75">
      <w:pPr>
        <w:pStyle w:val="Heading2"/>
        <w:shd w:val="clear" w:color="auto" w:fill="FFFFFF"/>
        <w:spacing w:before="300" w:after="150" w:line="480" w:lineRule="atLeast"/>
        <w:rPr>
          <w:rFonts w:ascii="Poppins" w:hAnsi="Poppins" w:cs="Poppins"/>
          <w:color w:val="444444"/>
        </w:rPr>
      </w:pPr>
      <w:bookmarkStart w:id="28" w:name="kinetic-theory-of-gases-assumptions"/>
      <w:bookmarkEnd w:id="28"/>
      <w:r>
        <w:rPr>
          <w:rFonts w:ascii="Poppins" w:hAnsi="Poppins" w:cs="Poppins"/>
          <w:color w:val="444444"/>
        </w:rPr>
        <w:t>Kinetic Theory of Gases Assumptions</w:t>
      </w:r>
    </w:p>
    <w:p w14:paraId="5FAD5B13"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kinetic theory of gases </w:t>
      </w:r>
      <w:r w:rsidRPr="00295A75">
        <w:rPr>
          <w:rFonts w:ascii="Poppins" w:hAnsi="Poppins" w:cs="Poppins"/>
          <w:color w:val="444444"/>
          <w:highlight w:val="yellow"/>
        </w:rPr>
        <w:t>considers the atoms or molecules of a gas as constantly moving point masses with huge inter-particle distances and may undergo perfectly </w:t>
      </w:r>
      <w:hyperlink r:id="rId230" w:history="1">
        <w:r w:rsidRPr="00295A75">
          <w:rPr>
            <w:rStyle w:val="Hyperlink"/>
            <w:rFonts w:ascii="Poppins" w:hAnsi="Poppins" w:cs="Poppins"/>
            <w:color w:val="8C69FF"/>
            <w:highlight w:val="yellow"/>
          </w:rPr>
          <w:t>elastic collisions</w:t>
        </w:r>
      </w:hyperlink>
      <w:r w:rsidRPr="00295A75">
        <w:rPr>
          <w:rFonts w:ascii="Poppins" w:hAnsi="Poppins" w:cs="Poppins"/>
          <w:color w:val="444444"/>
          <w:highlight w:val="yellow"/>
        </w:rPr>
        <w:t>.</w:t>
      </w:r>
      <w:r>
        <w:rPr>
          <w:rFonts w:ascii="Poppins" w:hAnsi="Poppins" w:cs="Poppins"/>
          <w:color w:val="444444"/>
        </w:rPr>
        <w:t xml:space="preserve"> Implications of these assumptions are as follows:</w:t>
      </w:r>
    </w:p>
    <w:p w14:paraId="188BD9F2"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i</w:t>
      </w:r>
      <w:r w:rsidRPr="00295A75">
        <w:rPr>
          <w:rStyle w:val="Strong"/>
          <w:rFonts w:ascii="Poppins" w:hAnsi="Poppins" w:cs="Poppins"/>
          <w:color w:val="444444"/>
          <w:highlight w:val="yellow"/>
        </w:rPr>
        <w:t>) Particles</w:t>
      </w:r>
    </w:p>
    <w:p w14:paraId="4834DDEC"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Gas is a collection of a large number of atoms or molecules.</w:t>
      </w:r>
    </w:p>
    <w:p w14:paraId="2F328BBD"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ii) </w:t>
      </w:r>
      <w:r w:rsidRPr="00295A75">
        <w:rPr>
          <w:rStyle w:val="Strong"/>
          <w:rFonts w:ascii="Poppins" w:hAnsi="Poppins" w:cs="Poppins"/>
          <w:color w:val="444444"/>
          <w:highlight w:val="yellow"/>
        </w:rPr>
        <w:t>Point Masses</w:t>
      </w:r>
    </w:p>
    <w:p w14:paraId="4127A5CE"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Atoms or molecules making up the gas are very small particles like a </w:t>
      </w:r>
      <w:r w:rsidRPr="00295A75">
        <w:rPr>
          <w:rFonts w:ascii="Poppins" w:hAnsi="Poppins" w:cs="Poppins"/>
          <w:color w:val="444444"/>
          <w:highlight w:val="yellow"/>
        </w:rPr>
        <w:t>point (dot</w:t>
      </w:r>
      <w:r>
        <w:rPr>
          <w:rFonts w:ascii="Poppins" w:hAnsi="Poppins" w:cs="Poppins"/>
          <w:color w:val="444444"/>
        </w:rPr>
        <w:t>) on a paper with a small mass.</w:t>
      </w:r>
    </w:p>
    <w:p w14:paraId="2910A901"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iii) </w:t>
      </w:r>
      <w:r w:rsidRPr="00295A75">
        <w:rPr>
          <w:rStyle w:val="Strong"/>
          <w:rFonts w:ascii="Poppins" w:hAnsi="Poppins" w:cs="Poppins"/>
          <w:color w:val="444444"/>
          <w:highlight w:val="yellow"/>
        </w:rPr>
        <w:t>Negligible Volume Particles</w:t>
      </w:r>
    </w:p>
    <w:p w14:paraId="7F3044AE"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Particles are generally far apart such that their inter-particle distance is much larger than the particle size, and there is large free unoccupied space in the container. Compared to the volume of the container, the volume of the particle is negligible (zero volume).</w:t>
      </w:r>
    </w:p>
    <w:p w14:paraId="79C7C5B0"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iv) </w:t>
      </w:r>
      <w:r w:rsidRPr="00295A75">
        <w:rPr>
          <w:rStyle w:val="Strong"/>
          <w:rFonts w:ascii="Poppins" w:hAnsi="Poppins" w:cs="Poppins"/>
          <w:color w:val="444444"/>
          <w:highlight w:val="yellow"/>
        </w:rPr>
        <w:t>Nil Force of Interaction</w:t>
      </w:r>
    </w:p>
    <w:p w14:paraId="7FF7E227"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Particles are independent. They do not have any (attractive or repulsive) interactions among themselves.</w:t>
      </w:r>
    </w:p>
    <w:p w14:paraId="63ABDDB0"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v) </w:t>
      </w:r>
      <w:r w:rsidRPr="00295A75">
        <w:rPr>
          <w:rStyle w:val="Strong"/>
          <w:rFonts w:ascii="Poppins" w:hAnsi="Poppins" w:cs="Poppins"/>
          <w:color w:val="444444"/>
          <w:highlight w:val="yellow"/>
        </w:rPr>
        <w:t>Particles in Motion</w:t>
      </w:r>
    </w:p>
    <w:p w14:paraId="53649BF4"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particles are always in </w:t>
      </w:r>
      <w:r w:rsidRPr="00295A75">
        <w:rPr>
          <w:rFonts w:ascii="Poppins" w:hAnsi="Poppins" w:cs="Poppins"/>
          <w:color w:val="444444"/>
          <w:highlight w:val="yellow"/>
        </w:rPr>
        <w:t>constant motion</w:t>
      </w:r>
      <w:r>
        <w:rPr>
          <w:rFonts w:ascii="Poppins" w:hAnsi="Poppins" w:cs="Poppins"/>
          <w:color w:val="444444"/>
        </w:rPr>
        <w:t>. Because of the lack of interactions and the free space available, the particles randomly move in all directions but in a straight line.</w:t>
      </w:r>
    </w:p>
    <w:p w14:paraId="55BFB283"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vi) Volume of Gas</w:t>
      </w:r>
    </w:p>
    <w:p w14:paraId="36302162" w14:textId="77777777" w:rsidR="00295A75" w:rsidRPr="00295A75" w:rsidRDefault="00295A75" w:rsidP="00295A75">
      <w:pPr>
        <w:pStyle w:val="NormalWeb"/>
        <w:shd w:val="clear" w:color="auto" w:fill="FFFFFF"/>
        <w:spacing w:before="0" w:beforeAutospacing="0" w:after="240" w:afterAutospacing="0" w:line="360" w:lineRule="atLeast"/>
        <w:rPr>
          <w:rFonts w:ascii="Poppins" w:hAnsi="Poppins" w:cs="Poppins"/>
          <w:color w:val="444444"/>
          <w:highlight w:val="yellow"/>
        </w:rPr>
      </w:pPr>
      <w:r>
        <w:rPr>
          <w:rFonts w:ascii="Poppins" w:hAnsi="Poppins" w:cs="Poppins"/>
          <w:color w:val="444444"/>
        </w:rPr>
        <w:t xml:space="preserve">Because of motion, </w:t>
      </w:r>
      <w:r w:rsidRPr="00295A75">
        <w:rPr>
          <w:rFonts w:ascii="Poppins" w:hAnsi="Poppins" w:cs="Poppins"/>
          <w:color w:val="444444"/>
          <w:highlight w:val="yellow"/>
        </w:rPr>
        <w:t>gas particles</w:t>
      </w:r>
      <w:r>
        <w:rPr>
          <w:rFonts w:ascii="Poppins" w:hAnsi="Poppins" w:cs="Poppins"/>
          <w:color w:val="444444"/>
        </w:rPr>
        <w:t xml:space="preserve"> </w:t>
      </w:r>
      <w:r w:rsidRPr="00295A75">
        <w:rPr>
          <w:rFonts w:ascii="Poppins" w:hAnsi="Poppins" w:cs="Poppins"/>
          <w:color w:val="444444"/>
          <w:highlight w:val="yellow"/>
        </w:rPr>
        <w:t>occupy the total volume of the container</w:t>
      </w:r>
      <w:r>
        <w:rPr>
          <w:rFonts w:ascii="Poppins" w:hAnsi="Poppins" w:cs="Poppins"/>
          <w:color w:val="444444"/>
        </w:rPr>
        <w:t>, whether it is small or big, and hence the volume of the container is to be treated as the volume of the gases</w:t>
      </w:r>
      <w:r w:rsidRPr="00295A75">
        <w:rPr>
          <w:rFonts w:ascii="Poppins" w:hAnsi="Poppins" w:cs="Poppins"/>
          <w:color w:val="444444"/>
          <w:highlight w:val="yellow"/>
        </w:rPr>
        <w:t>.</w:t>
      </w:r>
    </w:p>
    <w:p w14:paraId="6F7D859D"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sidRPr="00295A75">
        <w:rPr>
          <w:rStyle w:val="Strong"/>
          <w:rFonts w:ascii="Poppins" w:hAnsi="Poppins" w:cs="Poppins"/>
          <w:color w:val="444444"/>
          <w:highlight w:val="yellow"/>
        </w:rPr>
        <w:lastRenderedPageBreak/>
        <w:t>vi) Mean</w:t>
      </w:r>
      <w:r>
        <w:rPr>
          <w:rStyle w:val="Strong"/>
          <w:rFonts w:ascii="Poppins" w:hAnsi="Poppins" w:cs="Poppins"/>
          <w:color w:val="444444"/>
        </w:rPr>
        <w:t xml:space="preserve"> Free Path</w:t>
      </w:r>
    </w:p>
    <w:p w14:paraId="3D7BD025"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This is the </w:t>
      </w:r>
      <w:r w:rsidRPr="00295A75">
        <w:rPr>
          <w:rFonts w:ascii="Poppins" w:hAnsi="Poppins" w:cs="Poppins"/>
          <w:color w:val="444444"/>
          <w:highlight w:val="yellow"/>
        </w:rPr>
        <w:t>average distance a particle travels to meet another particle</w:t>
      </w:r>
      <w:r>
        <w:rPr>
          <w:rFonts w:ascii="Poppins" w:hAnsi="Poppins" w:cs="Poppins"/>
          <w:color w:val="444444"/>
        </w:rPr>
        <w:t>.</w:t>
      </w:r>
    </w:p>
    <w:p w14:paraId="51ECFBE0"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vii) Kinetic Energy of the Particle</w:t>
      </w:r>
    </w:p>
    <w:p w14:paraId="0B879173"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Since the particles are </w:t>
      </w:r>
      <w:r w:rsidRPr="00295A75">
        <w:rPr>
          <w:rFonts w:ascii="Poppins" w:hAnsi="Poppins" w:cs="Poppins"/>
          <w:color w:val="444444"/>
          <w:highlight w:val="yellow"/>
        </w:rPr>
        <w:t>always in motion</w:t>
      </w:r>
      <w:r>
        <w:rPr>
          <w:rFonts w:ascii="Poppins" w:hAnsi="Poppins" w:cs="Poppins"/>
          <w:color w:val="444444"/>
        </w:rPr>
        <w:t xml:space="preserve">, they have </w:t>
      </w:r>
      <w:r w:rsidRPr="00295A75">
        <w:rPr>
          <w:rFonts w:ascii="Poppins" w:hAnsi="Poppins" w:cs="Poppins"/>
          <w:color w:val="444444"/>
          <w:highlight w:val="yellow"/>
        </w:rPr>
        <w:t>average </w:t>
      </w:r>
      <w:hyperlink r:id="rId231" w:history="1">
        <w:r w:rsidRPr="00295A75">
          <w:rPr>
            <w:rStyle w:val="Hyperlink"/>
            <w:rFonts w:ascii="Poppins" w:hAnsi="Poppins" w:cs="Poppins"/>
            <w:color w:val="8C69FF"/>
            <w:highlight w:val="yellow"/>
          </w:rPr>
          <w:t>kinetic energy</w:t>
        </w:r>
      </w:hyperlink>
      <w:r w:rsidRPr="00295A75">
        <w:rPr>
          <w:rFonts w:ascii="Poppins" w:hAnsi="Poppins" w:cs="Poppins"/>
          <w:color w:val="444444"/>
          <w:highlight w:val="yellow"/>
        </w:rPr>
        <w:t> proportional to the temperature of the gas.</w:t>
      </w:r>
    </w:p>
    <w:p w14:paraId="6AE3B0C8"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viii) Constancy of Energy/Momentum</w:t>
      </w:r>
    </w:p>
    <w:p w14:paraId="3C01D7DA"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Moving particles may collide with other particles or containers. But the </w:t>
      </w:r>
      <w:r w:rsidRPr="00295A75">
        <w:rPr>
          <w:rFonts w:ascii="Poppins" w:hAnsi="Poppins" w:cs="Poppins"/>
          <w:color w:val="444444"/>
          <w:highlight w:val="yellow"/>
        </w:rPr>
        <w:t>collisions are perfectly elastic</w:t>
      </w:r>
      <w:r>
        <w:rPr>
          <w:rFonts w:ascii="Poppins" w:hAnsi="Poppins" w:cs="Poppins"/>
          <w:color w:val="444444"/>
        </w:rPr>
        <w:t>. Collisions do not change the energy or momentum of the particle.</w:t>
      </w:r>
    </w:p>
    <w:p w14:paraId="2DC28EF4"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ix)</w:t>
      </w:r>
      <w:r>
        <w:rPr>
          <w:rFonts w:ascii="Poppins" w:hAnsi="Poppins" w:cs="Poppins"/>
          <w:color w:val="444444"/>
        </w:rPr>
        <w:t> </w:t>
      </w:r>
      <w:r>
        <w:rPr>
          <w:rStyle w:val="Strong"/>
          <w:rFonts w:ascii="Poppins" w:hAnsi="Poppins" w:cs="Poppins"/>
          <w:color w:val="444444"/>
        </w:rPr>
        <w:t>Pressure of Gas</w:t>
      </w:r>
    </w:p>
    <w:p w14:paraId="1BF2E86E"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w:t>
      </w:r>
      <w:r w:rsidRPr="00295A75">
        <w:rPr>
          <w:rFonts w:ascii="Poppins" w:hAnsi="Poppins" w:cs="Poppins"/>
          <w:color w:val="444444"/>
          <w:highlight w:val="yellow"/>
        </w:rPr>
        <w:t>collision of the particles on the walls of the container exerts a force on the walls of the container.</w:t>
      </w:r>
      <w:r>
        <w:rPr>
          <w:rFonts w:ascii="Poppins" w:hAnsi="Poppins" w:cs="Poppins"/>
          <w:color w:val="444444"/>
        </w:rPr>
        <w:t xml:space="preserve"> </w:t>
      </w:r>
      <w:r w:rsidRPr="00295A75">
        <w:rPr>
          <w:rFonts w:ascii="Poppins" w:hAnsi="Poppins" w:cs="Poppins"/>
          <w:color w:val="444444"/>
          <w:highlight w:val="yellow"/>
        </w:rPr>
        <w:t>Force per unit area is the pressure</w:t>
      </w:r>
      <w:r>
        <w:rPr>
          <w:rFonts w:ascii="Poppins" w:hAnsi="Poppins" w:cs="Poppins"/>
          <w:color w:val="444444"/>
        </w:rPr>
        <w:t>. The p</w:t>
      </w:r>
      <w:r w:rsidRPr="00295A75">
        <w:rPr>
          <w:rFonts w:ascii="Poppins" w:hAnsi="Poppins" w:cs="Poppins"/>
          <w:color w:val="444444"/>
          <w:highlight w:val="yellow"/>
        </w:rPr>
        <w:t>ressure</w:t>
      </w:r>
      <w:r>
        <w:rPr>
          <w:rFonts w:ascii="Poppins" w:hAnsi="Poppins" w:cs="Poppins"/>
          <w:color w:val="444444"/>
        </w:rPr>
        <w:t xml:space="preserve"> of the gas is thus </w:t>
      </w:r>
      <w:r w:rsidRPr="00295A75">
        <w:rPr>
          <w:rFonts w:ascii="Poppins" w:hAnsi="Poppins" w:cs="Poppins"/>
          <w:color w:val="444444"/>
          <w:highlight w:val="yellow"/>
        </w:rPr>
        <w:t>proportional to the number of particles colliding</w:t>
      </w:r>
      <w:r>
        <w:rPr>
          <w:rFonts w:ascii="Poppins" w:hAnsi="Poppins" w:cs="Poppins"/>
          <w:color w:val="444444"/>
        </w:rPr>
        <w:t xml:space="preserve"> (frequency of collisions) in unit time per unit area on the wall of the container.</w:t>
      </w:r>
    </w:p>
    <w:p w14:paraId="50CB89DE" w14:textId="77777777" w:rsidR="00295A75" w:rsidRDefault="00295A75" w:rsidP="00295A75">
      <w:pPr>
        <w:pStyle w:val="Heading2"/>
        <w:shd w:val="clear" w:color="auto" w:fill="FFFFFF"/>
        <w:spacing w:before="300" w:after="150" w:line="480" w:lineRule="atLeast"/>
        <w:rPr>
          <w:rFonts w:ascii="Poppins" w:hAnsi="Poppins" w:cs="Poppins"/>
          <w:color w:val="444444"/>
        </w:rPr>
      </w:pPr>
      <w:bookmarkStart w:id="29" w:name="kinetic-theory-of-gases-postulates?"/>
      <w:bookmarkEnd w:id="29"/>
      <w:r>
        <w:rPr>
          <w:rFonts w:ascii="Poppins" w:hAnsi="Poppins" w:cs="Poppins"/>
          <w:color w:val="444444"/>
        </w:rPr>
        <w:t>Kinetic Theory of Gases Postulates</w:t>
      </w:r>
    </w:p>
    <w:p w14:paraId="2B74F58C"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kinetic theory of gas postulates is useful in understanding the macroscopic properties from the microscopic properties.</w:t>
      </w:r>
    </w:p>
    <w:p w14:paraId="40FCC4EA" w14:textId="77777777" w:rsidR="00295A75" w:rsidRDefault="00295A75" w:rsidP="004E0B74">
      <w:pPr>
        <w:numPr>
          <w:ilvl w:val="0"/>
          <w:numId w:val="7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Gases consist of a large number of tiny particles (atoms and molecules). These particles are extremely small compared to the distance between the particles. The size of the individual particle is considered negligible, and most of the volume occupied by the gas is empty space.</w:t>
      </w:r>
    </w:p>
    <w:p w14:paraId="3C1B22AB" w14:textId="77777777" w:rsidR="00295A75" w:rsidRDefault="00295A75" w:rsidP="004E0B74">
      <w:pPr>
        <w:numPr>
          <w:ilvl w:val="0"/>
          <w:numId w:val="7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These molecules are in constant random motion, which results in colliding with each other and with the walls of the container. As the gas molecules collide with the walls of a container, the molecules impart some momentum to the walls. Basically, this results in the production of a force that can be measured. So, if we divide this force by the area, it is defined to be the pressure.</w:t>
      </w:r>
    </w:p>
    <w:p w14:paraId="780DD5E8" w14:textId="77777777" w:rsidR="00295A75" w:rsidRDefault="00295A75" w:rsidP="004E0B74">
      <w:pPr>
        <w:numPr>
          <w:ilvl w:val="0"/>
          <w:numId w:val="7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collisions between the molecules and the walls are perfectly elastic, which means when the molecules collide, they do not lose kinetic energy. Molecules never slow down and will stay at the same speed.</w:t>
      </w:r>
    </w:p>
    <w:p w14:paraId="45D412AD" w14:textId="77777777" w:rsidR="00295A75" w:rsidRDefault="00295A75" w:rsidP="004E0B74">
      <w:pPr>
        <w:numPr>
          <w:ilvl w:val="0"/>
          <w:numId w:val="7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average kinetic energy of the gas particles changes with temperature; i.e., the higher the temperature, the higher the average kinetic energy of the gas.</w:t>
      </w:r>
    </w:p>
    <w:p w14:paraId="73DD582D" w14:textId="77777777" w:rsidR="00295A75" w:rsidRDefault="00295A75" w:rsidP="004E0B74">
      <w:pPr>
        <w:numPr>
          <w:ilvl w:val="0"/>
          <w:numId w:val="7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lastRenderedPageBreak/>
        <w:t>The molecules do not exert any force of attraction or repulsion on one another except during collisions.</w:t>
      </w:r>
    </w:p>
    <w:p w14:paraId="0D8CB4AE" w14:textId="77777777" w:rsidR="00295A75" w:rsidRDefault="00295A75" w:rsidP="00295A75">
      <w:pPr>
        <w:pStyle w:val="Heading3"/>
        <w:shd w:val="clear" w:color="auto" w:fill="FFFFFF"/>
        <w:spacing w:before="300" w:after="150" w:line="420" w:lineRule="atLeast"/>
        <w:rPr>
          <w:rFonts w:ascii="Poppins" w:hAnsi="Poppins" w:cs="Poppins"/>
          <w:color w:val="444444"/>
          <w:sz w:val="30"/>
          <w:szCs w:val="30"/>
        </w:rPr>
      </w:pPr>
      <w:r>
        <w:rPr>
          <w:rStyle w:val="Strong"/>
          <w:rFonts w:ascii="Poppins" w:hAnsi="Poppins" w:cs="Poppins"/>
          <w:b w:val="0"/>
          <w:bCs w:val="0"/>
          <w:color w:val="444444"/>
          <w:sz w:val="30"/>
          <w:szCs w:val="30"/>
        </w:rPr>
        <w:t>A)</w:t>
      </w:r>
      <w:r>
        <w:rPr>
          <w:rFonts w:ascii="Poppins" w:hAnsi="Poppins" w:cs="Poppins"/>
          <w:color w:val="444444"/>
          <w:sz w:val="30"/>
          <w:szCs w:val="30"/>
        </w:rPr>
        <w:t> </w:t>
      </w:r>
      <w:r w:rsidRPr="00295A75">
        <w:rPr>
          <w:rStyle w:val="Strong"/>
          <w:rFonts w:ascii="Poppins" w:hAnsi="Poppins" w:cs="Poppins"/>
          <w:b w:val="0"/>
          <w:bCs w:val="0"/>
          <w:color w:val="444444"/>
          <w:sz w:val="30"/>
          <w:szCs w:val="30"/>
          <w:highlight w:val="yellow"/>
        </w:rPr>
        <w:t>Understanding Gas Laws of Ideal Gases</w:t>
      </w:r>
    </w:p>
    <w:p w14:paraId="69FC3446"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 Pressure </w:t>
      </w:r>
      <w:r>
        <w:rPr>
          <w:rStyle w:val="Strong"/>
          <w:rFonts w:ascii="Cambria" w:hAnsi="Cambria" w:cs="Cambria"/>
          <w:color w:val="444444"/>
        </w:rPr>
        <w:t>α</w:t>
      </w:r>
      <w:r>
        <w:rPr>
          <w:rStyle w:val="Strong"/>
          <w:rFonts w:ascii="Poppins" w:hAnsi="Poppins" w:cs="Poppins"/>
          <w:color w:val="444444"/>
        </w:rPr>
        <w:t xml:space="preserve"> Amount or Number of Particles at Constant Volume</w:t>
      </w:r>
    </w:p>
    <w:p w14:paraId="0B6E630F"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collision of the particles on the walls of the container creates pressure. Larger the number of the particle (amount) of the gas, the more the number of particles colliding with the walls of the container.</w:t>
      </w:r>
    </w:p>
    <w:p w14:paraId="24DAF311"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constant temperature and volume, the larger the amount (or the number of particles) of the gas, the higher will be the pressure.</w:t>
      </w:r>
    </w:p>
    <w:p w14:paraId="7EABAAFD"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ii) Avogadro’s Law – N </w:t>
      </w:r>
      <w:r>
        <w:rPr>
          <w:rStyle w:val="Strong"/>
          <w:rFonts w:ascii="Cambria" w:hAnsi="Cambria" w:cs="Cambria"/>
          <w:color w:val="444444"/>
        </w:rPr>
        <w:t>α</w:t>
      </w:r>
      <w:r>
        <w:rPr>
          <w:rStyle w:val="Strong"/>
          <w:rFonts w:ascii="Poppins" w:hAnsi="Poppins" w:cs="Poppins"/>
          <w:color w:val="444444"/>
        </w:rPr>
        <w:t xml:space="preserve"> V at Constant Pressure</w:t>
      </w:r>
    </w:p>
    <w:p w14:paraId="1ACBA79F"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When there is a greater number of particles, it increases the collisions and the pressure. If the pressure is to remain constant, the number of collisions can be reduced only by increasing the volume.</w:t>
      </w:r>
    </w:p>
    <w:p w14:paraId="11EA2E0B"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constant pressure, the volume is proportional to the amount of gas.</w:t>
      </w:r>
    </w:p>
    <w:p w14:paraId="5FF52713"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ii) Boyle’s Law – Pressure</w:t>
      </w:r>
    </w:p>
    <w:p w14:paraId="776D1B65" w14:textId="77777777" w:rsidR="00295A75" w:rsidRPr="00295A75" w:rsidRDefault="008921C8" w:rsidP="00295A75">
      <w:pPr>
        <w:rPr>
          <w:rStyle w:val="Strong"/>
          <w:rFonts w:ascii="Cambria" w:hAnsi="Cambria" w:cs="Cambria"/>
          <w:b w:val="0"/>
          <w:color w:val="444444"/>
          <w:sz w:val="40"/>
          <w:szCs w:val="40"/>
        </w:rPr>
      </w:pPr>
      <m:oMath>
        <m:eqArr>
          <m:eqArrPr>
            <m:ctrlPr>
              <w:rPr>
                <w:rStyle w:val="Strong"/>
                <w:rFonts w:ascii="Cambria Math" w:hAnsi="Cambria Math" w:cs="Cambria"/>
                <w:b w:val="0"/>
                <w:bCs w:val="0"/>
                <w:color w:val="444444"/>
                <w:sz w:val="40"/>
                <w:szCs w:val="40"/>
              </w:rPr>
            </m:ctrlPr>
          </m:eqArrPr>
          <m:e>
            <m:r>
              <w:rPr>
                <w:rStyle w:val="Strong"/>
                <w:rFonts w:ascii="Cambria Math" w:hAnsi="Cambria Math" w:cs="Cambria"/>
                <w:color w:val="444444"/>
                <w:sz w:val="40"/>
                <w:szCs w:val="40"/>
              </w:rPr>
              <m:t>α</m:t>
            </m:r>
            <m:f>
              <m:fPr>
                <m:ctrlPr>
                  <w:rPr>
                    <w:rStyle w:val="Strong"/>
                    <w:rFonts w:ascii="Cambria Math" w:hAnsi="Cambria Math" w:cs="Cambria"/>
                    <w:b w:val="0"/>
                    <w:bCs w:val="0"/>
                    <w:color w:val="444444"/>
                    <w:sz w:val="40"/>
                    <w:szCs w:val="40"/>
                  </w:rPr>
                </m:ctrlPr>
              </m:fPr>
              <m:num>
                <m:r>
                  <w:rPr>
                    <w:rStyle w:val="Strong"/>
                    <w:rFonts w:ascii="Cambria Math" w:hAnsi="Cambria Math" w:cs="Cambria"/>
                    <w:color w:val="444444"/>
                    <w:sz w:val="40"/>
                    <w:szCs w:val="40"/>
                  </w:rPr>
                  <m:t>1</m:t>
                </m:r>
              </m:num>
              <m:den>
                <m:r>
                  <w:rPr>
                    <w:rStyle w:val="Strong"/>
                    <w:rFonts w:ascii="Cambria Math" w:hAnsi="Cambria Math" w:cs="Cambria"/>
                    <w:color w:val="444444"/>
                    <w:sz w:val="40"/>
                    <w:szCs w:val="40"/>
                  </w:rPr>
                  <m:t>v</m:t>
                </m:r>
              </m:den>
            </m:f>
          </m:e>
        </m:eqArr>
      </m:oMath>
      <w:r w:rsidR="00295A75" w:rsidRPr="00295A75">
        <w:rPr>
          <w:rStyle w:val="Strong"/>
          <w:rFonts w:ascii="Cambria" w:hAnsi="Cambria" w:cs="Cambria"/>
          <w:b w:val="0"/>
          <w:color w:val="444444"/>
          <w:sz w:val="40"/>
          <w:szCs w:val="40"/>
        </w:rPr>
        <w:t xml:space="preserve"> </w:t>
      </w:r>
    </w:p>
    <w:p w14:paraId="32955370" w14:textId="7AF3D631" w:rsidR="00295A75" w:rsidRDefault="00295A75" w:rsidP="00295A75">
      <w:pPr>
        <w:rPr>
          <w:rFonts w:ascii="Times New Roman" w:hAnsi="Times New Roman" w:cs="Times New Roman"/>
          <w:sz w:val="24"/>
          <w:szCs w:val="24"/>
        </w:rPr>
      </w:pPr>
      <w:r>
        <w:rPr>
          <w:rStyle w:val="Strong"/>
          <w:rFonts w:ascii="Poppins" w:hAnsi="Poppins" w:cs="Poppins"/>
          <w:color w:val="444444"/>
          <w:sz w:val="21"/>
          <w:szCs w:val="21"/>
          <w:shd w:val="clear" w:color="auto" w:fill="FFFFFF"/>
        </w:rPr>
        <w:t>at Constant Temperature</w:t>
      </w:r>
    </w:p>
    <w:p w14:paraId="25AEC0D6"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a constant temperature, the kinetic energy of particles remains the same. If the volume is reduced at a constant temperature, then the number of particles in unit volume or area increases. If there is an increased number of particles in the unit area, then it increases the frequency of collisions per unit area.</w:t>
      </w:r>
    </w:p>
    <w:p w14:paraId="3C28A0B8"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constant temperature, the smaller the volume of the container, the larger the pressure.</w:t>
      </w:r>
    </w:p>
    <w:p w14:paraId="7DAA778D"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ii) Amonton’s Law: P </w:t>
      </w:r>
      <w:r>
        <w:rPr>
          <w:rStyle w:val="Strong"/>
          <w:rFonts w:ascii="Cambria" w:hAnsi="Cambria" w:cs="Cambria"/>
          <w:color w:val="444444"/>
        </w:rPr>
        <w:t>α</w:t>
      </w:r>
      <w:r>
        <w:rPr>
          <w:rStyle w:val="Strong"/>
          <w:rFonts w:ascii="Poppins" w:hAnsi="Poppins" w:cs="Poppins"/>
          <w:color w:val="444444"/>
        </w:rPr>
        <w:t xml:space="preserve"> T at Constant Volume</w:t>
      </w:r>
    </w:p>
    <w:p w14:paraId="0FB94BB8"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kinetic energy of the particle increases with temperature. When the volume is constant, with increased energy, particles move fast and increase the frequency of collisions per unit time on the walls of the container and hence the pressure.</w:t>
      </w:r>
    </w:p>
    <w:p w14:paraId="529A901C"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At constant volume, the higher the temperature, the higher will be the pressure of the gas.</w:t>
      </w:r>
    </w:p>
    <w:p w14:paraId="0E9759D7"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 xml:space="preserve">iv) Charles’s Law – V </w:t>
      </w:r>
      <w:r>
        <w:rPr>
          <w:rStyle w:val="Strong"/>
          <w:rFonts w:ascii="Cambria" w:hAnsi="Cambria" w:cs="Cambria"/>
          <w:color w:val="444444"/>
        </w:rPr>
        <w:t>α</w:t>
      </w:r>
      <w:r>
        <w:rPr>
          <w:rStyle w:val="Strong"/>
          <w:rFonts w:ascii="Poppins" w:hAnsi="Poppins" w:cs="Poppins"/>
          <w:color w:val="444444"/>
        </w:rPr>
        <w:t xml:space="preserve"> T at Constant Pressure</w:t>
      </w:r>
    </w:p>
    <w:p w14:paraId="5F5E5483"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change of temperature changes proportionately to the pressure. If the pressure also has to remain constant, then the number of collisions has to be changed proportionately. At constant pressure and a constant amount of substance, collisions can be changed only by changing the area or volume.</w:t>
      </w:r>
    </w:p>
    <w:p w14:paraId="40DD0366"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At constant pressure, volume changes proportionally to temperature.</w:t>
      </w:r>
    </w:p>
    <w:p w14:paraId="79D849C6" w14:textId="77777777" w:rsidR="00295A75" w:rsidRPr="00295A75" w:rsidRDefault="00295A75" w:rsidP="00295A75">
      <w:pPr>
        <w:pStyle w:val="NormalWeb"/>
        <w:shd w:val="clear" w:color="auto" w:fill="FFFFFF"/>
        <w:spacing w:before="0" w:beforeAutospacing="0" w:after="240" w:afterAutospacing="0" w:line="360" w:lineRule="atLeast"/>
        <w:rPr>
          <w:rFonts w:ascii="Poppins" w:hAnsi="Poppins" w:cs="Poppins"/>
          <w:color w:val="444444"/>
          <w:sz w:val="36"/>
          <w:szCs w:val="36"/>
        </w:rPr>
      </w:pPr>
      <w:r w:rsidRPr="00295A75">
        <w:rPr>
          <w:rStyle w:val="Strong"/>
          <w:rFonts w:ascii="Poppins" w:hAnsi="Poppins" w:cs="Poppins"/>
          <w:color w:val="444444"/>
          <w:sz w:val="36"/>
          <w:szCs w:val="36"/>
        </w:rPr>
        <w:t>v) Graham Law of Diffusion –</w:t>
      </w:r>
    </w:p>
    <w:p w14:paraId="7F055A8C" w14:textId="77777777" w:rsidR="00295A75" w:rsidRPr="00295A75" w:rsidRDefault="008921C8" w:rsidP="00295A75">
      <w:pPr>
        <w:pStyle w:val="NormalWeb"/>
        <w:shd w:val="clear" w:color="auto" w:fill="FFFFFF"/>
        <w:spacing w:before="0" w:beforeAutospacing="0" w:after="240" w:afterAutospacing="0" w:line="360" w:lineRule="atLeast"/>
        <w:rPr>
          <w:rStyle w:val="Strong"/>
          <w:rFonts w:ascii="Poppins" w:eastAsiaTheme="minorHAnsi" w:hAnsi="Poppins" w:cs="Poppins"/>
          <w:b w:val="0"/>
          <w:color w:val="444444"/>
          <w:sz w:val="36"/>
          <w:szCs w:val="36"/>
          <w:lang w:eastAsia="en-US"/>
        </w:rPr>
      </w:pPr>
      <m:oMath>
        <m:eqArr>
          <m:eqArrPr>
            <m:ctrlPr>
              <w:rPr>
                <w:rStyle w:val="Strong"/>
                <w:rFonts w:ascii="Cambria Math" w:eastAsiaTheme="minorHAnsi" w:hAnsi="Cambria Math" w:cs="Poppins"/>
                <w:b w:val="0"/>
                <w:bCs w:val="0"/>
                <w:color w:val="444444"/>
                <w:sz w:val="36"/>
                <w:szCs w:val="36"/>
                <w:lang w:eastAsia="en-US"/>
              </w:rPr>
            </m:ctrlPr>
          </m:eqArrPr>
          <m:e>
            <m:r>
              <w:rPr>
                <w:rStyle w:val="Strong"/>
                <w:rFonts w:ascii="Cambria Math" w:eastAsiaTheme="minorHAnsi" w:hAnsi="Cambria Math" w:cs="Poppins"/>
                <w:color w:val="444444"/>
                <w:sz w:val="36"/>
                <w:szCs w:val="36"/>
                <w:lang w:eastAsia="en-US"/>
              </w:rPr>
              <m:t>vα</m:t>
            </m:r>
            <m:rad>
              <m:radPr>
                <m:degHide m:val="1"/>
                <m:ctrlPr>
                  <w:rPr>
                    <w:rStyle w:val="Strong"/>
                    <w:rFonts w:ascii="Cambria Math" w:eastAsiaTheme="minorHAnsi" w:hAnsi="Cambria Math" w:cs="Poppins"/>
                    <w:b w:val="0"/>
                    <w:bCs w:val="0"/>
                    <w:color w:val="444444"/>
                    <w:sz w:val="36"/>
                    <w:szCs w:val="36"/>
                    <w:lang w:eastAsia="en-US"/>
                  </w:rPr>
                </m:ctrlPr>
              </m:radPr>
              <m:deg/>
              <m:e>
                <m:f>
                  <m:fPr>
                    <m:ctrlPr>
                      <w:rPr>
                        <w:rStyle w:val="Strong"/>
                        <w:rFonts w:ascii="Cambria Math" w:eastAsiaTheme="minorHAnsi" w:hAnsi="Cambria Math" w:cs="Poppins"/>
                        <w:b w:val="0"/>
                        <w:bCs w:val="0"/>
                        <w:color w:val="444444"/>
                        <w:sz w:val="36"/>
                        <w:szCs w:val="36"/>
                        <w:lang w:eastAsia="en-US"/>
                      </w:rPr>
                    </m:ctrlPr>
                  </m:fPr>
                  <m:num>
                    <m:r>
                      <w:rPr>
                        <w:rStyle w:val="Strong"/>
                        <w:rFonts w:ascii="Cambria Math" w:eastAsiaTheme="minorHAnsi" w:hAnsi="Cambria Math" w:cs="Poppins"/>
                        <w:color w:val="444444"/>
                        <w:sz w:val="36"/>
                        <w:szCs w:val="36"/>
                        <w:lang w:eastAsia="en-US"/>
                      </w:rPr>
                      <m:t>1</m:t>
                    </m:r>
                  </m:num>
                  <m:den>
                    <m:r>
                      <w:rPr>
                        <w:rStyle w:val="Strong"/>
                        <w:rFonts w:ascii="Cambria Math" w:eastAsiaTheme="minorHAnsi" w:hAnsi="Cambria Math" w:cs="Poppins"/>
                        <w:color w:val="444444"/>
                        <w:sz w:val="36"/>
                        <w:szCs w:val="36"/>
                        <w:lang w:eastAsia="en-US"/>
                      </w:rPr>
                      <m:t>M</m:t>
                    </m:r>
                  </m:den>
                </m:f>
              </m:e>
            </m:rad>
          </m:e>
        </m:eqArr>
      </m:oMath>
      <w:r w:rsidR="00295A75" w:rsidRPr="00295A75">
        <w:rPr>
          <w:rStyle w:val="Strong"/>
          <w:rFonts w:ascii="Poppins" w:eastAsiaTheme="minorHAnsi" w:hAnsi="Poppins" w:cs="Poppins"/>
          <w:b w:val="0"/>
          <w:color w:val="444444"/>
          <w:sz w:val="36"/>
          <w:szCs w:val="36"/>
          <w:lang w:eastAsia="en-US"/>
        </w:rPr>
        <w:t xml:space="preserve"> </w:t>
      </w:r>
    </w:p>
    <w:p w14:paraId="2082C3A6" w14:textId="4EC1E1EF" w:rsidR="00295A75" w:rsidRPr="00295A75" w:rsidRDefault="00295A75" w:rsidP="00295A75">
      <w:pPr>
        <w:pStyle w:val="NormalWeb"/>
        <w:shd w:val="clear" w:color="auto" w:fill="FFFFFF"/>
        <w:spacing w:before="0" w:beforeAutospacing="0" w:after="240" w:afterAutospacing="0" w:line="360" w:lineRule="atLeast"/>
        <w:rPr>
          <w:rFonts w:ascii="Poppins" w:hAnsi="Poppins" w:cs="Poppins"/>
          <w:color w:val="444444"/>
          <w:sz w:val="36"/>
          <w:szCs w:val="36"/>
        </w:rPr>
      </w:pPr>
      <w:r w:rsidRPr="00295A75">
        <w:rPr>
          <w:rFonts w:ascii="Poppins" w:hAnsi="Poppins" w:cs="Poppins"/>
          <w:color w:val="444444"/>
          <w:sz w:val="36"/>
          <w:szCs w:val="36"/>
        </w:rPr>
        <w:t>Two gases with molecular weights, M</w:t>
      </w:r>
      <w:r w:rsidRPr="00295A75">
        <w:rPr>
          <w:rFonts w:ascii="Poppins" w:hAnsi="Poppins" w:cs="Poppins"/>
          <w:color w:val="444444"/>
          <w:sz w:val="36"/>
          <w:szCs w:val="36"/>
          <w:vertAlign w:val="subscript"/>
        </w:rPr>
        <w:t>1</w:t>
      </w:r>
      <w:r w:rsidRPr="00295A75">
        <w:rPr>
          <w:rFonts w:ascii="Poppins" w:hAnsi="Poppins" w:cs="Poppins"/>
          <w:color w:val="444444"/>
          <w:sz w:val="36"/>
          <w:szCs w:val="36"/>
        </w:rPr>
        <w:t> and M</w:t>
      </w:r>
      <w:r w:rsidRPr="00295A75">
        <w:rPr>
          <w:rFonts w:ascii="Poppins" w:hAnsi="Poppins" w:cs="Poppins"/>
          <w:color w:val="444444"/>
          <w:sz w:val="36"/>
          <w:szCs w:val="36"/>
          <w:vertAlign w:val="subscript"/>
        </w:rPr>
        <w:t>2,</w:t>
      </w:r>
      <w:r w:rsidRPr="00295A75">
        <w:rPr>
          <w:rFonts w:ascii="Poppins" w:hAnsi="Poppins" w:cs="Poppins"/>
          <w:color w:val="444444"/>
          <w:sz w:val="36"/>
          <w:szCs w:val="36"/>
        </w:rPr>
        <w:t> will have the same kinetic energy at the same temperature. Then,</w:t>
      </w:r>
    </w:p>
    <w:p w14:paraId="78C3DEEF" w14:textId="77777777" w:rsidR="00295A75" w:rsidRPr="00295A75" w:rsidRDefault="008921C8" w:rsidP="00295A75">
      <w:pPr>
        <w:rPr>
          <w:rFonts w:ascii="Poppins" w:hAnsi="Poppins" w:cs="Poppins"/>
          <w:color w:val="444444"/>
          <w:sz w:val="36"/>
          <w:szCs w:val="36"/>
          <w:shd w:val="clear" w:color="auto" w:fill="FFFFFF"/>
        </w:rPr>
      </w:pPr>
      <m:oMath>
        <m:eqArr>
          <m:eqArrPr>
            <m:ctrlPr>
              <w:rPr>
                <w:rFonts w:ascii="Cambria Math" w:hAnsi="Cambria Math" w:cs="Poppins"/>
                <w:color w:val="444444"/>
                <w:sz w:val="36"/>
                <w:szCs w:val="36"/>
              </w:rPr>
            </m:ctrlPr>
          </m:eqArrPr>
          <m:e>
            <m:f>
              <m:fPr>
                <m:ctrlPr>
                  <w:rPr>
                    <w:rFonts w:ascii="Cambria Math" w:hAnsi="Cambria Math" w:cs="Poppins"/>
                    <w:color w:val="444444"/>
                    <w:sz w:val="36"/>
                    <w:szCs w:val="36"/>
                  </w:rPr>
                </m:ctrlPr>
              </m:fPr>
              <m:num>
                <m:r>
                  <w:rPr>
                    <w:rFonts w:ascii="Cambria Math" w:hAnsi="Cambria Math" w:cs="Poppins"/>
                    <w:color w:val="444444"/>
                    <w:sz w:val="36"/>
                    <w:szCs w:val="36"/>
                  </w:rPr>
                  <m:t>1</m:t>
                </m:r>
              </m:num>
              <m:den>
                <m:r>
                  <w:rPr>
                    <w:rFonts w:ascii="Cambria Math" w:hAnsi="Cambria Math" w:cs="Poppins"/>
                    <w:color w:val="444444"/>
                    <w:sz w:val="36"/>
                    <w:szCs w:val="36"/>
                  </w:rPr>
                  <m:t>2</m:t>
                </m:r>
              </m:den>
            </m:f>
            <m:sSub>
              <m:sSubPr>
                <m:ctrlPr>
                  <w:rPr>
                    <w:rFonts w:ascii="Cambria Math" w:hAnsi="Cambria Math" w:cs="Poppins"/>
                    <w:color w:val="444444"/>
                    <w:sz w:val="36"/>
                    <w:szCs w:val="36"/>
                  </w:rPr>
                </m:ctrlPr>
              </m:sSubPr>
              <m:e>
                <m:r>
                  <w:rPr>
                    <w:rFonts w:ascii="Cambria Math" w:hAnsi="Cambria Math" w:cs="Poppins"/>
                    <w:color w:val="444444"/>
                    <w:sz w:val="36"/>
                    <w:szCs w:val="36"/>
                  </w:rPr>
                  <m:t>M</m:t>
                </m:r>
              </m:e>
              <m:sub>
                <m:r>
                  <w:rPr>
                    <w:rFonts w:ascii="Cambria Math" w:hAnsi="Cambria Math" w:cs="Poppins"/>
                    <w:color w:val="444444"/>
                    <w:sz w:val="36"/>
                    <w:szCs w:val="36"/>
                  </w:rPr>
                  <m:t>1</m:t>
                </m:r>
              </m:sub>
            </m:sSub>
            <m:sSubSup>
              <m:sSubSupPr>
                <m:ctrlPr>
                  <w:rPr>
                    <w:rFonts w:ascii="Cambria Math" w:hAnsi="Cambria Math" w:cs="Poppins"/>
                    <w:color w:val="444444"/>
                    <w:sz w:val="36"/>
                    <w:szCs w:val="36"/>
                  </w:rPr>
                </m:ctrlPr>
              </m:sSubSupPr>
              <m:e>
                <m:r>
                  <w:rPr>
                    <w:rFonts w:ascii="Cambria Math" w:hAnsi="Cambria Math" w:cs="Poppins"/>
                    <w:color w:val="444444"/>
                    <w:sz w:val="36"/>
                    <w:szCs w:val="36"/>
                  </w:rPr>
                  <m:t>v</m:t>
                </m:r>
              </m:e>
              <m:sub>
                <m:r>
                  <w:rPr>
                    <w:rFonts w:ascii="Cambria Math" w:hAnsi="Cambria Math" w:cs="Poppins"/>
                    <w:color w:val="444444"/>
                    <w:sz w:val="36"/>
                    <w:szCs w:val="36"/>
                  </w:rPr>
                  <m:t>1</m:t>
                </m:r>
              </m:sub>
              <m:sup>
                <m:r>
                  <w:rPr>
                    <w:rFonts w:ascii="Cambria Math" w:hAnsi="Cambria Math" w:cs="Poppins"/>
                    <w:color w:val="444444"/>
                    <w:sz w:val="36"/>
                    <w:szCs w:val="36"/>
                  </w:rPr>
                  <m:t>2</m:t>
                </m:r>
              </m:sup>
            </m:sSubSup>
            <m:r>
              <w:rPr>
                <w:rFonts w:ascii="Cambria Math" w:hAnsi="Cambria Math" w:cs="Poppins"/>
                <w:color w:val="444444"/>
                <w:sz w:val="36"/>
                <w:szCs w:val="36"/>
              </w:rPr>
              <m:t>=</m:t>
            </m:r>
            <m:f>
              <m:fPr>
                <m:ctrlPr>
                  <w:rPr>
                    <w:rFonts w:ascii="Cambria Math" w:hAnsi="Cambria Math" w:cs="Poppins"/>
                    <w:color w:val="444444"/>
                    <w:sz w:val="36"/>
                    <w:szCs w:val="36"/>
                  </w:rPr>
                </m:ctrlPr>
              </m:fPr>
              <m:num>
                <m:r>
                  <w:rPr>
                    <w:rFonts w:ascii="Cambria Math" w:hAnsi="Cambria Math" w:cs="Poppins"/>
                    <w:color w:val="444444"/>
                    <w:sz w:val="36"/>
                    <w:szCs w:val="36"/>
                  </w:rPr>
                  <m:t>1</m:t>
                </m:r>
              </m:num>
              <m:den>
                <m:r>
                  <w:rPr>
                    <w:rFonts w:ascii="Cambria Math" w:hAnsi="Cambria Math" w:cs="Poppins"/>
                    <w:color w:val="444444"/>
                    <w:sz w:val="36"/>
                    <w:szCs w:val="36"/>
                  </w:rPr>
                  <m:t>2</m:t>
                </m:r>
              </m:den>
            </m:f>
            <m:sSub>
              <m:sSubPr>
                <m:ctrlPr>
                  <w:rPr>
                    <w:rFonts w:ascii="Cambria Math" w:hAnsi="Cambria Math" w:cs="Poppins"/>
                    <w:color w:val="444444"/>
                    <w:sz w:val="36"/>
                    <w:szCs w:val="36"/>
                  </w:rPr>
                </m:ctrlPr>
              </m:sSubPr>
              <m:e>
                <m:r>
                  <w:rPr>
                    <w:rFonts w:ascii="Cambria Math" w:hAnsi="Cambria Math" w:cs="Poppins"/>
                    <w:color w:val="444444"/>
                    <w:sz w:val="36"/>
                    <w:szCs w:val="36"/>
                  </w:rPr>
                  <m:t>M</m:t>
                </m:r>
              </m:e>
              <m:sub>
                <m:r>
                  <w:rPr>
                    <w:rFonts w:ascii="Cambria Math" w:hAnsi="Cambria Math" w:cs="Poppins"/>
                    <w:color w:val="444444"/>
                    <w:sz w:val="36"/>
                    <w:szCs w:val="36"/>
                  </w:rPr>
                  <m:t>2</m:t>
                </m:r>
              </m:sub>
            </m:sSub>
            <m:sSubSup>
              <m:sSubSupPr>
                <m:ctrlPr>
                  <w:rPr>
                    <w:rFonts w:ascii="Cambria Math" w:hAnsi="Cambria Math" w:cs="Poppins"/>
                    <w:color w:val="444444"/>
                    <w:sz w:val="36"/>
                    <w:szCs w:val="36"/>
                  </w:rPr>
                </m:ctrlPr>
              </m:sSubSupPr>
              <m:e>
                <m:r>
                  <w:rPr>
                    <w:rFonts w:ascii="Cambria Math" w:hAnsi="Cambria Math" w:cs="Poppins"/>
                    <w:color w:val="444444"/>
                    <w:sz w:val="36"/>
                    <w:szCs w:val="36"/>
                  </w:rPr>
                  <m:t>v</m:t>
                </m:r>
              </m:e>
              <m:sub>
                <m:r>
                  <w:rPr>
                    <w:rFonts w:ascii="Cambria Math" w:hAnsi="Cambria Math" w:cs="Poppins"/>
                    <w:color w:val="444444"/>
                    <w:sz w:val="36"/>
                    <w:szCs w:val="36"/>
                  </w:rPr>
                  <m:t>2</m:t>
                </m:r>
              </m:sub>
              <m:sup>
                <m:r>
                  <w:rPr>
                    <w:rFonts w:ascii="Cambria Math" w:hAnsi="Cambria Math" w:cs="Poppins"/>
                    <w:color w:val="444444"/>
                    <w:sz w:val="36"/>
                    <w:szCs w:val="36"/>
                  </w:rPr>
                  <m:t>2</m:t>
                </m:r>
              </m:sup>
            </m:sSubSup>
          </m:e>
        </m:eqArr>
      </m:oMath>
      <w:r w:rsidR="00295A75" w:rsidRPr="00295A75">
        <w:rPr>
          <w:rFonts w:ascii="Poppins" w:hAnsi="Poppins" w:cs="Poppins"/>
          <w:color w:val="444444"/>
          <w:sz w:val="36"/>
          <w:szCs w:val="36"/>
          <w:shd w:val="clear" w:color="auto" w:fill="FFFFFF"/>
        </w:rPr>
        <w:t xml:space="preserve"> </w:t>
      </w:r>
    </w:p>
    <w:p w14:paraId="1A08C389" w14:textId="596AFEF5" w:rsidR="00295A75" w:rsidRPr="00295A75" w:rsidRDefault="00295A75" w:rsidP="00295A75">
      <w:pPr>
        <w:rPr>
          <w:rFonts w:ascii="Times New Roman" w:hAnsi="Times New Roman" w:cs="Times New Roman"/>
          <w:sz w:val="36"/>
          <w:szCs w:val="36"/>
        </w:rPr>
      </w:pPr>
      <w:r w:rsidRPr="00295A75">
        <w:rPr>
          <w:rFonts w:ascii="Poppins" w:hAnsi="Poppins" w:cs="Poppins"/>
          <w:color w:val="444444"/>
          <w:sz w:val="36"/>
          <w:szCs w:val="36"/>
          <w:shd w:val="clear" w:color="auto" w:fill="FFFFFF"/>
        </w:rPr>
        <w:t>or</w:t>
      </w:r>
    </w:p>
    <w:p w14:paraId="4EB0DF4B" w14:textId="5C77B4EC" w:rsidR="00295A75" w:rsidRPr="00295A75" w:rsidRDefault="008921C8" w:rsidP="00295A75">
      <w:pPr>
        <w:rPr>
          <w:rFonts w:ascii="Times New Roman" w:hAnsi="Times New Roman" w:cs="Times New Roman"/>
          <w:sz w:val="36"/>
          <w:szCs w:val="36"/>
        </w:rPr>
      </w:pPr>
      <m:oMath>
        <m:eqArr>
          <m:eqArrPr>
            <m:ctrlPr>
              <w:rPr>
                <w:rFonts w:ascii="Cambria Math" w:hAnsi="Cambria Math" w:cs="Poppins"/>
                <w:color w:val="444444"/>
                <w:sz w:val="36"/>
                <w:szCs w:val="36"/>
              </w:rPr>
            </m:ctrlPr>
          </m:eqArrPr>
          <m:e>
            <m:sSub>
              <m:sSubPr>
                <m:ctrlPr>
                  <w:rPr>
                    <w:rFonts w:ascii="Cambria Math" w:hAnsi="Cambria Math" w:cs="Poppins"/>
                    <w:color w:val="444444"/>
                    <w:sz w:val="36"/>
                    <w:szCs w:val="36"/>
                  </w:rPr>
                </m:ctrlPr>
              </m:sSubPr>
              <m:e>
                <m:r>
                  <w:rPr>
                    <w:rFonts w:ascii="Cambria Math" w:hAnsi="Cambria Math" w:cs="Poppins"/>
                    <w:color w:val="444444"/>
                    <w:sz w:val="36"/>
                    <w:szCs w:val="36"/>
                  </w:rPr>
                  <m:t>M</m:t>
                </m:r>
              </m:e>
              <m:sub>
                <m:r>
                  <w:rPr>
                    <w:rFonts w:ascii="Cambria Math" w:hAnsi="Cambria Math" w:cs="Poppins"/>
                    <w:color w:val="444444"/>
                    <w:sz w:val="36"/>
                    <w:szCs w:val="36"/>
                  </w:rPr>
                  <m:t>1</m:t>
                </m:r>
              </m:sub>
            </m:sSub>
            <m:sSubSup>
              <m:sSubSupPr>
                <m:ctrlPr>
                  <w:rPr>
                    <w:rFonts w:ascii="Cambria Math" w:hAnsi="Cambria Math" w:cs="Poppins"/>
                    <w:color w:val="444444"/>
                    <w:sz w:val="36"/>
                    <w:szCs w:val="36"/>
                  </w:rPr>
                </m:ctrlPr>
              </m:sSubSupPr>
              <m:e>
                <m:r>
                  <w:rPr>
                    <w:rFonts w:ascii="Cambria Math" w:hAnsi="Cambria Math" w:cs="Poppins"/>
                    <w:color w:val="444444"/>
                    <w:sz w:val="36"/>
                    <w:szCs w:val="36"/>
                  </w:rPr>
                  <m:t>v</m:t>
                </m:r>
              </m:e>
              <m:sub>
                <m:r>
                  <w:rPr>
                    <w:rFonts w:ascii="Cambria Math" w:hAnsi="Cambria Math" w:cs="Poppins"/>
                    <w:color w:val="444444"/>
                    <w:sz w:val="36"/>
                    <w:szCs w:val="36"/>
                  </w:rPr>
                  <m:t>1</m:t>
                </m:r>
              </m:sub>
              <m:sup>
                <m:r>
                  <w:rPr>
                    <w:rFonts w:ascii="Cambria Math" w:hAnsi="Cambria Math" w:cs="Poppins"/>
                    <w:color w:val="444444"/>
                    <w:sz w:val="36"/>
                    <w:szCs w:val="36"/>
                  </w:rPr>
                  <m:t>2</m:t>
                </m:r>
              </m:sup>
            </m:sSubSup>
            <m:r>
              <w:rPr>
                <w:rFonts w:ascii="Cambria Math" w:hAnsi="Cambria Math" w:cs="Poppins"/>
                <w:color w:val="444444"/>
                <w:sz w:val="36"/>
                <w:szCs w:val="36"/>
              </w:rPr>
              <m:t>=</m:t>
            </m:r>
            <m:sSub>
              <m:sSubPr>
                <m:ctrlPr>
                  <w:rPr>
                    <w:rFonts w:ascii="Cambria Math" w:hAnsi="Cambria Math" w:cs="Poppins"/>
                    <w:color w:val="444444"/>
                    <w:sz w:val="36"/>
                    <w:szCs w:val="36"/>
                  </w:rPr>
                </m:ctrlPr>
              </m:sSubPr>
              <m:e>
                <m:r>
                  <w:rPr>
                    <w:rFonts w:ascii="Cambria Math" w:hAnsi="Cambria Math" w:cs="Poppins"/>
                    <w:color w:val="444444"/>
                    <w:sz w:val="36"/>
                    <w:szCs w:val="36"/>
                  </w:rPr>
                  <m:t>M</m:t>
                </m:r>
              </m:e>
              <m:sub>
                <m:r>
                  <w:rPr>
                    <w:rFonts w:ascii="Cambria Math" w:hAnsi="Cambria Math" w:cs="Poppins"/>
                    <w:color w:val="444444"/>
                    <w:sz w:val="36"/>
                    <w:szCs w:val="36"/>
                  </w:rPr>
                  <m:t>2</m:t>
                </m:r>
              </m:sub>
            </m:sSub>
            <m:sSubSup>
              <m:sSubSupPr>
                <m:ctrlPr>
                  <w:rPr>
                    <w:rFonts w:ascii="Cambria Math" w:hAnsi="Cambria Math" w:cs="Poppins"/>
                    <w:color w:val="444444"/>
                    <w:sz w:val="36"/>
                    <w:szCs w:val="36"/>
                  </w:rPr>
                </m:ctrlPr>
              </m:sSubSupPr>
              <m:e>
                <m:r>
                  <w:rPr>
                    <w:rFonts w:ascii="Cambria Math" w:hAnsi="Cambria Math" w:cs="Poppins"/>
                    <w:color w:val="444444"/>
                    <w:sz w:val="36"/>
                    <w:szCs w:val="36"/>
                  </w:rPr>
                  <m:t>v</m:t>
                </m:r>
              </m:e>
              <m:sub>
                <m:r>
                  <w:rPr>
                    <w:rFonts w:ascii="Cambria Math" w:hAnsi="Cambria Math" w:cs="Poppins"/>
                    <w:color w:val="444444"/>
                    <w:sz w:val="36"/>
                    <w:szCs w:val="36"/>
                  </w:rPr>
                  <m:t>2</m:t>
                </m:r>
              </m:sub>
              <m:sup>
                <m:r>
                  <w:rPr>
                    <w:rFonts w:ascii="Cambria Math" w:hAnsi="Cambria Math" w:cs="Poppins"/>
                    <w:color w:val="444444"/>
                    <w:sz w:val="36"/>
                    <w:szCs w:val="36"/>
                  </w:rPr>
                  <m:t>2</m:t>
                </m:r>
              </m:sup>
            </m:sSubSup>
          </m:e>
        </m:eqArr>
      </m:oMath>
      <w:r w:rsidR="00295A75" w:rsidRPr="00295A75">
        <w:rPr>
          <w:rFonts w:ascii="Poppins" w:hAnsi="Poppins" w:cs="Poppins"/>
          <w:color w:val="444444"/>
          <w:sz w:val="36"/>
          <w:szCs w:val="36"/>
          <w:shd w:val="clear" w:color="auto" w:fill="FFFFFF"/>
        </w:rPr>
        <w:t xml:space="preserve"> or</w:t>
      </w:r>
    </w:p>
    <w:p w14:paraId="023A5D11" w14:textId="77777777" w:rsidR="00295A75" w:rsidRPr="00295A75" w:rsidRDefault="008921C8" w:rsidP="00295A75">
      <w:pPr>
        <w:rPr>
          <w:rFonts w:ascii="Poppins" w:hAnsi="Poppins" w:cs="Poppins"/>
          <w:color w:val="444444"/>
          <w:sz w:val="36"/>
          <w:szCs w:val="36"/>
          <w:shd w:val="clear" w:color="auto" w:fill="FFFFFF"/>
        </w:rPr>
      </w:pPr>
      <m:oMath>
        <m:eqArr>
          <m:eqArrPr>
            <m:ctrlPr>
              <w:rPr>
                <w:rFonts w:ascii="Cambria Math" w:hAnsi="Cambria Math" w:cs="Poppins"/>
                <w:color w:val="444444"/>
                <w:sz w:val="36"/>
                <w:szCs w:val="36"/>
              </w:rPr>
            </m:ctrlPr>
          </m:eqArrPr>
          <m:e>
            <m:f>
              <m:fPr>
                <m:ctrlPr>
                  <w:rPr>
                    <w:rFonts w:ascii="Cambria Math" w:hAnsi="Cambria Math" w:cs="Poppins"/>
                    <w:color w:val="444444"/>
                    <w:sz w:val="36"/>
                    <w:szCs w:val="36"/>
                  </w:rPr>
                </m:ctrlPr>
              </m:fPr>
              <m:num>
                <m:sSubSup>
                  <m:sSubSupPr>
                    <m:ctrlPr>
                      <w:rPr>
                        <w:rFonts w:ascii="Cambria Math" w:hAnsi="Cambria Math" w:cs="Poppins"/>
                        <w:color w:val="444444"/>
                        <w:sz w:val="36"/>
                        <w:szCs w:val="36"/>
                      </w:rPr>
                    </m:ctrlPr>
                  </m:sSubSupPr>
                  <m:e>
                    <m:r>
                      <w:rPr>
                        <w:rFonts w:ascii="Cambria Math" w:hAnsi="Cambria Math" w:cs="Poppins"/>
                        <w:color w:val="444444"/>
                        <w:sz w:val="36"/>
                        <w:szCs w:val="36"/>
                      </w:rPr>
                      <m:t>v</m:t>
                    </m:r>
                  </m:e>
                  <m:sub>
                    <m:r>
                      <w:rPr>
                        <w:rFonts w:ascii="Cambria Math" w:hAnsi="Cambria Math" w:cs="Poppins"/>
                        <w:color w:val="444444"/>
                        <w:sz w:val="36"/>
                        <w:szCs w:val="36"/>
                      </w:rPr>
                      <m:t>1</m:t>
                    </m:r>
                  </m:sub>
                  <m:sup>
                    <m:r>
                      <w:rPr>
                        <w:rFonts w:ascii="Cambria Math" w:hAnsi="Cambria Math" w:cs="Poppins"/>
                        <w:color w:val="444444"/>
                        <w:sz w:val="36"/>
                        <w:szCs w:val="36"/>
                      </w:rPr>
                      <m:t>2</m:t>
                    </m:r>
                  </m:sup>
                </m:sSubSup>
              </m:num>
              <m:den>
                <m:sSubSup>
                  <m:sSubSupPr>
                    <m:ctrlPr>
                      <w:rPr>
                        <w:rFonts w:ascii="Cambria Math" w:hAnsi="Cambria Math" w:cs="Poppins"/>
                        <w:color w:val="444444"/>
                        <w:sz w:val="36"/>
                        <w:szCs w:val="36"/>
                      </w:rPr>
                    </m:ctrlPr>
                  </m:sSubSupPr>
                  <m:e>
                    <m:r>
                      <w:rPr>
                        <w:rFonts w:ascii="Cambria Math" w:hAnsi="Cambria Math" w:cs="Poppins"/>
                        <w:color w:val="444444"/>
                        <w:sz w:val="36"/>
                        <w:szCs w:val="36"/>
                      </w:rPr>
                      <m:t>v</m:t>
                    </m:r>
                  </m:e>
                  <m:sub>
                    <m:r>
                      <w:rPr>
                        <w:rFonts w:ascii="Cambria Math" w:hAnsi="Cambria Math" w:cs="Poppins"/>
                        <w:color w:val="444444"/>
                        <w:sz w:val="36"/>
                        <w:szCs w:val="36"/>
                      </w:rPr>
                      <m:t>2</m:t>
                    </m:r>
                  </m:sub>
                  <m:sup>
                    <m:r>
                      <w:rPr>
                        <w:rFonts w:ascii="Cambria Math" w:hAnsi="Cambria Math" w:cs="Poppins"/>
                        <w:color w:val="444444"/>
                        <w:sz w:val="36"/>
                        <w:szCs w:val="36"/>
                      </w:rPr>
                      <m:t>2</m:t>
                    </m:r>
                  </m:sup>
                </m:sSubSup>
              </m:den>
            </m:f>
            <m:r>
              <w:rPr>
                <w:rFonts w:ascii="Cambria Math" w:hAnsi="Cambria Math" w:cs="Poppins"/>
                <w:color w:val="444444"/>
                <w:sz w:val="36"/>
                <w:szCs w:val="36"/>
              </w:rPr>
              <m:t>=</m:t>
            </m:r>
            <m:f>
              <m:fPr>
                <m:ctrlPr>
                  <w:rPr>
                    <w:rFonts w:ascii="Cambria Math" w:hAnsi="Cambria Math" w:cs="Poppins"/>
                    <w:color w:val="444444"/>
                    <w:sz w:val="36"/>
                    <w:szCs w:val="36"/>
                  </w:rPr>
                </m:ctrlPr>
              </m:fPr>
              <m:num>
                <m:sSub>
                  <m:sSubPr>
                    <m:ctrlPr>
                      <w:rPr>
                        <w:rFonts w:ascii="Cambria Math" w:hAnsi="Cambria Math" w:cs="Poppins"/>
                        <w:color w:val="444444"/>
                        <w:sz w:val="36"/>
                        <w:szCs w:val="36"/>
                      </w:rPr>
                    </m:ctrlPr>
                  </m:sSubPr>
                  <m:e>
                    <m:r>
                      <w:rPr>
                        <w:rFonts w:ascii="Cambria Math" w:hAnsi="Cambria Math" w:cs="Poppins"/>
                        <w:color w:val="444444"/>
                        <w:sz w:val="36"/>
                        <w:szCs w:val="36"/>
                      </w:rPr>
                      <m:t>M</m:t>
                    </m:r>
                  </m:e>
                  <m:sub>
                    <m:r>
                      <w:rPr>
                        <w:rFonts w:ascii="Cambria Math" w:hAnsi="Cambria Math" w:cs="Poppins"/>
                        <w:color w:val="444444"/>
                        <w:sz w:val="36"/>
                        <w:szCs w:val="36"/>
                      </w:rPr>
                      <m:t>2</m:t>
                    </m:r>
                  </m:sub>
                </m:sSub>
              </m:num>
              <m:den>
                <m:sSub>
                  <m:sSubPr>
                    <m:ctrlPr>
                      <w:rPr>
                        <w:rFonts w:ascii="Cambria Math" w:hAnsi="Cambria Math" w:cs="Poppins"/>
                        <w:color w:val="444444"/>
                        <w:sz w:val="36"/>
                        <w:szCs w:val="36"/>
                      </w:rPr>
                    </m:ctrlPr>
                  </m:sSubPr>
                  <m:e>
                    <m:r>
                      <w:rPr>
                        <w:rFonts w:ascii="Cambria Math" w:hAnsi="Cambria Math" w:cs="Poppins"/>
                        <w:color w:val="444444"/>
                        <w:sz w:val="36"/>
                        <w:szCs w:val="36"/>
                      </w:rPr>
                      <m:t>M</m:t>
                    </m:r>
                  </m:e>
                  <m:sub>
                    <m:r>
                      <w:rPr>
                        <w:rFonts w:ascii="Cambria Math" w:hAnsi="Cambria Math" w:cs="Poppins"/>
                        <w:color w:val="444444"/>
                        <w:sz w:val="36"/>
                        <w:szCs w:val="36"/>
                      </w:rPr>
                      <m:t>1</m:t>
                    </m:r>
                  </m:sub>
                </m:sSub>
              </m:den>
            </m:f>
          </m:e>
        </m:eqArr>
      </m:oMath>
      <w:r w:rsidR="00295A75" w:rsidRPr="00295A75">
        <w:rPr>
          <w:rFonts w:ascii="Poppins" w:hAnsi="Poppins" w:cs="Poppins"/>
          <w:color w:val="444444"/>
          <w:sz w:val="36"/>
          <w:szCs w:val="36"/>
          <w:shd w:val="clear" w:color="auto" w:fill="FFFFFF"/>
        </w:rPr>
        <w:t xml:space="preserve"> </w:t>
      </w:r>
    </w:p>
    <w:p w14:paraId="46FB75CC" w14:textId="1F43AC6C" w:rsidR="00295A75" w:rsidRPr="00295A75" w:rsidRDefault="00295A75" w:rsidP="00295A75">
      <w:pPr>
        <w:rPr>
          <w:rFonts w:ascii="Times New Roman" w:hAnsi="Times New Roman" w:cs="Times New Roman"/>
          <w:sz w:val="36"/>
          <w:szCs w:val="36"/>
        </w:rPr>
      </w:pPr>
      <w:r w:rsidRPr="00295A75">
        <w:rPr>
          <w:rFonts w:ascii="Poppins" w:hAnsi="Poppins" w:cs="Poppins"/>
          <w:color w:val="444444"/>
          <w:sz w:val="36"/>
          <w:szCs w:val="36"/>
          <w:shd w:val="clear" w:color="auto" w:fill="FFFFFF"/>
        </w:rPr>
        <w:t>or</w:t>
      </w:r>
    </w:p>
    <w:p w14:paraId="71549385" w14:textId="77777777" w:rsidR="00295A75" w:rsidRPr="00295A75" w:rsidRDefault="008921C8" w:rsidP="00295A75">
      <w:pPr>
        <w:pStyle w:val="NormalWeb"/>
        <w:shd w:val="clear" w:color="auto" w:fill="FFFFFF"/>
        <w:spacing w:before="0" w:beforeAutospacing="0" w:after="240" w:afterAutospacing="0" w:line="360" w:lineRule="atLeast"/>
        <w:rPr>
          <w:rFonts w:ascii="Poppins" w:eastAsiaTheme="minorHAnsi" w:hAnsi="Poppins" w:cs="Poppins"/>
          <w:color w:val="444444"/>
          <w:sz w:val="36"/>
          <w:szCs w:val="36"/>
          <w:lang w:eastAsia="en-US"/>
        </w:rPr>
      </w:pPr>
      <m:oMath>
        <m:eqArr>
          <m:eqArrPr>
            <m:ctrlPr>
              <w:rPr>
                <w:rFonts w:ascii="Cambria Math" w:eastAsiaTheme="minorHAnsi" w:hAnsi="Cambria Math" w:cs="Poppins"/>
                <w:color w:val="444444"/>
                <w:sz w:val="36"/>
                <w:szCs w:val="36"/>
                <w:lang w:eastAsia="en-US"/>
              </w:rPr>
            </m:ctrlPr>
          </m:eqArrPr>
          <m:e>
            <m:f>
              <m:fPr>
                <m:ctrlPr>
                  <w:rPr>
                    <w:rFonts w:ascii="Cambria Math" w:eastAsiaTheme="minorHAnsi" w:hAnsi="Cambria Math" w:cs="Poppins"/>
                    <w:color w:val="444444"/>
                    <w:sz w:val="36"/>
                    <w:szCs w:val="36"/>
                    <w:lang w:eastAsia="en-US"/>
                  </w:rPr>
                </m:ctrlPr>
              </m:fPr>
              <m:num>
                <m:sSub>
                  <m:sSubPr>
                    <m:ctrlPr>
                      <w:rPr>
                        <w:rFonts w:ascii="Cambria Math" w:eastAsiaTheme="minorHAnsi" w:hAnsi="Cambria Math" w:cs="Poppins"/>
                        <w:color w:val="444444"/>
                        <w:sz w:val="36"/>
                        <w:szCs w:val="36"/>
                        <w:lang w:eastAsia="en-US"/>
                      </w:rPr>
                    </m:ctrlPr>
                  </m:sSubPr>
                  <m:e>
                    <m:r>
                      <w:rPr>
                        <w:rFonts w:ascii="Cambria Math" w:eastAsiaTheme="minorHAnsi" w:hAnsi="Cambria Math" w:cs="Poppins"/>
                        <w:color w:val="444444"/>
                        <w:sz w:val="36"/>
                        <w:szCs w:val="36"/>
                        <w:lang w:eastAsia="en-US"/>
                      </w:rPr>
                      <m:t>v</m:t>
                    </m:r>
                  </m:e>
                  <m:sub>
                    <m:r>
                      <w:rPr>
                        <w:rFonts w:ascii="Cambria Math" w:eastAsiaTheme="minorHAnsi" w:hAnsi="Cambria Math" w:cs="Poppins"/>
                        <w:color w:val="444444"/>
                        <w:sz w:val="36"/>
                        <w:szCs w:val="36"/>
                        <w:lang w:eastAsia="en-US"/>
                      </w:rPr>
                      <m:t>1</m:t>
                    </m:r>
                  </m:sub>
                </m:sSub>
              </m:num>
              <m:den>
                <m:sSub>
                  <m:sSubPr>
                    <m:ctrlPr>
                      <w:rPr>
                        <w:rFonts w:ascii="Cambria Math" w:eastAsiaTheme="minorHAnsi" w:hAnsi="Cambria Math" w:cs="Poppins"/>
                        <w:color w:val="444444"/>
                        <w:sz w:val="36"/>
                        <w:szCs w:val="36"/>
                        <w:lang w:eastAsia="en-US"/>
                      </w:rPr>
                    </m:ctrlPr>
                  </m:sSubPr>
                  <m:e>
                    <m:r>
                      <w:rPr>
                        <w:rFonts w:ascii="Cambria Math" w:eastAsiaTheme="minorHAnsi" w:hAnsi="Cambria Math" w:cs="Poppins"/>
                        <w:color w:val="444444"/>
                        <w:sz w:val="36"/>
                        <w:szCs w:val="36"/>
                        <w:lang w:eastAsia="en-US"/>
                      </w:rPr>
                      <m:t>v</m:t>
                    </m:r>
                  </m:e>
                  <m:sub>
                    <m:r>
                      <w:rPr>
                        <w:rFonts w:ascii="Cambria Math" w:eastAsiaTheme="minorHAnsi" w:hAnsi="Cambria Math" w:cs="Poppins"/>
                        <w:color w:val="444444"/>
                        <w:sz w:val="36"/>
                        <w:szCs w:val="36"/>
                        <w:lang w:eastAsia="en-US"/>
                      </w:rPr>
                      <m:t>2</m:t>
                    </m:r>
                  </m:sub>
                </m:sSub>
              </m:den>
            </m:f>
            <m:r>
              <w:rPr>
                <w:rFonts w:ascii="Cambria Math" w:eastAsiaTheme="minorHAnsi" w:hAnsi="Cambria Math" w:cs="Poppins"/>
                <w:color w:val="444444"/>
                <w:sz w:val="36"/>
                <w:szCs w:val="36"/>
                <w:lang w:eastAsia="en-US"/>
              </w:rPr>
              <m:t>=</m:t>
            </m:r>
            <m:rad>
              <m:radPr>
                <m:degHide m:val="1"/>
                <m:ctrlPr>
                  <w:rPr>
                    <w:rFonts w:ascii="Cambria Math" w:eastAsiaTheme="minorHAnsi" w:hAnsi="Cambria Math" w:cs="Poppins"/>
                    <w:color w:val="444444"/>
                    <w:sz w:val="36"/>
                    <w:szCs w:val="36"/>
                    <w:lang w:eastAsia="en-US"/>
                  </w:rPr>
                </m:ctrlPr>
              </m:radPr>
              <m:deg/>
              <m:e>
                <m:f>
                  <m:fPr>
                    <m:ctrlPr>
                      <w:rPr>
                        <w:rFonts w:ascii="Cambria Math" w:eastAsiaTheme="minorHAnsi" w:hAnsi="Cambria Math" w:cs="Poppins"/>
                        <w:color w:val="444444"/>
                        <w:sz w:val="36"/>
                        <w:szCs w:val="36"/>
                        <w:lang w:eastAsia="en-US"/>
                      </w:rPr>
                    </m:ctrlPr>
                  </m:fPr>
                  <m:num>
                    <m:sSub>
                      <m:sSubPr>
                        <m:ctrlPr>
                          <w:rPr>
                            <w:rFonts w:ascii="Cambria Math" w:eastAsiaTheme="minorHAnsi" w:hAnsi="Cambria Math" w:cs="Poppins"/>
                            <w:color w:val="444444"/>
                            <w:sz w:val="36"/>
                            <w:szCs w:val="36"/>
                            <w:lang w:eastAsia="en-US"/>
                          </w:rPr>
                        </m:ctrlPr>
                      </m:sSubPr>
                      <m:e>
                        <m:r>
                          <w:rPr>
                            <w:rFonts w:ascii="Cambria Math" w:eastAsiaTheme="minorHAnsi" w:hAnsi="Cambria Math" w:cs="Poppins"/>
                            <w:color w:val="444444"/>
                            <w:sz w:val="36"/>
                            <w:szCs w:val="36"/>
                            <w:lang w:eastAsia="en-US"/>
                          </w:rPr>
                          <m:t>M</m:t>
                        </m:r>
                      </m:e>
                      <m:sub>
                        <m:r>
                          <w:rPr>
                            <w:rFonts w:ascii="Cambria Math" w:eastAsiaTheme="minorHAnsi" w:hAnsi="Cambria Math" w:cs="Poppins"/>
                            <w:color w:val="444444"/>
                            <w:sz w:val="36"/>
                            <w:szCs w:val="36"/>
                            <w:lang w:eastAsia="en-US"/>
                          </w:rPr>
                          <m:t>2</m:t>
                        </m:r>
                      </m:sub>
                    </m:sSub>
                  </m:num>
                  <m:den>
                    <m:sSub>
                      <m:sSubPr>
                        <m:ctrlPr>
                          <w:rPr>
                            <w:rFonts w:ascii="Cambria Math" w:eastAsiaTheme="minorHAnsi" w:hAnsi="Cambria Math" w:cs="Poppins"/>
                            <w:color w:val="444444"/>
                            <w:sz w:val="36"/>
                            <w:szCs w:val="36"/>
                            <w:lang w:eastAsia="en-US"/>
                          </w:rPr>
                        </m:ctrlPr>
                      </m:sSubPr>
                      <m:e>
                        <m:r>
                          <w:rPr>
                            <w:rFonts w:ascii="Cambria Math" w:eastAsiaTheme="minorHAnsi" w:hAnsi="Cambria Math" w:cs="Poppins"/>
                            <w:color w:val="444444"/>
                            <w:sz w:val="36"/>
                            <w:szCs w:val="36"/>
                            <w:lang w:eastAsia="en-US"/>
                          </w:rPr>
                          <m:t>M</m:t>
                        </m:r>
                      </m:e>
                      <m:sub>
                        <m:r>
                          <w:rPr>
                            <w:rFonts w:ascii="Cambria Math" w:eastAsiaTheme="minorHAnsi" w:hAnsi="Cambria Math" w:cs="Poppins"/>
                            <w:color w:val="444444"/>
                            <w:sz w:val="36"/>
                            <w:szCs w:val="36"/>
                            <w:lang w:eastAsia="en-US"/>
                          </w:rPr>
                          <m:t>1</m:t>
                        </m:r>
                      </m:sub>
                    </m:sSub>
                  </m:den>
                </m:f>
              </m:e>
            </m:rad>
          </m:e>
        </m:eqArr>
      </m:oMath>
      <w:r w:rsidR="00295A75" w:rsidRPr="00295A75">
        <w:rPr>
          <w:rFonts w:ascii="Poppins" w:eastAsiaTheme="minorHAnsi" w:hAnsi="Poppins" w:cs="Poppins"/>
          <w:color w:val="444444"/>
          <w:sz w:val="36"/>
          <w:szCs w:val="36"/>
          <w:lang w:eastAsia="en-US"/>
        </w:rPr>
        <w:t xml:space="preserve"> </w:t>
      </w:r>
    </w:p>
    <w:p w14:paraId="1A945654" w14:textId="23438BBD"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velocity of the molecules is inversely proportional to their molecular weights.</w:t>
      </w:r>
    </w:p>
    <w:p w14:paraId="47C08A3D"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Read more about the different laws by visiting the links given below:</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295A75" w14:paraId="29284206" w14:textId="77777777" w:rsidTr="00295A75">
        <w:trPr>
          <w:tblCellSpacing w:w="15" w:type="dxa"/>
        </w:trPr>
        <w:tc>
          <w:tcPr>
            <w:tcW w:w="0" w:type="auto"/>
            <w:tcBorders>
              <w:bottom w:val="single" w:sz="6" w:space="0" w:color="444444"/>
            </w:tcBorders>
            <w:shd w:val="clear" w:color="auto" w:fill="F1EDFF"/>
            <w:vAlign w:val="center"/>
            <w:hideMark/>
          </w:tcPr>
          <w:p w14:paraId="40842911" w14:textId="77777777" w:rsidR="00295A75" w:rsidRDefault="008921C8">
            <w:pPr>
              <w:spacing w:after="330" w:line="300" w:lineRule="atLeast"/>
              <w:rPr>
                <w:rFonts w:ascii="Poppins" w:hAnsi="Poppins" w:cs="Poppins"/>
                <w:color w:val="444444"/>
                <w:sz w:val="21"/>
                <w:szCs w:val="21"/>
              </w:rPr>
            </w:pPr>
            <w:hyperlink r:id="rId232" w:history="1">
              <w:r w:rsidR="00295A75">
                <w:rPr>
                  <w:rStyle w:val="Hyperlink"/>
                  <w:rFonts w:ascii="Poppins" w:hAnsi="Poppins" w:cs="Poppins"/>
                  <w:b/>
                  <w:bCs/>
                  <w:color w:val="8C69FF"/>
                  <w:sz w:val="21"/>
                  <w:szCs w:val="21"/>
                </w:rPr>
                <w:t>Avogadro’s Law</w:t>
              </w:r>
            </w:hyperlink>
          </w:p>
        </w:tc>
      </w:tr>
      <w:tr w:rsidR="00295A75" w14:paraId="40D3C423" w14:textId="77777777" w:rsidTr="00295A75">
        <w:trPr>
          <w:tblCellSpacing w:w="15" w:type="dxa"/>
        </w:trPr>
        <w:tc>
          <w:tcPr>
            <w:tcW w:w="0" w:type="auto"/>
            <w:tcBorders>
              <w:bottom w:val="single" w:sz="6" w:space="0" w:color="444444"/>
            </w:tcBorders>
            <w:shd w:val="clear" w:color="auto" w:fill="F1EDFF"/>
            <w:vAlign w:val="center"/>
            <w:hideMark/>
          </w:tcPr>
          <w:p w14:paraId="0879B9A6" w14:textId="77777777" w:rsidR="00295A75" w:rsidRDefault="008921C8">
            <w:pPr>
              <w:spacing w:after="330" w:line="300" w:lineRule="atLeast"/>
              <w:rPr>
                <w:rFonts w:ascii="Poppins" w:hAnsi="Poppins" w:cs="Poppins"/>
                <w:color w:val="444444"/>
                <w:sz w:val="21"/>
                <w:szCs w:val="21"/>
              </w:rPr>
            </w:pPr>
            <w:hyperlink r:id="rId233" w:history="1">
              <w:r w:rsidR="00295A75">
                <w:rPr>
                  <w:rStyle w:val="Hyperlink"/>
                  <w:rFonts w:ascii="Poppins" w:hAnsi="Poppins" w:cs="Poppins"/>
                  <w:b/>
                  <w:bCs/>
                  <w:color w:val="8C69FF"/>
                  <w:sz w:val="21"/>
                  <w:szCs w:val="21"/>
                </w:rPr>
                <w:t>Boyle’s Law</w:t>
              </w:r>
            </w:hyperlink>
          </w:p>
        </w:tc>
      </w:tr>
      <w:tr w:rsidR="00295A75" w14:paraId="178334B0" w14:textId="77777777" w:rsidTr="00295A75">
        <w:trPr>
          <w:tblCellSpacing w:w="15" w:type="dxa"/>
        </w:trPr>
        <w:tc>
          <w:tcPr>
            <w:tcW w:w="0" w:type="auto"/>
            <w:tcBorders>
              <w:bottom w:val="single" w:sz="6" w:space="0" w:color="444444"/>
            </w:tcBorders>
            <w:shd w:val="clear" w:color="auto" w:fill="F1EDFF"/>
            <w:vAlign w:val="center"/>
            <w:hideMark/>
          </w:tcPr>
          <w:p w14:paraId="17183A59" w14:textId="77777777" w:rsidR="00295A75" w:rsidRDefault="008921C8">
            <w:pPr>
              <w:spacing w:after="330" w:line="300" w:lineRule="atLeast"/>
              <w:rPr>
                <w:rFonts w:ascii="Poppins" w:hAnsi="Poppins" w:cs="Poppins"/>
                <w:color w:val="444444"/>
                <w:sz w:val="21"/>
                <w:szCs w:val="21"/>
              </w:rPr>
            </w:pPr>
            <w:hyperlink r:id="rId234" w:history="1">
              <w:r w:rsidR="00295A75">
                <w:rPr>
                  <w:rStyle w:val="Hyperlink"/>
                  <w:rFonts w:ascii="Poppins" w:hAnsi="Poppins" w:cs="Poppins"/>
                  <w:b/>
                  <w:bCs/>
                  <w:color w:val="8C69FF"/>
                  <w:sz w:val="21"/>
                  <w:szCs w:val="21"/>
                </w:rPr>
                <w:t>Charles’s Law</w:t>
              </w:r>
            </w:hyperlink>
          </w:p>
        </w:tc>
      </w:tr>
      <w:tr w:rsidR="00295A75" w14:paraId="650F8919" w14:textId="77777777" w:rsidTr="00295A75">
        <w:trPr>
          <w:tblCellSpacing w:w="15" w:type="dxa"/>
        </w:trPr>
        <w:tc>
          <w:tcPr>
            <w:tcW w:w="0" w:type="auto"/>
            <w:tcBorders>
              <w:bottom w:val="single" w:sz="6" w:space="0" w:color="444444"/>
            </w:tcBorders>
            <w:shd w:val="clear" w:color="auto" w:fill="F1EDFF"/>
            <w:vAlign w:val="center"/>
            <w:hideMark/>
          </w:tcPr>
          <w:p w14:paraId="1F88FAF0" w14:textId="77777777" w:rsidR="00295A75" w:rsidRDefault="008921C8">
            <w:pPr>
              <w:spacing w:after="330" w:line="300" w:lineRule="atLeast"/>
              <w:rPr>
                <w:rFonts w:ascii="Poppins" w:hAnsi="Poppins" w:cs="Poppins"/>
                <w:color w:val="444444"/>
                <w:sz w:val="21"/>
                <w:szCs w:val="21"/>
              </w:rPr>
            </w:pPr>
            <w:hyperlink r:id="rId235" w:history="1">
              <w:r w:rsidR="00295A75">
                <w:rPr>
                  <w:rStyle w:val="Hyperlink"/>
                  <w:rFonts w:ascii="Poppins" w:hAnsi="Poppins" w:cs="Poppins"/>
                  <w:b/>
                  <w:bCs/>
                  <w:color w:val="8C69FF"/>
                  <w:sz w:val="21"/>
                  <w:szCs w:val="21"/>
                </w:rPr>
                <w:t>Graham Law of Diffusion</w:t>
              </w:r>
            </w:hyperlink>
          </w:p>
        </w:tc>
      </w:tr>
    </w:tbl>
    <w:p w14:paraId="200B81F7" w14:textId="77777777" w:rsidR="00295A75" w:rsidRDefault="00295A75" w:rsidP="00295A75">
      <w:pPr>
        <w:pStyle w:val="Heading3"/>
        <w:shd w:val="clear" w:color="auto" w:fill="FFFFFF"/>
        <w:spacing w:before="300" w:after="150" w:line="420" w:lineRule="atLeast"/>
        <w:rPr>
          <w:rFonts w:ascii="Poppins" w:hAnsi="Poppins" w:cs="Poppins"/>
          <w:color w:val="444444"/>
          <w:sz w:val="30"/>
          <w:szCs w:val="30"/>
        </w:rPr>
      </w:pPr>
      <w:bookmarkStart w:id="30" w:name="understanding-non-ideal-gas-behaviour"/>
      <w:bookmarkEnd w:id="30"/>
      <w:r>
        <w:rPr>
          <w:rStyle w:val="Strong"/>
          <w:rFonts w:ascii="Poppins" w:hAnsi="Poppins" w:cs="Poppins"/>
          <w:b w:val="0"/>
          <w:bCs w:val="0"/>
          <w:color w:val="444444"/>
          <w:sz w:val="30"/>
          <w:szCs w:val="30"/>
        </w:rPr>
        <w:t xml:space="preserve">B) </w:t>
      </w:r>
      <w:r w:rsidRPr="00295A75">
        <w:rPr>
          <w:rStyle w:val="Strong"/>
          <w:rFonts w:ascii="Poppins" w:hAnsi="Poppins" w:cs="Poppins"/>
          <w:b w:val="0"/>
          <w:bCs w:val="0"/>
          <w:color w:val="444444"/>
          <w:sz w:val="30"/>
          <w:szCs w:val="30"/>
          <w:highlight w:val="yellow"/>
        </w:rPr>
        <w:t>Understanding Non-ideal Gas Behaviour</w:t>
      </w:r>
    </w:p>
    <w:p w14:paraId="74859A33"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All the gas molecules obey the ideal gas laws only under special conditions of low pressures and high temperatures. The deviations of the real gases from the </w:t>
      </w:r>
      <w:hyperlink r:id="rId236" w:history="1">
        <w:r>
          <w:rPr>
            <w:rStyle w:val="Hyperlink"/>
            <w:rFonts w:ascii="Poppins" w:hAnsi="Poppins" w:cs="Poppins"/>
            <w:color w:val="8C69FF"/>
          </w:rPr>
          <w:t>ideal gas</w:t>
        </w:r>
      </w:hyperlink>
      <w:r>
        <w:rPr>
          <w:rFonts w:ascii="Poppins" w:hAnsi="Poppins" w:cs="Poppins"/>
          <w:color w:val="444444"/>
        </w:rPr>
        <w:t> behaviour are traced mainly to making wrong or incorrect assumptions in the postulates, and they are given below:</w:t>
      </w:r>
    </w:p>
    <w:p w14:paraId="44797C94" w14:textId="77777777" w:rsidR="00295A75" w:rsidRDefault="00295A75" w:rsidP="004E0B74">
      <w:pPr>
        <w:numPr>
          <w:ilvl w:val="0"/>
          <w:numId w:val="7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particles are point charges and have no volume: Then, it should be possible to compress the gases to zero volume. But, gases cannot be compressed to zero volume, which indicates that particles do have volume though small and cannot be neglected.</w:t>
      </w:r>
    </w:p>
    <w:p w14:paraId="03AD22E5" w14:textId="77777777" w:rsidR="00295A75" w:rsidRDefault="00295A75" w:rsidP="004E0B74">
      <w:pPr>
        <w:numPr>
          <w:ilvl w:val="0"/>
          <w:numId w:val="7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Particles are independent and do not interact:  Particles do interact depending upon their nature. The interactions affect the pressure of the gas. Volume and interactions differ from gas to gas. Many gas laws have been developed for real gases incorporating correction factors in the pressure and volume of the gases.</w:t>
      </w:r>
    </w:p>
    <w:p w14:paraId="2420589A" w14:textId="77777777" w:rsidR="00295A75" w:rsidRDefault="00295A75" w:rsidP="004E0B74">
      <w:pPr>
        <w:numPr>
          <w:ilvl w:val="0"/>
          <w:numId w:val="7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Particle collisions are not elastic: Particle collisions are elastic, and they exchange energy. The particles hence do not have the same energy and have a distribution of energy.</w:t>
      </w:r>
    </w:p>
    <w:p w14:paraId="36AAD856" w14:textId="77777777" w:rsidR="00295A75" w:rsidRDefault="00295A75" w:rsidP="00295A75">
      <w:pPr>
        <w:pStyle w:val="Heading3"/>
        <w:shd w:val="clear" w:color="auto" w:fill="FFFFFF"/>
        <w:spacing w:before="300" w:after="150" w:line="420" w:lineRule="atLeast"/>
        <w:rPr>
          <w:rFonts w:ascii="Poppins" w:hAnsi="Poppins" w:cs="Poppins"/>
          <w:color w:val="444444"/>
          <w:sz w:val="30"/>
          <w:szCs w:val="30"/>
        </w:rPr>
      </w:pPr>
      <w:bookmarkStart w:id="31" w:name="maxwell-boltzmann-molecular-distribution"/>
      <w:bookmarkEnd w:id="31"/>
      <w:r>
        <w:rPr>
          <w:rStyle w:val="Strong"/>
          <w:rFonts w:ascii="Poppins" w:hAnsi="Poppins" w:cs="Poppins"/>
          <w:b w:val="0"/>
          <w:bCs w:val="0"/>
          <w:color w:val="444444"/>
          <w:sz w:val="30"/>
          <w:szCs w:val="30"/>
        </w:rPr>
        <w:t>C) Maxwell – Boltzmann Molecular Distribution of Energy and Velocity</w:t>
      </w:r>
    </w:p>
    <w:p w14:paraId="533A3ADA"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kinetic theory of gas postulates predicted the particles as always in motion and that they have kinetic energy proportional to the temperature of the gas.</w:t>
      </w:r>
    </w:p>
    <w:p w14:paraId="7BF08E57" w14:textId="77777777" w:rsidR="00295A75" w:rsidRDefault="00295A75" w:rsidP="00295A7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This concept was used by Maxwell – </w:t>
      </w:r>
      <w:hyperlink r:id="rId237" w:history="1">
        <w:r>
          <w:rPr>
            <w:rStyle w:val="Hyperlink"/>
            <w:rFonts w:ascii="Poppins" w:hAnsi="Poppins" w:cs="Poppins"/>
            <w:color w:val="8C69FF"/>
          </w:rPr>
          <w:t>Boltzmann</w:t>
        </w:r>
      </w:hyperlink>
      <w:r>
        <w:rPr>
          <w:rFonts w:ascii="Poppins" w:hAnsi="Poppins" w:cs="Poppins"/>
          <w:color w:val="444444"/>
        </w:rPr>
        <w:t> to find the distribution of gaseous particles between energy zero to infinity and calculate the most probable, average and root mean square velocity of the particles.</w:t>
      </w:r>
    </w:p>
    <w:p w14:paraId="742E5773" w14:textId="10741E68" w:rsidR="00295A75" w:rsidRDefault="00295A75" w:rsidP="00607B70">
      <w:pPr>
        <w:rPr>
          <w:rFonts w:ascii="Poppins" w:hAnsi="Poppins" w:cs="Poppins"/>
          <w:sz w:val="28"/>
          <w:szCs w:val="28"/>
        </w:rPr>
      </w:pPr>
    </w:p>
    <w:p w14:paraId="51BF4788" w14:textId="32281EBF" w:rsidR="008F6E84" w:rsidRDefault="008F6E84" w:rsidP="00607B70">
      <w:pPr>
        <w:rPr>
          <w:rFonts w:ascii="Poppins" w:hAnsi="Poppins" w:cs="Poppins"/>
          <w:sz w:val="28"/>
          <w:szCs w:val="28"/>
        </w:rPr>
      </w:pPr>
    </w:p>
    <w:p w14:paraId="48306645" w14:textId="3FA568A4" w:rsidR="008F6E84" w:rsidRPr="008F6E84" w:rsidRDefault="008F6E84" w:rsidP="008F6E84">
      <w:pPr>
        <w:pStyle w:val="Heading1"/>
        <w:rPr>
          <w:sz w:val="56"/>
          <w:szCs w:val="56"/>
        </w:rPr>
      </w:pPr>
      <w:r w:rsidRPr="008F6E84">
        <w:rPr>
          <w:sz w:val="56"/>
          <w:szCs w:val="56"/>
        </w:rPr>
        <w:t>KINETIC INTERPRETATION OF TEMPERATURE AND RMS SPEED</w:t>
      </w:r>
    </w:p>
    <w:p w14:paraId="32D67E50" w14:textId="77777777" w:rsidR="008F6E84" w:rsidRDefault="008F6E84" w:rsidP="008F6E84">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he molecules in solids are bonded together such that the molecules cannot move around freely, but they do vibrate, and these vibrations are random, particles exert a force on each other, and thus they attain kinetic energy due to motion and potential energy due to interaction. Let us know more about the kinetic interpretation of temperature and RMS speed of gas molecules.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8F6E84" w14:paraId="653D4457" w14:textId="77777777" w:rsidTr="008F6E84">
        <w:trPr>
          <w:tblCellSpacing w:w="15" w:type="dxa"/>
        </w:trPr>
        <w:tc>
          <w:tcPr>
            <w:tcW w:w="0" w:type="auto"/>
            <w:tcBorders>
              <w:bottom w:val="single" w:sz="6" w:space="0" w:color="444444"/>
            </w:tcBorders>
            <w:shd w:val="clear" w:color="auto" w:fill="F1EDFF"/>
            <w:vAlign w:val="center"/>
            <w:hideMark/>
          </w:tcPr>
          <w:p w14:paraId="69B8A404" w14:textId="77777777" w:rsidR="008F6E84" w:rsidRDefault="008F6E84">
            <w:pPr>
              <w:spacing w:after="330" w:line="300" w:lineRule="atLeast"/>
              <w:rPr>
                <w:rFonts w:ascii="Poppins" w:hAnsi="Poppins" w:cs="Poppins"/>
                <w:color w:val="444444"/>
                <w:sz w:val="21"/>
                <w:szCs w:val="21"/>
              </w:rPr>
            </w:pPr>
            <w:r>
              <w:rPr>
                <w:rStyle w:val="Strong"/>
                <w:rFonts w:ascii="Poppins" w:hAnsi="Poppins" w:cs="Poppins"/>
                <w:color w:val="444444"/>
                <w:sz w:val="21"/>
                <w:szCs w:val="21"/>
                <w:u w:val="single"/>
              </w:rPr>
              <w:t>Table of Contents:</w:t>
            </w:r>
          </w:p>
          <w:p w14:paraId="6B792F4D" w14:textId="77777777" w:rsidR="008F6E84" w:rsidRDefault="008921C8" w:rsidP="004E0B74">
            <w:pPr>
              <w:numPr>
                <w:ilvl w:val="0"/>
                <w:numId w:val="78"/>
              </w:numPr>
              <w:spacing w:before="100" w:beforeAutospacing="1" w:after="75" w:line="300" w:lineRule="atLeast"/>
              <w:rPr>
                <w:rFonts w:ascii="Poppins" w:hAnsi="Poppins" w:cs="Poppins"/>
                <w:color w:val="444444"/>
                <w:sz w:val="21"/>
                <w:szCs w:val="21"/>
              </w:rPr>
            </w:pPr>
            <w:hyperlink r:id="rId238" w:anchor="kinetic-interpretation-of-temperature" w:history="1">
              <w:r w:rsidR="008F6E84">
                <w:rPr>
                  <w:rStyle w:val="Hyperlink"/>
                  <w:rFonts w:ascii="Poppins" w:hAnsi="Poppins" w:cs="Poppins"/>
                  <w:color w:val="8C69FF"/>
                  <w:sz w:val="21"/>
                  <w:szCs w:val="21"/>
                </w:rPr>
                <w:t>Kinetic Interpretation of Temperature</w:t>
              </w:r>
            </w:hyperlink>
          </w:p>
          <w:p w14:paraId="231894DC" w14:textId="77777777" w:rsidR="008F6E84" w:rsidRDefault="008921C8" w:rsidP="004E0B74">
            <w:pPr>
              <w:numPr>
                <w:ilvl w:val="0"/>
                <w:numId w:val="78"/>
              </w:numPr>
              <w:spacing w:before="100" w:beforeAutospacing="1" w:after="75" w:line="300" w:lineRule="atLeast"/>
              <w:rPr>
                <w:rFonts w:ascii="Poppins" w:hAnsi="Poppins" w:cs="Poppins"/>
                <w:color w:val="444444"/>
                <w:sz w:val="21"/>
                <w:szCs w:val="21"/>
              </w:rPr>
            </w:pPr>
            <w:hyperlink r:id="rId239" w:anchor="rms-speed-of-gas-molecules" w:history="1">
              <w:r w:rsidR="008F6E84">
                <w:rPr>
                  <w:rStyle w:val="Hyperlink"/>
                  <w:rFonts w:ascii="Poppins" w:hAnsi="Poppins" w:cs="Poppins"/>
                  <w:color w:val="8C69FF"/>
                  <w:sz w:val="21"/>
                  <w:szCs w:val="21"/>
                </w:rPr>
                <w:t>RMS Speed of Gas Molecules</w:t>
              </w:r>
            </w:hyperlink>
          </w:p>
          <w:p w14:paraId="01138761" w14:textId="77777777" w:rsidR="008F6E84" w:rsidRDefault="008921C8" w:rsidP="004E0B74">
            <w:pPr>
              <w:numPr>
                <w:ilvl w:val="0"/>
                <w:numId w:val="78"/>
              </w:numPr>
              <w:spacing w:before="100" w:beforeAutospacing="1" w:after="75" w:line="300" w:lineRule="atLeast"/>
              <w:rPr>
                <w:rFonts w:ascii="Poppins" w:hAnsi="Poppins" w:cs="Poppins"/>
                <w:color w:val="444444"/>
                <w:sz w:val="21"/>
                <w:szCs w:val="21"/>
              </w:rPr>
            </w:pPr>
            <w:hyperlink r:id="rId240" w:anchor="frequently-asked-questions%20-%20faqs" w:history="1">
              <w:r w:rsidR="008F6E84">
                <w:rPr>
                  <w:rStyle w:val="Hyperlink"/>
                  <w:rFonts w:ascii="Poppins" w:hAnsi="Poppins" w:cs="Poppins"/>
                  <w:color w:val="8C69FF"/>
                  <w:sz w:val="21"/>
                  <w:szCs w:val="21"/>
                </w:rPr>
                <w:t>Frequently Asked Questions – FAQs</w:t>
              </w:r>
            </w:hyperlink>
          </w:p>
        </w:tc>
      </w:tr>
    </w:tbl>
    <w:p w14:paraId="7A73AEF8" w14:textId="77777777" w:rsidR="008F6E84" w:rsidRDefault="008F6E84" w:rsidP="008F6E84">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lastRenderedPageBreak/>
        <w:t>Kinetic Interpretation of Temperature</w:t>
      </w:r>
    </w:p>
    <w:p w14:paraId="430C64F1" w14:textId="7F49975D"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25BBDB3D" wp14:editId="320EDD39">
            <wp:extent cx="7146290" cy="3122930"/>
            <wp:effectExtent l="0" t="0" r="0" b="1270"/>
            <wp:docPr id="86" name="Picture 86" descr="Kinetic Interpretation of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inetic Interpretation of Temperatur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7146290" cy="3122930"/>
                    </a:xfrm>
                    <a:prstGeom prst="rect">
                      <a:avLst/>
                    </a:prstGeom>
                    <a:noFill/>
                    <a:ln>
                      <a:noFill/>
                    </a:ln>
                  </pic:spPr>
                </pic:pic>
              </a:graphicData>
            </a:graphic>
          </wp:inline>
        </w:drawing>
      </w:r>
    </w:p>
    <w:p w14:paraId="4D894D56"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i/>
          <w:iCs/>
          <w:color w:val="444444"/>
        </w:rPr>
        <w:t>Molecular arrangements in Solids, Liquids and Gases</w:t>
      </w:r>
    </w:p>
    <w:p w14:paraId="2768C9A4"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It’s the same case with liquids and gases. Instead of vibrating they move randomly, now </w:t>
      </w:r>
      <w:r w:rsidRPr="008F6E84">
        <w:rPr>
          <w:rFonts w:ascii="Poppins" w:hAnsi="Poppins" w:cs="Poppins"/>
          <w:color w:val="444444"/>
          <w:highlight w:val="yellow"/>
        </w:rPr>
        <w:t>the speed at which they move increases with temperature. Cooling down will make them move slowly, therefore,</w:t>
      </w:r>
    </w:p>
    <w:p w14:paraId="7A0C538B"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The </w:t>
      </w:r>
      <w:r w:rsidRPr="008F6E84">
        <w:rPr>
          <w:rFonts w:ascii="Poppins" w:hAnsi="Poppins" w:cs="Poppins"/>
          <w:color w:val="444444"/>
          <w:highlight w:val="yellow"/>
        </w:rPr>
        <w:t>temperature of a body is the measure of the average kinetic energy of a body</w:t>
      </w:r>
      <w:r>
        <w:rPr>
          <w:rFonts w:ascii="Poppins" w:hAnsi="Poppins" w:cs="Poppins"/>
          <w:color w:val="444444"/>
        </w:rPr>
        <w:t>.</w:t>
      </w:r>
    </w:p>
    <w:p w14:paraId="45EDF9D3"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We should note that the temperature of a body always depends upon its average kinetic energy and since the </w:t>
      </w:r>
      <w:r w:rsidRPr="008F6E84">
        <w:rPr>
          <w:rFonts w:ascii="Poppins" w:hAnsi="Poppins" w:cs="Poppins"/>
          <w:color w:val="444444"/>
          <w:highlight w:val="yellow"/>
        </w:rPr>
        <w:t>average kinetic energy</w:t>
      </w:r>
      <w:r>
        <w:rPr>
          <w:rFonts w:ascii="Poppins" w:hAnsi="Poppins" w:cs="Poppins"/>
          <w:color w:val="444444"/>
        </w:rPr>
        <w:t xml:space="preserve"> can have a </w:t>
      </w:r>
      <w:r w:rsidRPr="008F6E84">
        <w:rPr>
          <w:rFonts w:ascii="Poppins" w:hAnsi="Poppins" w:cs="Poppins"/>
          <w:color w:val="444444"/>
          <w:highlight w:val="yellow"/>
        </w:rPr>
        <w:t>minimum possible value of zero</w:t>
      </w:r>
      <w:r>
        <w:rPr>
          <w:rFonts w:ascii="Poppins" w:hAnsi="Poppins" w:cs="Poppins"/>
          <w:color w:val="444444"/>
        </w:rPr>
        <w:t xml:space="preserve">, therefore an object </w:t>
      </w:r>
      <w:r w:rsidRPr="008F6E84">
        <w:rPr>
          <w:rFonts w:ascii="Poppins" w:hAnsi="Poppins" w:cs="Poppins"/>
          <w:color w:val="444444"/>
          <w:highlight w:val="yellow"/>
        </w:rPr>
        <w:t>cannot be cooled below</w:t>
      </w:r>
      <w:r>
        <w:rPr>
          <w:rFonts w:ascii="Poppins" w:hAnsi="Poppins" w:cs="Poppins"/>
          <w:color w:val="444444"/>
        </w:rPr>
        <w:t xml:space="preserve"> a certain minimum value, this value is known as </w:t>
      </w:r>
      <w:r w:rsidRPr="008F6E84">
        <w:rPr>
          <w:rFonts w:ascii="Poppins" w:hAnsi="Poppins" w:cs="Poppins"/>
          <w:color w:val="444444"/>
          <w:highlight w:val="yellow"/>
        </w:rPr>
        <w:t>absolute zero</w:t>
      </w:r>
      <w:r>
        <w:rPr>
          <w:rFonts w:ascii="Poppins" w:hAnsi="Poppins" w:cs="Poppins"/>
          <w:color w:val="444444"/>
        </w:rPr>
        <w:t>. This is the lowest possible temperature in our universe and no object could be cooled to this temperature, it is equivalent to -</w:t>
      </w:r>
      <w:r w:rsidRPr="008F6E84">
        <w:rPr>
          <w:rFonts w:ascii="Poppins" w:hAnsi="Poppins" w:cs="Poppins"/>
          <w:color w:val="444444"/>
          <w:highlight w:val="yellow"/>
        </w:rPr>
        <w:t>273 degree Celsius or 0 Kelvin</w:t>
      </w:r>
      <w:r>
        <w:rPr>
          <w:rFonts w:ascii="Poppins" w:hAnsi="Poppins" w:cs="Poppins"/>
          <w:color w:val="444444"/>
        </w:rPr>
        <w:t>. These two scales of temperature can be converted with the following expression,</w:t>
      </w:r>
    </w:p>
    <w:p w14:paraId="5595F715"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sidRPr="008F6E84">
        <w:rPr>
          <w:rStyle w:val="Strong"/>
          <w:rFonts w:ascii="Poppins" w:eastAsiaTheme="majorEastAsia" w:hAnsi="Poppins" w:cs="Poppins"/>
          <w:color w:val="444444"/>
          <w:highlight w:val="yellow"/>
        </w:rPr>
        <w:t>Temperature in Kelvin = Temperature in degree Celsius + 273</w:t>
      </w:r>
    </w:p>
    <w:p w14:paraId="7534BBE3"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As absolute zero is equal to 0 on the Kelvin scale, it is also known as the absolute scale.</w:t>
      </w:r>
    </w:p>
    <w:p w14:paraId="0318FCD0"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 a gas, the particles are always in a state of random motion. All the particles move at different speeds, constantly colliding and changing their speed and direction,</w:t>
      </w:r>
    </w:p>
    <w:p w14:paraId="70A76916"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lastRenderedPageBreak/>
        <w:t>As the particles collide and change velocity, it is not practical to measure each velocity, and as there are particles moving in one direction equal to the particles moving in the opposite direction, they cancel out and the average velocity will be equal to zero. Hence there is an alternate way to determine their average velocity.</w:t>
      </w:r>
    </w:p>
    <w:p w14:paraId="617773AB" w14:textId="77777777" w:rsidR="008F6E84" w:rsidRDefault="008F6E84" w:rsidP="008F6E84">
      <w:pPr>
        <w:pStyle w:val="Heading2"/>
        <w:shd w:val="clear" w:color="auto" w:fill="FFFFFF"/>
        <w:spacing w:before="300" w:after="150" w:line="480" w:lineRule="atLeast"/>
        <w:rPr>
          <w:rFonts w:ascii="inherit" w:hAnsi="inherit" w:cs="Poppins"/>
          <w:color w:val="444444"/>
        </w:rPr>
      </w:pPr>
      <w:r w:rsidRPr="008F6E84">
        <w:rPr>
          <w:rFonts w:ascii="inherit" w:hAnsi="inherit" w:cs="Poppins"/>
          <w:color w:val="444444"/>
          <w:highlight w:val="yellow"/>
        </w:rPr>
        <w:t>RMS Speed of Gas Molecules</w:t>
      </w:r>
    </w:p>
    <w:p w14:paraId="3E9D4FA5"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After understanding the Kinetic Interpretation of Temperature, let us learn the RMS speed of gas molecules. By using the RMS or </w:t>
      </w:r>
      <w:r w:rsidRPr="008F6E84">
        <w:rPr>
          <w:rFonts w:ascii="Poppins" w:hAnsi="Poppins" w:cs="Poppins"/>
          <w:color w:val="444444"/>
          <w:highlight w:val="yellow"/>
        </w:rPr>
        <w:t>Root Mean Square method</w:t>
      </w:r>
      <w:r>
        <w:rPr>
          <w:rFonts w:ascii="Poppins" w:hAnsi="Poppins" w:cs="Poppins"/>
          <w:color w:val="444444"/>
        </w:rPr>
        <w:t xml:space="preserve">, squaring the velocity, and then taking a square root, we can overcome the “direction” component of velocity and still get the average velocity. Since we have </w:t>
      </w:r>
      <w:r w:rsidRPr="008F6E84">
        <w:rPr>
          <w:rFonts w:ascii="Poppins" w:hAnsi="Poppins" w:cs="Poppins"/>
          <w:color w:val="444444"/>
          <w:highlight w:val="yellow"/>
        </w:rPr>
        <w:t>removed the direction component, i</w:t>
      </w:r>
      <w:r>
        <w:rPr>
          <w:rFonts w:ascii="Poppins" w:hAnsi="Poppins" w:cs="Poppins"/>
          <w:color w:val="444444"/>
        </w:rPr>
        <w:t xml:space="preserve">t is no longer average velocity, rather we can call it </w:t>
      </w:r>
      <w:r w:rsidRPr="008F6E84">
        <w:rPr>
          <w:rFonts w:ascii="Poppins" w:hAnsi="Poppins" w:cs="Poppins"/>
          <w:color w:val="444444"/>
          <w:highlight w:val="yellow"/>
        </w:rPr>
        <w:t>average speed</w:t>
      </w:r>
      <w:r>
        <w:rPr>
          <w:rFonts w:ascii="Poppins" w:hAnsi="Poppins" w:cs="Poppins"/>
          <w:color w:val="444444"/>
        </w:rPr>
        <w:t>, and the equation for RMS speed is given as follows,</w:t>
      </w:r>
    </w:p>
    <w:p w14:paraId="76A7E6AD" w14:textId="77777777" w:rsidR="008F6E84" w:rsidRPr="008F6E84" w:rsidRDefault="008921C8" w:rsidP="008F6E84">
      <w:pPr>
        <w:pStyle w:val="NormalWeb"/>
        <w:shd w:val="clear" w:color="auto" w:fill="FFFFFF"/>
        <w:spacing w:before="0" w:beforeAutospacing="0" w:after="150" w:afterAutospacing="0" w:line="360" w:lineRule="atLeast"/>
        <w:rPr>
          <w:rStyle w:val="Strong"/>
          <w:rFonts w:ascii="Poppins" w:eastAsiaTheme="minorHAnsi" w:hAnsi="Poppins" w:cs="Poppins"/>
          <w:b w:val="0"/>
          <w:color w:val="444444"/>
          <w:sz w:val="32"/>
          <w:szCs w:val="32"/>
          <w:lang w:eastAsia="en-US"/>
        </w:rPr>
      </w:pPr>
      <m:oMath>
        <m:eqArr>
          <m:eqArrPr>
            <m:ctrlPr>
              <w:rPr>
                <w:rStyle w:val="Strong"/>
                <w:rFonts w:ascii="Cambria Math" w:eastAsiaTheme="minorHAnsi" w:hAnsi="Cambria Math" w:cs="Poppins"/>
                <w:b w:val="0"/>
                <w:bCs w:val="0"/>
                <w:color w:val="444444"/>
                <w:sz w:val="32"/>
                <w:szCs w:val="32"/>
                <w:highlight w:val="yellow"/>
                <w:lang w:eastAsia="en-US"/>
              </w:rPr>
            </m:ctrlPr>
          </m:eqArrPr>
          <m:e>
            <m:sSub>
              <m:sSubPr>
                <m:ctrlPr>
                  <w:rPr>
                    <w:rStyle w:val="Strong"/>
                    <w:rFonts w:ascii="Cambria Math" w:eastAsiaTheme="minorHAnsi" w:hAnsi="Cambria Math" w:cs="Poppins"/>
                    <w:b w:val="0"/>
                    <w:bCs w:val="0"/>
                    <w:color w:val="444444"/>
                    <w:sz w:val="32"/>
                    <w:szCs w:val="32"/>
                    <w:highlight w:val="yellow"/>
                    <w:lang w:eastAsia="en-US"/>
                  </w:rPr>
                </m:ctrlPr>
              </m:sSubPr>
              <m:e>
                <m:r>
                  <w:rPr>
                    <w:rStyle w:val="Strong"/>
                    <w:rFonts w:ascii="Cambria Math" w:eastAsiaTheme="minorHAnsi" w:hAnsi="Cambria Math" w:cs="Poppins"/>
                    <w:color w:val="444444"/>
                    <w:sz w:val="32"/>
                    <w:szCs w:val="32"/>
                    <w:highlight w:val="yellow"/>
                    <w:lang w:eastAsia="en-US"/>
                  </w:rPr>
                  <m:t>v</m:t>
                </m:r>
              </m:e>
              <m:sub>
                <m:r>
                  <w:rPr>
                    <w:rStyle w:val="Strong"/>
                    <w:rFonts w:ascii="Cambria Math" w:eastAsiaTheme="minorHAnsi" w:hAnsi="Cambria Math" w:cs="Poppins"/>
                    <w:color w:val="444444"/>
                    <w:sz w:val="32"/>
                    <w:szCs w:val="32"/>
                    <w:highlight w:val="yellow"/>
                    <w:lang w:eastAsia="en-US"/>
                  </w:rPr>
                  <m:t>rms</m:t>
                </m:r>
              </m:sub>
            </m:sSub>
            <m:r>
              <w:rPr>
                <w:rStyle w:val="Strong"/>
                <w:rFonts w:ascii="Cambria Math" w:eastAsiaTheme="minorHAnsi" w:hAnsi="Cambria Math" w:cs="Poppins"/>
                <w:color w:val="444444"/>
                <w:sz w:val="32"/>
                <w:szCs w:val="32"/>
                <w:highlight w:val="yellow"/>
                <w:lang w:eastAsia="en-US"/>
              </w:rPr>
              <m:t>=</m:t>
            </m:r>
            <m:rad>
              <m:radPr>
                <m:degHide m:val="1"/>
                <m:ctrlPr>
                  <w:rPr>
                    <w:rStyle w:val="Strong"/>
                    <w:rFonts w:ascii="Cambria Math" w:eastAsiaTheme="minorHAnsi" w:hAnsi="Cambria Math" w:cs="Poppins"/>
                    <w:b w:val="0"/>
                    <w:bCs w:val="0"/>
                    <w:color w:val="444444"/>
                    <w:sz w:val="32"/>
                    <w:szCs w:val="32"/>
                    <w:highlight w:val="yellow"/>
                    <w:lang w:eastAsia="en-US"/>
                  </w:rPr>
                </m:ctrlPr>
              </m:radPr>
              <m:deg/>
              <m:e>
                <m:f>
                  <m:fPr>
                    <m:ctrlPr>
                      <w:rPr>
                        <w:rStyle w:val="Strong"/>
                        <w:rFonts w:ascii="Cambria Math" w:eastAsiaTheme="minorHAnsi" w:hAnsi="Cambria Math" w:cs="Poppins"/>
                        <w:b w:val="0"/>
                        <w:bCs w:val="0"/>
                        <w:color w:val="444444"/>
                        <w:sz w:val="32"/>
                        <w:szCs w:val="32"/>
                        <w:highlight w:val="yellow"/>
                        <w:lang w:eastAsia="en-US"/>
                      </w:rPr>
                    </m:ctrlPr>
                  </m:fPr>
                  <m:num>
                    <m:r>
                      <w:rPr>
                        <w:rStyle w:val="Strong"/>
                        <w:rFonts w:ascii="Cambria Math" w:eastAsiaTheme="minorHAnsi" w:hAnsi="Cambria Math" w:cs="Poppins"/>
                        <w:color w:val="444444"/>
                        <w:sz w:val="32"/>
                        <w:szCs w:val="32"/>
                        <w:highlight w:val="yellow"/>
                        <w:lang w:eastAsia="en-US"/>
                      </w:rPr>
                      <m:t>3RT</m:t>
                    </m:r>
                  </m:num>
                  <m:den>
                    <m:r>
                      <w:rPr>
                        <w:rStyle w:val="Strong"/>
                        <w:rFonts w:ascii="Cambria Math" w:eastAsiaTheme="minorHAnsi" w:hAnsi="Cambria Math" w:cs="Poppins"/>
                        <w:color w:val="444444"/>
                        <w:sz w:val="32"/>
                        <w:szCs w:val="32"/>
                        <w:highlight w:val="yellow"/>
                        <w:lang w:eastAsia="en-US"/>
                      </w:rPr>
                      <m:t>M</m:t>
                    </m:r>
                  </m:den>
                </m:f>
              </m:e>
            </m:rad>
          </m:e>
        </m:eqArr>
      </m:oMath>
      <w:r w:rsidR="008F6E84" w:rsidRPr="008F6E84">
        <w:rPr>
          <w:rStyle w:val="Strong"/>
          <w:rFonts w:ascii="Poppins" w:eastAsiaTheme="minorHAnsi" w:hAnsi="Poppins" w:cs="Poppins"/>
          <w:b w:val="0"/>
          <w:color w:val="444444"/>
          <w:sz w:val="32"/>
          <w:szCs w:val="32"/>
          <w:lang w:eastAsia="en-US"/>
        </w:rPr>
        <w:t xml:space="preserve"> </w:t>
      </w:r>
    </w:p>
    <w:p w14:paraId="764D8720" w14:textId="77777777" w:rsidR="008F6E84" w:rsidRDefault="008F6E84" w:rsidP="008F6E84">
      <w:pPr>
        <w:pStyle w:val="NormalWeb"/>
        <w:shd w:val="clear" w:color="auto" w:fill="FFFFFF"/>
        <w:spacing w:before="0" w:beforeAutospacing="0" w:after="150" w:afterAutospacing="0" w:line="360" w:lineRule="atLeast"/>
        <w:rPr>
          <w:rStyle w:val="Strong"/>
          <w:rFonts w:ascii="Poppins" w:eastAsiaTheme="minorHAnsi" w:hAnsi="Poppins" w:cs="Poppins"/>
          <w:b w:val="0"/>
          <w:color w:val="444444"/>
          <w:sz w:val="21"/>
          <w:szCs w:val="21"/>
          <w:lang w:eastAsia="en-US"/>
        </w:rPr>
      </w:pPr>
    </w:p>
    <w:p w14:paraId="4BB53E98" w14:textId="22496FAA"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 v</w:t>
      </w:r>
      <w:r>
        <w:rPr>
          <w:rFonts w:ascii="Poppins" w:hAnsi="Poppins" w:cs="Poppins"/>
          <w:color w:val="444444"/>
          <w:sz w:val="18"/>
          <w:szCs w:val="18"/>
          <w:vertAlign w:val="subscript"/>
        </w:rPr>
        <w:t>rms</w:t>
      </w:r>
      <w:r>
        <w:rPr>
          <w:rFonts w:ascii="Poppins" w:hAnsi="Poppins" w:cs="Poppins"/>
          <w:color w:val="444444"/>
        </w:rPr>
        <w:t> is the root-mean-square velocity, M is the molar mass of the gas (Kg/mole), R is the molar gas constant, and T is the temperature in Kelvin.</w:t>
      </w:r>
    </w:p>
    <w:p w14:paraId="032F1827" w14:textId="77777777" w:rsidR="008F6E84" w:rsidRDefault="008F6E84" w:rsidP="008F6E84">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We can see that </w:t>
      </w:r>
      <w:r w:rsidRPr="008F6E84">
        <w:rPr>
          <w:rFonts w:ascii="Poppins" w:hAnsi="Poppins" w:cs="Poppins"/>
          <w:color w:val="444444"/>
          <w:highlight w:val="yellow"/>
        </w:rPr>
        <w:t>v</w:t>
      </w:r>
      <w:r w:rsidRPr="008F6E84">
        <w:rPr>
          <w:rFonts w:ascii="Poppins" w:hAnsi="Poppins" w:cs="Poppins"/>
          <w:color w:val="444444"/>
          <w:sz w:val="18"/>
          <w:szCs w:val="18"/>
          <w:highlight w:val="yellow"/>
          <w:vertAlign w:val="subscript"/>
        </w:rPr>
        <w:t>rms</w:t>
      </w:r>
      <w:r w:rsidRPr="008F6E84">
        <w:rPr>
          <w:rFonts w:ascii="Poppins" w:hAnsi="Poppins" w:cs="Poppins"/>
          <w:color w:val="444444"/>
          <w:highlight w:val="yellow"/>
        </w:rPr>
        <w:t> reduces as the temperature approaches absolute zero</w:t>
      </w:r>
      <w:r>
        <w:rPr>
          <w:rFonts w:ascii="Poppins" w:hAnsi="Poppins" w:cs="Poppins"/>
          <w:color w:val="444444"/>
        </w:rPr>
        <w:t>.</w:t>
      </w:r>
    </w:p>
    <w:p w14:paraId="663E0522" w14:textId="083EA75F" w:rsidR="008F6E84" w:rsidRDefault="008F6E84" w:rsidP="008646FF">
      <w:pPr>
        <w:shd w:val="clear" w:color="auto" w:fill="FFFFFF"/>
        <w:rPr>
          <w:rFonts w:ascii="Poppins" w:hAnsi="Poppins" w:cs="Poppins"/>
          <w:color w:val="444444"/>
          <w:sz w:val="21"/>
          <w:szCs w:val="21"/>
        </w:rPr>
      </w:pPr>
      <w:r>
        <w:rPr>
          <w:rFonts w:ascii="Poppins" w:hAnsi="Poppins" w:cs="Poppins"/>
          <w:color w:val="444444"/>
          <w:sz w:val="21"/>
          <w:szCs w:val="21"/>
        </w:rPr>
        <w:t xml:space="preserve">The RMS speed takes both </w:t>
      </w:r>
      <w:r w:rsidRPr="008F6E84">
        <w:rPr>
          <w:rFonts w:ascii="Poppins" w:hAnsi="Poppins" w:cs="Poppins"/>
          <w:color w:val="444444"/>
          <w:sz w:val="21"/>
          <w:szCs w:val="21"/>
          <w:highlight w:val="yellow"/>
        </w:rPr>
        <w:t>molecular weight and temperature</w:t>
      </w:r>
      <w:r>
        <w:rPr>
          <w:rFonts w:ascii="Poppins" w:hAnsi="Poppins" w:cs="Poppins"/>
          <w:color w:val="444444"/>
          <w:sz w:val="21"/>
          <w:szCs w:val="21"/>
        </w:rPr>
        <w:t xml:space="preserve"> into account, which are the factors that </w:t>
      </w:r>
      <w:r w:rsidRPr="008F6E84">
        <w:rPr>
          <w:rFonts w:ascii="Poppins" w:hAnsi="Poppins" w:cs="Poppins"/>
          <w:color w:val="444444"/>
          <w:sz w:val="21"/>
          <w:szCs w:val="21"/>
          <w:highlight w:val="yellow"/>
        </w:rPr>
        <w:t>directly affect the </w:t>
      </w:r>
      <w:hyperlink r:id="rId242" w:history="1">
        <w:r w:rsidRPr="008F6E84">
          <w:rPr>
            <w:rStyle w:val="Hyperlink"/>
            <w:rFonts w:ascii="Poppins" w:hAnsi="Poppins" w:cs="Poppins"/>
            <w:color w:val="8C69FF"/>
            <w:sz w:val="21"/>
            <w:szCs w:val="21"/>
            <w:highlight w:val="yellow"/>
          </w:rPr>
          <w:t>kinetic energy</w:t>
        </w:r>
      </w:hyperlink>
      <w:r w:rsidRPr="008F6E84">
        <w:rPr>
          <w:rFonts w:ascii="Poppins" w:hAnsi="Poppins" w:cs="Poppins"/>
          <w:color w:val="444444"/>
          <w:sz w:val="21"/>
          <w:szCs w:val="21"/>
          <w:highlight w:val="yellow"/>
        </w:rPr>
        <w:t> of a gas.</w:t>
      </w:r>
    </w:p>
    <w:p w14:paraId="66A79BCF" w14:textId="47114C29" w:rsidR="008646FF" w:rsidRDefault="008646FF" w:rsidP="008646FF">
      <w:pPr>
        <w:shd w:val="clear" w:color="auto" w:fill="FFFFFF"/>
        <w:rPr>
          <w:rFonts w:ascii="Poppins" w:hAnsi="Poppins" w:cs="Poppins"/>
          <w:color w:val="444444"/>
          <w:sz w:val="21"/>
          <w:szCs w:val="21"/>
        </w:rPr>
      </w:pPr>
    </w:p>
    <w:p w14:paraId="714D15CF" w14:textId="77777777" w:rsidR="00186692" w:rsidRDefault="00186692" w:rsidP="008646FF">
      <w:pPr>
        <w:shd w:val="clear" w:color="auto" w:fill="FFFFFF"/>
        <w:rPr>
          <w:rFonts w:ascii="Poppins" w:eastAsiaTheme="minorEastAsia" w:hAnsi="Poppins" w:cs="Poppins"/>
          <w:color w:val="444444"/>
          <w:sz w:val="28"/>
          <w:szCs w:val="28"/>
        </w:rPr>
      </w:pPr>
      <w:r>
        <w:rPr>
          <w:rFonts w:ascii="Poppins" w:eastAsiaTheme="minorEastAsia" w:hAnsi="Poppins" w:cs="Poppins"/>
          <w:color w:val="444444"/>
          <w:sz w:val="28"/>
          <w:szCs w:val="28"/>
        </w:rPr>
        <w:t xml:space="preserve">ANOTHER FORMULA: </w:t>
      </w:r>
    </w:p>
    <w:p w14:paraId="7DA39350" w14:textId="7A2D2C45" w:rsidR="008646FF" w:rsidRPr="00186692" w:rsidRDefault="008646FF" w:rsidP="008646FF">
      <w:pPr>
        <w:shd w:val="clear" w:color="auto" w:fill="FFFFFF"/>
        <w:rPr>
          <w:rFonts w:ascii="Poppins" w:eastAsiaTheme="minorEastAsia" w:hAnsi="Poppins" w:cs="Poppins"/>
          <w:color w:val="444444"/>
          <w:sz w:val="28"/>
          <w:szCs w:val="28"/>
          <w:highlight w:val="yellow"/>
        </w:rPr>
      </w:pPr>
      <m:oMathPara>
        <m:oMath>
          <m:r>
            <w:rPr>
              <w:rFonts w:ascii="Cambria Math" w:hAnsi="Cambria Math" w:cs="Poppins"/>
              <w:color w:val="444444"/>
              <w:sz w:val="28"/>
              <w:szCs w:val="28"/>
              <w:highlight w:val="yellow"/>
            </w:rPr>
            <m:t xml:space="preserve">Vrms= </m:t>
          </m:r>
          <m:f>
            <m:fPr>
              <m:ctrlPr>
                <w:rPr>
                  <w:rFonts w:ascii="Cambria Math" w:hAnsi="Cambria Math" w:cs="Poppins"/>
                  <w:i/>
                  <w:color w:val="444444"/>
                  <w:sz w:val="28"/>
                  <w:szCs w:val="28"/>
                  <w:highlight w:val="yellow"/>
                </w:rPr>
              </m:ctrlPr>
            </m:fPr>
            <m:num>
              <m:rad>
                <m:radPr>
                  <m:degHide m:val="1"/>
                  <m:ctrlPr>
                    <w:rPr>
                      <w:rFonts w:ascii="Cambria Math" w:hAnsi="Cambria Math" w:cs="Poppins"/>
                      <w:i/>
                      <w:color w:val="444444"/>
                      <w:sz w:val="28"/>
                      <w:szCs w:val="28"/>
                      <w:highlight w:val="yellow"/>
                    </w:rPr>
                  </m:ctrlPr>
                </m:radPr>
                <m:deg/>
                <m:e>
                  <m:r>
                    <w:rPr>
                      <w:rFonts w:ascii="Cambria Math" w:hAnsi="Cambria Math" w:cs="Poppins"/>
                      <w:color w:val="444444"/>
                      <w:sz w:val="28"/>
                      <w:szCs w:val="28"/>
                      <w:highlight w:val="yellow"/>
                    </w:rPr>
                    <m:t>3PV</m:t>
                  </m:r>
                </m:e>
              </m:rad>
            </m:num>
            <m:den>
              <m:r>
                <w:rPr>
                  <w:rFonts w:ascii="Cambria Math" w:hAnsi="Cambria Math" w:cs="Poppins"/>
                  <w:color w:val="444444"/>
                  <w:sz w:val="28"/>
                  <w:szCs w:val="28"/>
                  <w:highlight w:val="yellow"/>
                </w:rPr>
                <m:t>M</m:t>
              </m:r>
            </m:den>
          </m:f>
        </m:oMath>
      </m:oMathPara>
    </w:p>
    <w:p w14:paraId="089FD49E" w14:textId="55012AB1" w:rsidR="00186692" w:rsidRDefault="00186692" w:rsidP="008646FF">
      <w:pPr>
        <w:shd w:val="clear" w:color="auto" w:fill="FFFFFF"/>
        <w:rPr>
          <w:rFonts w:ascii="Poppins" w:eastAsiaTheme="minorEastAsia" w:hAnsi="Poppins" w:cs="Poppins"/>
          <w:color w:val="444444"/>
          <w:sz w:val="28"/>
          <w:szCs w:val="28"/>
        </w:rPr>
      </w:pPr>
      <w:r w:rsidRPr="00186692">
        <w:rPr>
          <w:rFonts w:ascii="Poppins" w:eastAsiaTheme="minorEastAsia" w:hAnsi="Poppins" w:cs="Poppins"/>
          <w:color w:val="444444"/>
          <w:sz w:val="28"/>
          <w:szCs w:val="28"/>
          <w:highlight w:val="yellow"/>
        </w:rPr>
        <w:t>P = PRESSURE, V = VOLUME , M = TOTAL MASS</w:t>
      </w:r>
    </w:p>
    <w:p w14:paraId="28CF9B40" w14:textId="3C0EF8B8" w:rsidR="00186692" w:rsidRPr="00186692" w:rsidRDefault="00186692" w:rsidP="008646FF">
      <w:pPr>
        <w:shd w:val="clear" w:color="auto" w:fill="FFFFFF"/>
        <w:rPr>
          <w:rFonts w:ascii="Poppins" w:eastAsiaTheme="minorEastAsia" w:hAnsi="Poppins" w:cs="Poppins"/>
          <w:color w:val="444444"/>
          <w:sz w:val="28"/>
          <w:szCs w:val="28"/>
        </w:rPr>
      </w:pPr>
      <w:r>
        <w:rPr>
          <w:rFonts w:ascii="Poppins" w:eastAsiaTheme="minorEastAsia" w:hAnsi="Poppins" w:cs="Poppins"/>
          <w:color w:val="444444"/>
          <w:sz w:val="28"/>
          <w:szCs w:val="28"/>
        </w:rPr>
        <w:t>CAN SUBSTITUTE RHO IN IT (WILL COME IN DENOMINATOR)</w:t>
      </w:r>
    </w:p>
    <w:p w14:paraId="7156AACA" w14:textId="2051979C" w:rsidR="00186692" w:rsidRDefault="00186692" w:rsidP="008646FF">
      <w:pPr>
        <w:shd w:val="clear" w:color="auto" w:fill="FFFFFF"/>
        <w:rPr>
          <w:rFonts w:ascii="Poppins" w:eastAsiaTheme="minorEastAsia" w:hAnsi="Poppins" w:cs="Poppins"/>
          <w:color w:val="444444"/>
          <w:sz w:val="28"/>
          <w:szCs w:val="28"/>
        </w:rPr>
      </w:pPr>
    </w:p>
    <w:p w14:paraId="75320673" w14:textId="1B2E4E42" w:rsidR="003368AE" w:rsidRDefault="003368AE" w:rsidP="008646FF">
      <w:pPr>
        <w:shd w:val="clear" w:color="auto" w:fill="FFFFFF"/>
        <w:rPr>
          <w:rFonts w:ascii="Poppins" w:eastAsiaTheme="minorEastAsia" w:hAnsi="Poppins" w:cs="Poppins"/>
          <w:color w:val="444444"/>
          <w:sz w:val="28"/>
          <w:szCs w:val="28"/>
        </w:rPr>
      </w:pPr>
    </w:p>
    <w:p w14:paraId="5A7D03C8" w14:textId="0AF00080" w:rsidR="003368AE" w:rsidRPr="003368AE" w:rsidRDefault="003368AE" w:rsidP="003368AE">
      <w:pPr>
        <w:pStyle w:val="Heading1"/>
        <w:rPr>
          <w:rFonts w:eastAsiaTheme="minorEastAsia"/>
          <w:sz w:val="56"/>
          <w:szCs w:val="56"/>
        </w:rPr>
      </w:pPr>
      <w:r>
        <w:rPr>
          <w:rFonts w:eastAsiaTheme="minorEastAsia"/>
          <w:sz w:val="56"/>
          <w:szCs w:val="56"/>
        </w:rPr>
        <w:lastRenderedPageBreak/>
        <w:t>DEGREE OF FREEDOM</w:t>
      </w:r>
    </w:p>
    <w:p w14:paraId="4D6579B6" w14:textId="77777777" w:rsidR="003368AE" w:rsidRDefault="003368AE" w:rsidP="003368AE">
      <w:pPr>
        <w:pStyle w:val="Heading2"/>
        <w:shd w:val="clear" w:color="auto" w:fill="FFFFFF"/>
        <w:spacing w:before="300" w:after="150" w:line="480" w:lineRule="atLeast"/>
        <w:rPr>
          <w:rFonts w:ascii="Poppins" w:hAnsi="Poppins" w:cs="Poppins"/>
          <w:color w:val="444444"/>
        </w:rPr>
      </w:pPr>
      <w:r>
        <w:rPr>
          <w:rFonts w:ascii="Poppins" w:hAnsi="Poppins" w:cs="Poppins"/>
          <w:b/>
          <w:bCs/>
          <w:color w:val="444444"/>
        </w:rPr>
        <w:t>What is a Degree of Freedom?</w:t>
      </w:r>
    </w:p>
    <w:p w14:paraId="48FB1136" w14:textId="77777777" w:rsidR="003368AE" w:rsidRDefault="003368AE" w:rsidP="003368AE">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The number of independent ways in which a molecule of gas can move is called the degree of freedom. </w:t>
      </w:r>
    </w:p>
    <w:p w14:paraId="62D01324"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It is an independent physical parameter in the formal description of the state of a physical system. The degrees of freedom refers to the number of ways a molecule in the gas phase may move, rotate, or vibrate in space. The number of degrees of freedom a molecule possesses plays a role in estimating the values of various thermodynamic variables using the equipartition theorem.</w:t>
      </w:r>
    </w:p>
    <w:p w14:paraId="637B33B4"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There are three types of degrees of freedom, such as </w:t>
      </w:r>
      <w:r w:rsidRPr="00E701EC">
        <w:rPr>
          <w:rFonts w:ascii="Poppins" w:hAnsi="Poppins" w:cs="Poppins"/>
          <w:color w:val="444444"/>
          <w:highlight w:val="yellow"/>
        </w:rPr>
        <w:t>translational, rotational, and vibrational</w:t>
      </w:r>
      <w:r>
        <w:rPr>
          <w:rFonts w:ascii="Poppins" w:hAnsi="Poppins" w:cs="Poppins"/>
          <w:color w:val="444444"/>
        </w:rPr>
        <w:t xml:space="preserve">. The number of degrees of freedom of each type possessed by a molecule </w:t>
      </w:r>
      <w:r w:rsidRPr="00E701EC">
        <w:rPr>
          <w:rFonts w:ascii="Poppins" w:hAnsi="Poppins" w:cs="Poppins"/>
          <w:color w:val="444444"/>
          <w:highlight w:val="yellow"/>
        </w:rPr>
        <w:t>depends on both the number of atoms i</w:t>
      </w:r>
      <w:r>
        <w:rPr>
          <w:rFonts w:ascii="Poppins" w:hAnsi="Poppins" w:cs="Poppins"/>
          <w:color w:val="444444"/>
        </w:rPr>
        <w:t xml:space="preserve">n the molecule and the </w:t>
      </w:r>
      <w:r w:rsidRPr="00E701EC">
        <w:rPr>
          <w:rFonts w:ascii="Poppins" w:hAnsi="Poppins" w:cs="Poppins"/>
          <w:color w:val="444444"/>
          <w:highlight w:val="yellow"/>
        </w:rPr>
        <w:t>geometry</w:t>
      </w:r>
      <w:r>
        <w:rPr>
          <w:rFonts w:ascii="Poppins" w:hAnsi="Poppins" w:cs="Poppins"/>
          <w:color w:val="444444"/>
        </w:rPr>
        <w:t xml:space="preserve"> of the molecule, with geometry referring to the way in which the atoms are arranged in space.</w:t>
      </w:r>
    </w:p>
    <w:p w14:paraId="087B6240" w14:textId="77777777" w:rsidR="003368AE" w:rsidRDefault="003368AE" w:rsidP="003368AE">
      <w:pPr>
        <w:pStyle w:val="Heading2"/>
        <w:shd w:val="clear" w:color="auto" w:fill="FFFFFF"/>
        <w:spacing w:before="300" w:after="150" w:line="480" w:lineRule="atLeast"/>
        <w:rPr>
          <w:rFonts w:ascii="Poppins" w:hAnsi="Poppins" w:cs="Poppins"/>
          <w:color w:val="444444"/>
        </w:rPr>
      </w:pPr>
      <w:r>
        <w:rPr>
          <w:rFonts w:ascii="Poppins" w:hAnsi="Poppins" w:cs="Poppins"/>
          <w:b/>
          <w:bCs/>
          <w:color w:val="444444"/>
        </w:rPr>
        <w:t>Table of Contents</w:t>
      </w:r>
    </w:p>
    <w:p w14:paraId="0074ED46" w14:textId="77777777" w:rsidR="003368AE" w:rsidRDefault="008921C8" w:rsidP="004E0B74">
      <w:pPr>
        <w:numPr>
          <w:ilvl w:val="0"/>
          <w:numId w:val="79"/>
        </w:numPr>
        <w:shd w:val="clear" w:color="auto" w:fill="FFFFFF"/>
        <w:spacing w:before="100" w:beforeAutospacing="1" w:after="75" w:line="240" w:lineRule="auto"/>
        <w:rPr>
          <w:rFonts w:ascii="Poppins" w:hAnsi="Poppins" w:cs="Poppins"/>
          <w:color w:val="444444"/>
          <w:sz w:val="21"/>
          <w:szCs w:val="21"/>
        </w:rPr>
      </w:pPr>
      <w:hyperlink r:id="rId243" w:anchor="Types_of_degree_of_freedom" w:history="1">
        <w:r w:rsidR="003368AE">
          <w:rPr>
            <w:rStyle w:val="Hyperlink"/>
            <w:rFonts w:ascii="Poppins" w:hAnsi="Poppins" w:cs="Poppins"/>
            <w:color w:val="8C69FF"/>
            <w:sz w:val="21"/>
            <w:szCs w:val="21"/>
          </w:rPr>
          <w:t>Types of degree of freedom</w:t>
        </w:r>
      </w:hyperlink>
    </w:p>
    <w:p w14:paraId="20BF3680" w14:textId="77777777" w:rsidR="003368AE" w:rsidRDefault="008921C8" w:rsidP="004E0B74">
      <w:pPr>
        <w:numPr>
          <w:ilvl w:val="0"/>
          <w:numId w:val="79"/>
        </w:numPr>
        <w:shd w:val="clear" w:color="auto" w:fill="FFFFFF"/>
        <w:spacing w:before="100" w:beforeAutospacing="1" w:after="75" w:line="240" w:lineRule="auto"/>
        <w:rPr>
          <w:rFonts w:ascii="Poppins" w:hAnsi="Poppins" w:cs="Poppins"/>
          <w:color w:val="444444"/>
          <w:sz w:val="21"/>
          <w:szCs w:val="21"/>
        </w:rPr>
      </w:pPr>
      <w:hyperlink r:id="rId244" w:anchor="Equipartition_law_of_energy" w:history="1">
        <w:r w:rsidR="003368AE">
          <w:rPr>
            <w:rStyle w:val="Hyperlink"/>
            <w:rFonts w:ascii="Poppins" w:hAnsi="Poppins" w:cs="Poppins"/>
            <w:color w:val="8C69FF"/>
            <w:sz w:val="21"/>
            <w:szCs w:val="21"/>
          </w:rPr>
          <w:t>Equipartition law of energy</w:t>
        </w:r>
      </w:hyperlink>
    </w:p>
    <w:p w14:paraId="629A9C73" w14:textId="77777777" w:rsidR="003368AE" w:rsidRDefault="008921C8" w:rsidP="004E0B74">
      <w:pPr>
        <w:numPr>
          <w:ilvl w:val="0"/>
          <w:numId w:val="79"/>
        </w:numPr>
        <w:shd w:val="clear" w:color="auto" w:fill="FFFFFF"/>
        <w:spacing w:before="100" w:beforeAutospacing="1" w:after="75" w:line="240" w:lineRule="auto"/>
        <w:rPr>
          <w:rFonts w:ascii="Poppins" w:hAnsi="Poppins" w:cs="Poppins"/>
          <w:color w:val="444444"/>
          <w:sz w:val="21"/>
          <w:szCs w:val="21"/>
        </w:rPr>
      </w:pPr>
      <w:hyperlink r:id="rId245" w:anchor="Degree_of_freedom_of_monoatomic_gas" w:history="1">
        <w:r w:rsidR="003368AE">
          <w:rPr>
            <w:rStyle w:val="Hyperlink"/>
            <w:rFonts w:ascii="Poppins" w:hAnsi="Poppins" w:cs="Poppins"/>
            <w:color w:val="8C69FF"/>
            <w:sz w:val="21"/>
            <w:szCs w:val="21"/>
          </w:rPr>
          <w:t>Degree of freedom of monoatomic gas</w:t>
        </w:r>
      </w:hyperlink>
    </w:p>
    <w:p w14:paraId="6070C5D9" w14:textId="77777777" w:rsidR="003368AE" w:rsidRDefault="008921C8" w:rsidP="004E0B74">
      <w:pPr>
        <w:numPr>
          <w:ilvl w:val="0"/>
          <w:numId w:val="79"/>
        </w:numPr>
        <w:shd w:val="clear" w:color="auto" w:fill="FFFFFF"/>
        <w:spacing w:before="100" w:beforeAutospacing="1" w:after="75" w:line="240" w:lineRule="auto"/>
        <w:rPr>
          <w:rFonts w:ascii="Poppins" w:hAnsi="Poppins" w:cs="Poppins"/>
          <w:color w:val="444444"/>
          <w:sz w:val="21"/>
          <w:szCs w:val="21"/>
        </w:rPr>
      </w:pPr>
      <w:hyperlink r:id="rId246" w:anchor="Degree_of_freedom_of_diatomic_molecule" w:history="1">
        <w:r w:rsidR="003368AE">
          <w:rPr>
            <w:rStyle w:val="Hyperlink"/>
            <w:rFonts w:ascii="Poppins" w:hAnsi="Poppins" w:cs="Poppins"/>
            <w:color w:val="8C69FF"/>
            <w:sz w:val="21"/>
            <w:szCs w:val="21"/>
          </w:rPr>
          <w:t>Degree of freedom of diatomic molecules</w:t>
        </w:r>
      </w:hyperlink>
    </w:p>
    <w:p w14:paraId="616304B9" w14:textId="77777777" w:rsidR="003368AE" w:rsidRDefault="008921C8" w:rsidP="004E0B74">
      <w:pPr>
        <w:numPr>
          <w:ilvl w:val="0"/>
          <w:numId w:val="79"/>
        </w:numPr>
        <w:shd w:val="clear" w:color="auto" w:fill="FFFFFF"/>
        <w:spacing w:before="100" w:beforeAutospacing="1" w:after="75" w:line="240" w:lineRule="auto"/>
        <w:rPr>
          <w:rFonts w:ascii="Poppins" w:hAnsi="Poppins" w:cs="Poppins"/>
          <w:color w:val="444444"/>
          <w:sz w:val="21"/>
          <w:szCs w:val="21"/>
        </w:rPr>
      </w:pPr>
      <w:hyperlink r:id="rId247" w:anchor="Degree_of_freedom_of_triatomic_molecules" w:history="1">
        <w:r w:rsidR="003368AE">
          <w:rPr>
            <w:rStyle w:val="Hyperlink"/>
            <w:rFonts w:ascii="Poppins" w:hAnsi="Poppins" w:cs="Poppins"/>
            <w:color w:val="8C69FF"/>
            <w:sz w:val="21"/>
            <w:szCs w:val="21"/>
          </w:rPr>
          <w:t>Degree of freedom of triatomic molecules</w:t>
        </w:r>
      </w:hyperlink>
    </w:p>
    <w:p w14:paraId="2EB926D1" w14:textId="77777777" w:rsidR="003368AE" w:rsidRDefault="008921C8" w:rsidP="004E0B74">
      <w:pPr>
        <w:numPr>
          <w:ilvl w:val="0"/>
          <w:numId w:val="79"/>
        </w:numPr>
        <w:shd w:val="clear" w:color="auto" w:fill="FFFFFF"/>
        <w:spacing w:before="100" w:beforeAutospacing="1" w:after="75" w:line="240" w:lineRule="auto"/>
        <w:rPr>
          <w:rFonts w:ascii="Poppins" w:hAnsi="Poppins" w:cs="Poppins"/>
          <w:color w:val="444444"/>
          <w:sz w:val="21"/>
          <w:szCs w:val="21"/>
        </w:rPr>
      </w:pPr>
      <w:hyperlink r:id="rId248" w:anchor="FAQs" w:history="1">
        <w:r w:rsidR="003368AE">
          <w:rPr>
            <w:rStyle w:val="Hyperlink"/>
            <w:rFonts w:ascii="Poppins" w:hAnsi="Poppins" w:cs="Poppins"/>
            <w:color w:val="8C69FF"/>
            <w:sz w:val="21"/>
            <w:szCs w:val="21"/>
          </w:rPr>
          <w:t>Frequently Asked Questions</w:t>
        </w:r>
      </w:hyperlink>
    </w:p>
    <w:p w14:paraId="1012F233" w14:textId="77777777" w:rsidR="003368AE" w:rsidRDefault="003368AE" w:rsidP="003368AE">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b/>
          <w:bCs/>
          <w:color w:val="444444"/>
        </w:rPr>
        <w:t>Types of degree of freedom</w:t>
      </w:r>
    </w:p>
    <w:p w14:paraId="41E252F0"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 gaseous molecule has a certain number of degrees of freedom, such as the ability to translate (the motion of its centre of mass through space), rotate around its centre of mass, or vibrate (as its bond lengths and angles change). Many physical and chemical properties depend on the energy associated with each of these modes of motion. If a molecule has </w:t>
      </w:r>
      <w:r w:rsidRPr="00E701EC">
        <w:rPr>
          <w:rFonts w:ascii="Poppins" w:hAnsi="Poppins" w:cs="Poppins"/>
          <w:color w:val="444444"/>
          <w:highlight w:val="yellow"/>
        </w:rPr>
        <w:t>N number of independent particles</w:t>
      </w:r>
      <w:r>
        <w:rPr>
          <w:rFonts w:ascii="Poppins" w:hAnsi="Poppins" w:cs="Poppins"/>
          <w:color w:val="444444"/>
        </w:rPr>
        <w:t xml:space="preserve">, then total degree of freedom </w:t>
      </w:r>
      <w:r w:rsidRPr="00E701EC">
        <w:rPr>
          <w:rFonts w:ascii="Poppins" w:hAnsi="Poppins" w:cs="Poppins"/>
          <w:color w:val="444444"/>
          <w:highlight w:val="yellow"/>
        </w:rPr>
        <w:t>in three dimensions</w:t>
      </w:r>
      <w:r>
        <w:rPr>
          <w:rFonts w:ascii="Poppins" w:hAnsi="Poppins" w:cs="Poppins"/>
          <w:color w:val="444444"/>
        </w:rPr>
        <w:t xml:space="preserve"> of the molecule is determined by: </w:t>
      </w:r>
      <w:r>
        <w:rPr>
          <w:rFonts w:ascii="Poppins" w:hAnsi="Poppins" w:cs="Poppins"/>
          <w:b/>
          <w:bCs/>
          <w:color w:val="444444"/>
        </w:rPr>
        <w:t>F</w:t>
      </w:r>
      <w:r w:rsidRPr="00E701EC">
        <w:rPr>
          <w:rFonts w:ascii="Poppins" w:hAnsi="Poppins" w:cs="Poppins"/>
          <w:b/>
          <w:bCs/>
          <w:color w:val="444444"/>
          <w:highlight w:val="yellow"/>
        </w:rPr>
        <w:t>= 3N</w:t>
      </w:r>
    </w:p>
    <w:p w14:paraId="229494CF" w14:textId="77777777" w:rsidR="003368AE" w:rsidRDefault="003368AE" w:rsidP="003368AE">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b/>
          <w:bCs/>
          <w:color w:val="444444"/>
          <w:sz w:val="30"/>
          <w:szCs w:val="30"/>
        </w:rPr>
        <w:lastRenderedPageBreak/>
        <w:t>(a) Translational degree of freedom</w:t>
      </w:r>
    </w:p>
    <w:p w14:paraId="391D97F3"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Translational degrees of freedom arise from the ability of gas molecules to move freely in space. A molecule may move in the </w:t>
      </w:r>
      <w:r>
        <w:rPr>
          <w:rFonts w:ascii="Poppins" w:hAnsi="Poppins" w:cs="Poppins"/>
          <w:i/>
          <w:iCs/>
          <w:color w:val="444444"/>
        </w:rPr>
        <w:t>x</w:t>
      </w:r>
      <w:r>
        <w:rPr>
          <w:rFonts w:ascii="Poppins" w:hAnsi="Poppins" w:cs="Poppins"/>
          <w:color w:val="444444"/>
        </w:rPr>
        <w:t>, </w:t>
      </w:r>
      <w:r>
        <w:rPr>
          <w:rFonts w:ascii="Poppins" w:hAnsi="Poppins" w:cs="Poppins"/>
          <w:i/>
          <w:iCs/>
          <w:color w:val="444444"/>
        </w:rPr>
        <w:t>y,</w:t>
      </w:r>
      <w:r>
        <w:rPr>
          <w:rFonts w:ascii="Poppins" w:hAnsi="Poppins" w:cs="Poppins"/>
          <w:color w:val="444444"/>
        </w:rPr>
        <w:t> and </w:t>
      </w:r>
      <w:r>
        <w:rPr>
          <w:rFonts w:ascii="Poppins" w:hAnsi="Poppins" w:cs="Poppins"/>
          <w:i/>
          <w:iCs/>
          <w:color w:val="444444"/>
        </w:rPr>
        <w:t>z</w:t>
      </w:r>
      <w:r>
        <w:rPr>
          <w:rFonts w:ascii="Poppins" w:hAnsi="Poppins" w:cs="Poppins"/>
          <w:color w:val="444444"/>
        </w:rPr>
        <w:t xml:space="preserve"> directions of a Cartesian coordinate system. When the centre of mass of a particle moves from its initial position to a new position, we say that the particle is having a </w:t>
      </w:r>
      <w:r w:rsidRPr="00E701EC">
        <w:rPr>
          <w:rFonts w:ascii="Poppins" w:hAnsi="Poppins" w:cs="Poppins"/>
          <w:color w:val="444444"/>
          <w:highlight w:val="yellow"/>
        </w:rPr>
        <w:t>translational motion</w:t>
      </w:r>
      <w:r>
        <w:rPr>
          <w:rFonts w:ascii="Poppins" w:hAnsi="Poppins" w:cs="Poppins"/>
          <w:color w:val="444444"/>
        </w:rPr>
        <w:t xml:space="preserve"> along the x</w:t>
      </w:r>
      <w:r w:rsidRPr="00E701EC">
        <w:rPr>
          <w:rFonts w:ascii="Poppins" w:hAnsi="Poppins" w:cs="Poppins"/>
          <w:color w:val="444444"/>
          <w:highlight w:val="yellow"/>
        </w:rPr>
        <w:t>-axis, y-axis and z-axis</w:t>
      </w:r>
      <w:r>
        <w:rPr>
          <w:rFonts w:ascii="Poppins" w:hAnsi="Poppins" w:cs="Poppins"/>
          <w:color w:val="444444"/>
        </w:rPr>
        <w:t xml:space="preserve">. So, the </w:t>
      </w:r>
      <w:r w:rsidRPr="00E701EC">
        <w:rPr>
          <w:rFonts w:ascii="Poppins" w:hAnsi="Poppins" w:cs="Poppins"/>
          <w:color w:val="444444"/>
          <w:highlight w:val="yellow"/>
        </w:rPr>
        <w:t>translational motion of the molecule of gas has three degrees of freedom</w:t>
      </w:r>
      <w:r>
        <w:rPr>
          <w:rFonts w:ascii="Poppins" w:hAnsi="Poppins" w:cs="Poppins"/>
          <w:color w:val="444444"/>
        </w:rPr>
        <w:t xml:space="preserve"> associated with it. This is applicable for </w:t>
      </w:r>
      <w:r w:rsidRPr="00E701EC">
        <w:rPr>
          <w:rFonts w:ascii="Poppins" w:hAnsi="Poppins" w:cs="Poppins"/>
          <w:color w:val="444444"/>
          <w:highlight w:val="yellow"/>
        </w:rPr>
        <w:t>all gas</w:t>
      </w:r>
      <w:r>
        <w:rPr>
          <w:rFonts w:ascii="Poppins" w:hAnsi="Poppins" w:cs="Poppins"/>
          <w:color w:val="444444"/>
        </w:rPr>
        <w:t xml:space="preserve"> </w:t>
      </w:r>
      <w:r w:rsidRPr="00E701EC">
        <w:rPr>
          <w:rFonts w:ascii="Poppins" w:hAnsi="Poppins" w:cs="Poppins"/>
          <w:color w:val="444444"/>
          <w:highlight w:val="yellow"/>
        </w:rPr>
        <w:t>molecules,</w:t>
      </w:r>
      <w:r>
        <w:rPr>
          <w:rFonts w:ascii="Poppins" w:hAnsi="Poppins" w:cs="Poppins"/>
          <w:color w:val="444444"/>
        </w:rPr>
        <w:t xml:space="preserve"> whether they are </w:t>
      </w:r>
      <w:r w:rsidRPr="00E701EC">
        <w:rPr>
          <w:rFonts w:ascii="Poppins" w:hAnsi="Poppins" w:cs="Poppins"/>
          <w:color w:val="444444"/>
          <w:highlight w:val="yellow"/>
        </w:rPr>
        <w:t>monatomic, diatomic, or polyatomic,</w:t>
      </w:r>
      <w:r>
        <w:rPr>
          <w:rFonts w:ascii="Poppins" w:hAnsi="Poppins" w:cs="Poppins"/>
          <w:color w:val="444444"/>
        </w:rPr>
        <w:t xml:space="preserve"> as any molecule may move freely in all directions in three-dimensional space.</w:t>
      </w:r>
    </w:p>
    <w:p w14:paraId="3F5B1B72" w14:textId="7D4AEA15"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r>
        <w:rPr>
          <w:rFonts w:ascii="Poppins" w:hAnsi="Poppins" w:cs="Poppins"/>
          <w:noProof/>
          <w:color w:val="444444"/>
        </w:rPr>
        <w:drawing>
          <wp:inline distT="0" distB="0" distL="0" distR="0" wp14:anchorId="7FDE9AF4" wp14:editId="3E0FC024">
            <wp:extent cx="7146290" cy="3798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7146290" cy="3798570"/>
                    </a:xfrm>
                    <a:prstGeom prst="rect">
                      <a:avLst/>
                    </a:prstGeom>
                    <a:noFill/>
                    <a:ln>
                      <a:noFill/>
                    </a:ln>
                  </pic:spPr>
                </pic:pic>
              </a:graphicData>
            </a:graphic>
          </wp:inline>
        </w:drawing>
      </w:r>
      <w:r>
        <w:rPr>
          <w:rFonts w:ascii="Poppins" w:hAnsi="Poppins" w:cs="Poppins"/>
          <w:color w:val="444444"/>
        </w:rPr>
        <w:t>   </w:t>
      </w:r>
      <w:r>
        <w:rPr>
          <w:rFonts w:ascii="Poppins" w:hAnsi="Poppins" w:cs="Poppins"/>
          <w:noProof/>
          <w:color w:val="444444"/>
        </w:rPr>
        <w:lastRenderedPageBreak/>
        <w:drawing>
          <wp:inline distT="0" distB="0" distL="0" distR="0" wp14:anchorId="19EB738F" wp14:editId="08BFD2C7">
            <wp:extent cx="7146290" cy="43326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146290" cy="4332605"/>
                    </a:xfrm>
                    <a:prstGeom prst="rect">
                      <a:avLst/>
                    </a:prstGeom>
                    <a:noFill/>
                    <a:ln>
                      <a:noFill/>
                    </a:ln>
                  </pic:spPr>
                </pic:pic>
              </a:graphicData>
            </a:graphic>
          </wp:inline>
        </w:drawing>
      </w:r>
      <w:r>
        <w:rPr>
          <w:rFonts w:ascii="Poppins" w:hAnsi="Poppins" w:cs="Poppins"/>
          <w:color w:val="444444"/>
        </w:rPr>
        <w:t> </w:t>
      </w:r>
    </w:p>
    <w:p w14:paraId="2538B9E9" w14:textId="77777777" w:rsidR="003368AE" w:rsidRDefault="003368AE" w:rsidP="003368AE">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b/>
          <w:bCs/>
          <w:color w:val="444444"/>
          <w:sz w:val="30"/>
          <w:szCs w:val="30"/>
        </w:rPr>
        <w:t xml:space="preserve">(b) </w:t>
      </w:r>
      <w:r w:rsidRPr="00E701EC">
        <w:rPr>
          <w:rFonts w:ascii="Poppins" w:hAnsi="Poppins" w:cs="Poppins"/>
          <w:b/>
          <w:bCs/>
          <w:color w:val="444444"/>
          <w:sz w:val="30"/>
          <w:szCs w:val="30"/>
          <w:highlight w:val="yellow"/>
        </w:rPr>
        <w:t>Rotational degree of freedom</w:t>
      </w:r>
    </w:p>
    <w:p w14:paraId="0C40DCCA"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 molecule’s rotational degrees of freedom represent the </w:t>
      </w:r>
      <w:r w:rsidRPr="00E701EC">
        <w:rPr>
          <w:rFonts w:ascii="Poppins" w:hAnsi="Poppins" w:cs="Poppins"/>
          <w:color w:val="444444"/>
          <w:highlight w:val="yellow"/>
        </w:rPr>
        <w:t>number of unique ways the molecule may rotate in space about its center</w:t>
      </w:r>
      <w:r>
        <w:rPr>
          <w:rFonts w:ascii="Poppins" w:hAnsi="Poppins" w:cs="Poppins"/>
          <w:color w:val="444444"/>
        </w:rPr>
        <w:t xml:space="preserve"> </w:t>
      </w:r>
      <w:r w:rsidRPr="00E701EC">
        <w:rPr>
          <w:rFonts w:ascii="Poppins" w:hAnsi="Poppins" w:cs="Poppins"/>
          <w:color w:val="444444"/>
          <w:highlight w:val="yellow"/>
        </w:rPr>
        <w:t>of mass with</w:t>
      </w:r>
      <w:r>
        <w:rPr>
          <w:rFonts w:ascii="Poppins" w:hAnsi="Poppins" w:cs="Poppins"/>
          <w:color w:val="444444"/>
        </w:rPr>
        <w:t xml:space="preserve"> a change in the </w:t>
      </w:r>
      <w:r w:rsidRPr="00E701EC">
        <w:rPr>
          <w:rFonts w:ascii="Poppins" w:hAnsi="Poppins" w:cs="Poppins"/>
          <w:color w:val="444444"/>
          <w:highlight w:val="yellow"/>
        </w:rPr>
        <w:t>molecule’s orientation</w:t>
      </w:r>
      <w:r>
        <w:rPr>
          <w:rFonts w:ascii="Poppins" w:hAnsi="Poppins" w:cs="Poppins"/>
          <w:color w:val="444444"/>
        </w:rPr>
        <w:t>. A m</w:t>
      </w:r>
      <w:r w:rsidRPr="00E701EC">
        <w:rPr>
          <w:rFonts w:ascii="Poppins" w:hAnsi="Poppins" w:cs="Poppins"/>
          <w:color w:val="444444"/>
          <w:highlight w:val="yellow"/>
        </w:rPr>
        <w:t>onatomic gaseous</w:t>
      </w:r>
      <w:r>
        <w:rPr>
          <w:rFonts w:ascii="Poppins" w:hAnsi="Poppins" w:cs="Poppins"/>
          <w:color w:val="444444"/>
        </w:rPr>
        <w:t xml:space="preserve"> molecule such as a </w:t>
      </w:r>
      <w:r w:rsidRPr="00E701EC">
        <w:rPr>
          <w:rFonts w:ascii="Poppins" w:hAnsi="Poppins" w:cs="Poppins"/>
          <w:color w:val="444444"/>
          <w:highlight w:val="yellow"/>
        </w:rPr>
        <w:t>noble gas possesses no rotational degrees</w:t>
      </w:r>
      <w:r>
        <w:rPr>
          <w:rFonts w:ascii="Poppins" w:hAnsi="Poppins" w:cs="Poppins"/>
          <w:color w:val="444444"/>
        </w:rPr>
        <w:t xml:space="preserve"> of freedom, as the center of mass sits directly on the atom and no rotation which creates change is possible. In the below image a diatomic molecule lying along the Y-axis can undergo rotation about the mutually perpendicular X-axis and Z-axis passing through its centre of gravity, This shows that the </w:t>
      </w:r>
      <w:r w:rsidRPr="00E701EC">
        <w:rPr>
          <w:rFonts w:ascii="Poppins" w:hAnsi="Poppins" w:cs="Poppins"/>
          <w:color w:val="444444"/>
          <w:highlight w:val="yellow"/>
        </w:rPr>
        <w:t>linear molecule has</w:t>
      </w:r>
      <w:r w:rsidRPr="00E701EC">
        <w:rPr>
          <w:rFonts w:ascii="Poppins" w:hAnsi="Poppins" w:cs="Poppins"/>
          <w:b/>
          <w:bCs/>
          <w:color w:val="444444"/>
          <w:highlight w:val="yellow"/>
        </w:rPr>
        <w:t> two</w:t>
      </w:r>
      <w:r w:rsidRPr="00E701EC">
        <w:rPr>
          <w:rFonts w:ascii="Poppins" w:hAnsi="Poppins" w:cs="Poppins"/>
          <w:color w:val="444444"/>
          <w:highlight w:val="yellow"/>
        </w:rPr>
        <w:t> rotational</w:t>
      </w:r>
      <w:r>
        <w:rPr>
          <w:rFonts w:ascii="Poppins" w:hAnsi="Poppins" w:cs="Poppins"/>
          <w:color w:val="444444"/>
        </w:rPr>
        <w:t xml:space="preserve"> </w:t>
      </w:r>
      <w:r w:rsidRPr="00E701EC">
        <w:rPr>
          <w:rFonts w:ascii="Poppins" w:hAnsi="Poppins" w:cs="Poppins"/>
          <w:color w:val="444444"/>
          <w:highlight w:val="yellow"/>
        </w:rPr>
        <w:t>degrees of freedom</w:t>
      </w:r>
      <w:r>
        <w:rPr>
          <w:rFonts w:ascii="Poppins" w:hAnsi="Poppins" w:cs="Poppins"/>
          <w:color w:val="444444"/>
        </w:rPr>
        <w:t xml:space="preserve">. However, </w:t>
      </w:r>
      <w:r w:rsidRPr="00E701EC">
        <w:rPr>
          <w:rFonts w:ascii="Poppins" w:hAnsi="Poppins" w:cs="Poppins"/>
          <w:color w:val="444444"/>
          <w:highlight w:val="yellow"/>
        </w:rPr>
        <w:t>non-linear molecules have </w:t>
      </w:r>
      <w:r w:rsidRPr="00E701EC">
        <w:rPr>
          <w:rFonts w:ascii="Poppins" w:hAnsi="Poppins" w:cs="Poppins"/>
          <w:b/>
          <w:bCs/>
          <w:color w:val="444444"/>
          <w:highlight w:val="yellow"/>
        </w:rPr>
        <w:t>three</w:t>
      </w:r>
      <w:r>
        <w:rPr>
          <w:rFonts w:ascii="Poppins" w:hAnsi="Poppins" w:cs="Poppins"/>
          <w:b/>
          <w:bCs/>
          <w:color w:val="444444"/>
        </w:rPr>
        <w:t> </w:t>
      </w:r>
      <w:r>
        <w:rPr>
          <w:rFonts w:ascii="Poppins" w:hAnsi="Poppins" w:cs="Poppins"/>
          <w:color w:val="444444"/>
        </w:rPr>
        <w:t>rotational degrees of freedom.  </w:t>
      </w:r>
    </w:p>
    <w:p w14:paraId="2F62ED40" w14:textId="627600CA"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lastRenderedPageBreak/>
        <w:t> </w:t>
      </w:r>
      <w:r>
        <w:rPr>
          <w:rFonts w:ascii="Poppins" w:hAnsi="Poppins" w:cs="Poppins"/>
          <w:noProof/>
          <w:color w:val="444444"/>
        </w:rPr>
        <w:drawing>
          <wp:inline distT="0" distB="0" distL="0" distR="0" wp14:anchorId="78BD0498" wp14:editId="05171B11">
            <wp:extent cx="7146290" cy="41922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7146290" cy="4192270"/>
                    </a:xfrm>
                    <a:prstGeom prst="rect">
                      <a:avLst/>
                    </a:prstGeom>
                    <a:noFill/>
                    <a:ln>
                      <a:noFill/>
                    </a:ln>
                  </pic:spPr>
                </pic:pic>
              </a:graphicData>
            </a:graphic>
          </wp:inline>
        </w:drawing>
      </w:r>
      <w:r>
        <w:rPr>
          <w:rFonts w:ascii="Poppins" w:hAnsi="Poppins" w:cs="Poppins"/>
          <w:noProof/>
          <w:color w:val="444444"/>
        </w:rPr>
        <w:drawing>
          <wp:inline distT="0" distB="0" distL="0" distR="0" wp14:anchorId="06663EA6" wp14:editId="2E4F37C6">
            <wp:extent cx="7146290" cy="379857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7146290" cy="3798570"/>
                    </a:xfrm>
                    <a:prstGeom prst="rect">
                      <a:avLst/>
                    </a:prstGeom>
                    <a:noFill/>
                    <a:ln>
                      <a:noFill/>
                    </a:ln>
                  </pic:spPr>
                </pic:pic>
              </a:graphicData>
            </a:graphic>
          </wp:inline>
        </w:drawing>
      </w:r>
      <w:r>
        <w:rPr>
          <w:rFonts w:ascii="Poppins" w:hAnsi="Poppins" w:cs="Poppins"/>
          <w:color w:val="444444"/>
        </w:rPr>
        <w:t>       </w:t>
      </w:r>
    </w:p>
    <w:p w14:paraId="01348F1D"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5862FD5C" w14:textId="77777777" w:rsidR="003368AE" w:rsidRDefault="003368AE" w:rsidP="003368AE">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b/>
          <w:bCs/>
          <w:color w:val="444444"/>
          <w:sz w:val="30"/>
          <w:szCs w:val="30"/>
        </w:rPr>
        <w:lastRenderedPageBreak/>
        <w:t xml:space="preserve">(c) </w:t>
      </w:r>
      <w:r w:rsidRPr="00E701EC">
        <w:rPr>
          <w:rFonts w:ascii="Poppins" w:hAnsi="Poppins" w:cs="Poppins"/>
          <w:b/>
          <w:bCs/>
          <w:color w:val="444444"/>
          <w:sz w:val="30"/>
          <w:szCs w:val="30"/>
          <w:highlight w:val="yellow"/>
        </w:rPr>
        <w:t>Vibrational degree of freedom</w:t>
      </w:r>
    </w:p>
    <w:p w14:paraId="689EAA9B"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atoms of a molecule can also vibrate and these vibrations of the atoms of a molecule </w:t>
      </w:r>
      <w:r w:rsidRPr="00E701EC">
        <w:rPr>
          <w:rFonts w:ascii="Poppins" w:hAnsi="Poppins" w:cs="Poppins"/>
          <w:color w:val="444444"/>
          <w:highlight w:val="yellow"/>
        </w:rPr>
        <w:t>slightly change the internuclear distances between the atoms</w:t>
      </w:r>
      <w:r>
        <w:rPr>
          <w:rFonts w:ascii="Poppins" w:hAnsi="Poppins" w:cs="Poppins"/>
          <w:color w:val="444444"/>
        </w:rPr>
        <w:t xml:space="preserve"> of the molecule. The number of vibrational degrees of freedom (or vibrational modes) of a molecule is determined by examining the number of unique ways the atoms within the molecule may move relative to one another, such as in bond stretches or bends. </w:t>
      </w:r>
    </w:p>
    <w:p w14:paraId="2A03EF1A"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As already mentioned, atoms possess only a translational degree of freedom. A d</w:t>
      </w:r>
      <w:r w:rsidRPr="00E701EC">
        <w:rPr>
          <w:rFonts w:ascii="Poppins" w:hAnsi="Poppins" w:cs="Poppins"/>
          <w:color w:val="444444"/>
          <w:highlight w:val="yellow"/>
        </w:rPr>
        <w:t>iatomic</w:t>
      </w:r>
      <w:r>
        <w:rPr>
          <w:rFonts w:ascii="Poppins" w:hAnsi="Poppins" w:cs="Poppins"/>
          <w:color w:val="444444"/>
        </w:rPr>
        <w:t xml:space="preserve"> molecule has only </w:t>
      </w:r>
      <w:r w:rsidRPr="00E701EC">
        <w:rPr>
          <w:rFonts w:ascii="Poppins" w:hAnsi="Poppins" w:cs="Poppins"/>
          <w:color w:val="444444"/>
          <w:highlight w:val="yellow"/>
        </w:rPr>
        <w:t>one vibrational degree</w:t>
      </w:r>
      <w:r>
        <w:rPr>
          <w:rFonts w:ascii="Poppins" w:hAnsi="Poppins" w:cs="Poppins"/>
          <w:color w:val="444444"/>
        </w:rPr>
        <w:t xml:space="preserve"> of freedom During the vibrational motion the bonds of the molecules behave like a spring and the molecule exhibits simple harmonic motion.</w:t>
      </w:r>
    </w:p>
    <w:p w14:paraId="73F87668"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p</w:t>
      </w:r>
      <w:r w:rsidRPr="00E269CC">
        <w:rPr>
          <w:rFonts w:ascii="Poppins" w:hAnsi="Poppins" w:cs="Poppins"/>
          <w:color w:val="444444"/>
          <w:highlight w:val="yellow"/>
        </w:rPr>
        <w:t>olyatomi</w:t>
      </w:r>
      <w:r>
        <w:rPr>
          <w:rFonts w:ascii="Poppins" w:hAnsi="Poppins" w:cs="Poppins"/>
          <w:color w:val="444444"/>
        </w:rPr>
        <w:t xml:space="preserve">c molecule containing  N atoms has </w:t>
      </w:r>
      <w:r w:rsidRPr="00E269CC">
        <w:rPr>
          <w:rFonts w:ascii="Poppins" w:hAnsi="Poppins" w:cs="Poppins"/>
          <w:color w:val="444444"/>
          <w:highlight w:val="yellow"/>
        </w:rPr>
        <w:t>3N degrees</w:t>
      </w:r>
      <w:r>
        <w:rPr>
          <w:rFonts w:ascii="Poppins" w:hAnsi="Poppins" w:cs="Poppins"/>
          <w:color w:val="444444"/>
        </w:rPr>
        <w:t xml:space="preserve"> of freedom. If we subtract the translational and rotational degree of freedom from the total degree of freedom please find the total number of vibrational degrees of freedom of linear and nonlinear molecules. </w:t>
      </w:r>
    </w:p>
    <w:p w14:paraId="1DE37C4E" w14:textId="64A65B6C"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1B7E0A7F" wp14:editId="4BFA83FD">
            <wp:extent cx="7146290" cy="2679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7146290" cy="2679700"/>
                    </a:xfrm>
                    <a:prstGeom prst="rect">
                      <a:avLst/>
                    </a:prstGeom>
                    <a:noFill/>
                    <a:ln>
                      <a:noFill/>
                    </a:ln>
                  </pic:spPr>
                </pic:pic>
              </a:graphicData>
            </a:graphic>
          </wp:inline>
        </w:drawing>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2702"/>
        <w:gridCol w:w="1703"/>
        <w:gridCol w:w="2478"/>
        <w:gridCol w:w="3167"/>
      </w:tblGrid>
      <w:tr w:rsidR="003368AE" w14:paraId="54FEF686"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B246E04"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Degree of freedom</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F9D5356"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Monatomic</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192F9CF"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Linear molecules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E8665E0"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Non-linear molecules</w:t>
            </w:r>
          </w:p>
        </w:tc>
      </w:tr>
      <w:tr w:rsidR="003368AE" w14:paraId="49B601FC"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4445CB4"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Translational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DA5400D"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7972AAF"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D4D4DFE"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r>
      <w:tr w:rsidR="003368AE" w14:paraId="7375E78B"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676EBFF"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Rotational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B489277"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0</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A27D099"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2</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47A50AD"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r>
      <w:tr w:rsidR="003368AE" w14:paraId="0BEA1419"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D40B284"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t>Vibrational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60D1E8A"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0</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0594A88"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 – 5</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C8D184D"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 – 6</w:t>
            </w:r>
          </w:p>
        </w:tc>
      </w:tr>
      <w:tr w:rsidR="003368AE" w14:paraId="67C26913"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E11B98E" w14:textId="77777777" w:rsidR="003368AE" w:rsidRDefault="003368AE">
            <w:pPr>
              <w:spacing w:after="330" w:line="300" w:lineRule="atLeast"/>
              <w:rPr>
                <w:rFonts w:ascii="Poppins" w:hAnsi="Poppins" w:cs="Poppins"/>
                <w:color w:val="444444"/>
                <w:sz w:val="21"/>
                <w:szCs w:val="21"/>
              </w:rPr>
            </w:pPr>
            <w:r>
              <w:rPr>
                <w:rFonts w:ascii="Poppins" w:hAnsi="Poppins" w:cs="Poppins"/>
                <w:b/>
                <w:bCs/>
                <w:color w:val="444444"/>
                <w:sz w:val="21"/>
                <w:szCs w:val="21"/>
              </w:rPr>
              <w:lastRenderedPageBreak/>
              <w:t>Total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9085872"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03601C7"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2EF0C94"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w:t>
            </w:r>
          </w:p>
        </w:tc>
      </w:tr>
    </w:tbl>
    <w:p w14:paraId="2845D98B" w14:textId="77777777" w:rsidR="003368AE" w:rsidRDefault="003368AE" w:rsidP="003368AE">
      <w:pPr>
        <w:pStyle w:val="Heading2"/>
        <w:shd w:val="clear" w:color="auto" w:fill="FFFFFF"/>
        <w:spacing w:before="300" w:after="150" w:line="480" w:lineRule="atLeast"/>
        <w:rPr>
          <w:rFonts w:ascii="Poppins" w:hAnsi="Poppins" w:cs="Poppins"/>
          <w:color w:val="444444"/>
          <w:sz w:val="36"/>
          <w:szCs w:val="36"/>
        </w:rPr>
      </w:pPr>
      <w:r w:rsidRPr="00E269CC">
        <w:rPr>
          <w:rFonts w:ascii="Poppins" w:hAnsi="Poppins" w:cs="Poppins"/>
          <w:b/>
          <w:bCs/>
          <w:color w:val="444444"/>
          <w:highlight w:val="yellow"/>
        </w:rPr>
        <w:t>Equipartition law of energy</w:t>
      </w:r>
    </w:p>
    <w:p w14:paraId="1AB76298"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For a system in equilibrium, there is an </w:t>
      </w:r>
      <w:r w:rsidRPr="00E269CC">
        <w:rPr>
          <w:rFonts w:ascii="Poppins" w:hAnsi="Poppins" w:cs="Poppins"/>
          <w:color w:val="444444"/>
          <w:highlight w:val="yellow"/>
        </w:rPr>
        <w:t>average energy of ½ kT or ½ RT per</w:t>
      </w:r>
      <w:r>
        <w:rPr>
          <w:rFonts w:ascii="Poppins" w:hAnsi="Poppins" w:cs="Poppins"/>
          <w:color w:val="444444"/>
        </w:rPr>
        <w:t xml:space="preserve"> molecule associated with each degree of freedom. (where </w:t>
      </w:r>
      <w:r w:rsidRPr="00E269CC">
        <w:rPr>
          <w:rFonts w:ascii="Poppins" w:hAnsi="Poppins" w:cs="Poppins"/>
          <w:color w:val="444444"/>
          <w:highlight w:val="yellow"/>
        </w:rPr>
        <w:t>k = Boltzmann consta</w:t>
      </w:r>
      <w:r>
        <w:rPr>
          <w:rFonts w:ascii="Poppins" w:hAnsi="Poppins" w:cs="Poppins"/>
          <w:color w:val="444444"/>
        </w:rPr>
        <w:t>nt and T is the temperature of the system). This energy associated with each degree of freedom is in the form of kinetic energy and potential energy. </w:t>
      </w:r>
    </w:p>
    <w:p w14:paraId="084E246F" w14:textId="77777777" w:rsidR="003368AE" w:rsidRDefault="003368AE" w:rsidP="004E0B74">
      <w:pPr>
        <w:numPr>
          <w:ilvl w:val="0"/>
          <w:numId w:val="8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One translational degree of freedom = ½ kT or ½ RT</w:t>
      </w:r>
    </w:p>
    <w:p w14:paraId="38D8672E" w14:textId="77777777" w:rsidR="003368AE" w:rsidRDefault="003368AE" w:rsidP="004E0B74">
      <w:pPr>
        <w:numPr>
          <w:ilvl w:val="0"/>
          <w:numId w:val="8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One rotational degree of freedom= ½ kT or ½ RT</w:t>
      </w:r>
    </w:p>
    <w:p w14:paraId="60FB13AB" w14:textId="77777777" w:rsidR="003368AE" w:rsidRDefault="003368AE" w:rsidP="004E0B74">
      <w:pPr>
        <w:numPr>
          <w:ilvl w:val="0"/>
          <w:numId w:val="8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One vibrational degree of freedom=  kT or RT</w:t>
      </w:r>
    </w:p>
    <w:p w14:paraId="1B2E7DA9"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Note:  As regards the vibrational motion, two atoms oscillate against each other therefore both potential and kinetic energy the energy of vibration involve two degrees of freedom, so that vibrational motion in a molecule is associated with energy= 2 x  ½ kT =  kT</w:t>
      </w:r>
    </w:p>
    <w:p w14:paraId="61977D81" w14:textId="77777777" w:rsidR="003368AE" w:rsidRDefault="003368AE" w:rsidP="003368AE">
      <w:pPr>
        <w:pStyle w:val="NormalWeb"/>
        <w:shd w:val="clear" w:color="auto" w:fill="FFFFFF"/>
        <w:spacing w:before="0" w:beforeAutospacing="0" w:after="0" w:afterAutospacing="0" w:line="360" w:lineRule="atLeast"/>
        <w:jc w:val="center"/>
        <w:rPr>
          <w:rFonts w:ascii="Poppins" w:hAnsi="Poppins" w:cs="Poppins"/>
          <w:color w:val="444444"/>
        </w:rPr>
      </w:pPr>
      <w:r>
        <w:rPr>
          <w:rFonts w:ascii="Poppins" w:hAnsi="Poppins" w:cs="Poppins"/>
          <w:color w:val="444444"/>
        </w:rPr>
        <w:t>Total energy E= E</w:t>
      </w:r>
      <w:r>
        <w:rPr>
          <w:rFonts w:ascii="Poppins" w:hAnsi="Poppins" w:cs="Poppins"/>
          <w:color w:val="444444"/>
          <w:sz w:val="18"/>
          <w:szCs w:val="18"/>
          <w:vertAlign w:val="subscript"/>
        </w:rPr>
        <w:t>tr</w:t>
      </w:r>
      <w:r>
        <w:rPr>
          <w:rFonts w:ascii="Poppins" w:hAnsi="Poppins" w:cs="Poppins"/>
          <w:color w:val="444444"/>
        </w:rPr>
        <w:t> + E</w:t>
      </w:r>
      <w:r>
        <w:rPr>
          <w:rFonts w:ascii="Poppins" w:hAnsi="Poppins" w:cs="Poppins"/>
          <w:color w:val="444444"/>
          <w:sz w:val="18"/>
          <w:szCs w:val="18"/>
          <w:vertAlign w:val="subscript"/>
        </w:rPr>
        <w:t>rot</w:t>
      </w:r>
      <w:r>
        <w:rPr>
          <w:rFonts w:ascii="Poppins" w:hAnsi="Poppins" w:cs="Poppins"/>
          <w:color w:val="444444"/>
        </w:rPr>
        <w:t> + E</w:t>
      </w:r>
      <w:r>
        <w:rPr>
          <w:rFonts w:ascii="Poppins" w:hAnsi="Poppins" w:cs="Poppins"/>
          <w:color w:val="444444"/>
          <w:sz w:val="18"/>
          <w:szCs w:val="18"/>
          <w:vertAlign w:val="subscript"/>
        </w:rPr>
        <w:t>vib</w:t>
      </w:r>
      <w:r>
        <w:rPr>
          <w:rFonts w:ascii="Poppins" w:hAnsi="Poppins" w:cs="Poppins"/>
          <w:color w:val="444444"/>
        </w:rPr>
        <w:t> + E</w:t>
      </w:r>
      <w:r>
        <w:rPr>
          <w:rFonts w:ascii="Poppins" w:hAnsi="Poppins" w:cs="Poppins"/>
          <w:color w:val="444444"/>
          <w:sz w:val="18"/>
          <w:szCs w:val="18"/>
          <w:vertAlign w:val="subscript"/>
        </w:rPr>
        <w:t>elc</w:t>
      </w:r>
    </w:p>
    <w:p w14:paraId="0BB6B826" w14:textId="77777777" w:rsidR="003368AE" w:rsidRDefault="003368AE" w:rsidP="003368AE">
      <w:pPr>
        <w:pStyle w:val="Heading2"/>
        <w:shd w:val="clear" w:color="auto" w:fill="FFFFFF"/>
        <w:spacing w:before="300" w:after="150" w:line="480" w:lineRule="atLeast"/>
        <w:rPr>
          <w:rFonts w:ascii="Poppins" w:hAnsi="Poppins" w:cs="Poppins"/>
          <w:color w:val="444444"/>
        </w:rPr>
      </w:pPr>
      <w:r>
        <w:rPr>
          <w:rStyle w:val="Strong"/>
          <w:rFonts w:ascii="Poppins" w:hAnsi="Poppins" w:cs="Poppins"/>
          <w:b w:val="0"/>
          <w:bCs w:val="0"/>
          <w:color w:val="444444"/>
        </w:rPr>
        <w:t>Points to be noted: </w:t>
      </w:r>
    </w:p>
    <w:p w14:paraId="7BC34E10" w14:textId="77777777" w:rsidR="003368AE" w:rsidRDefault="003368AE" w:rsidP="004E0B74">
      <w:pPr>
        <w:numPr>
          <w:ilvl w:val="0"/>
          <w:numId w:val="8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At room temperatures, the degrees of freedom need </w:t>
      </w:r>
      <w:r>
        <w:rPr>
          <w:rFonts w:ascii="Poppins" w:hAnsi="Poppins" w:cs="Poppins"/>
          <w:b/>
          <w:bCs/>
          <w:color w:val="444444"/>
          <w:sz w:val="21"/>
          <w:szCs w:val="21"/>
        </w:rPr>
        <w:t>not include</w:t>
      </w:r>
      <w:r>
        <w:rPr>
          <w:rFonts w:ascii="Poppins" w:hAnsi="Poppins" w:cs="Poppins"/>
          <w:color w:val="444444"/>
          <w:sz w:val="21"/>
          <w:szCs w:val="21"/>
        </w:rPr>
        <w:t> the </w:t>
      </w:r>
      <w:r>
        <w:rPr>
          <w:rFonts w:ascii="Poppins" w:hAnsi="Poppins" w:cs="Poppins"/>
          <w:b/>
          <w:bCs/>
          <w:color w:val="444444"/>
          <w:sz w:val="21"/>
          <w:szCs w:val="21"/>
        </w:rPr>
        <w:t>vibrational modes</w:t>
      </w:r>
      <w:r>
        <w:rPr>
          <w:rFonts w:ascii="Poppins" w:hAnsi="Poppins" w:cs="Poppins"/>
          <w:color w:val="444444"/>
          <w:sz w:val="21"/>
          <w:szCs w:val="21"/>
        </w:rPr>
        <w:t>. For molecules to vibrate in their normal modes they require much higher energies which is not possible at room temperature.</w:t>
      </w:r>
    </w:p>
    <w:p w14:paraId="0E96A7DD"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b/>
          <w:bCs/>
          <w:color w:val="444444"/>
        </w:rPr>
        <w:t>Energy contribution for linear molecules</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4522"/>
        <w:gridCol w:w="1526"/>
        <w:gridCol w:w="1169"/>
        <w:gridCol w:w="2833"/>
      </w:tblGrid>
      <w:tr w:rsidR="003368AE" w14:paraId="5980559D"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4B27A10"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Degree of freedom</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E019B2C"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Translational </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EAA94EA"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Rotational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11FBC1D"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Vibrational </w:t>
            </w:r>
          </w:p>
        </w:tc>
      </w:tr>
      <w:tr w:rsidR="003368AE" w14:paraId="021146C8"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B6140E7"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Linear molecule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D03A1BA"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F60452C"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2</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B4A7257"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3N-5</w:t>
            </w:r>
          </w:p>
        </w:tc>
      </w:tr>
      <w:tr w:rsidR="003368AE" w14:paraId="12E68359"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BD50B98"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Energy contribution At room temperature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72AB51D"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C7303DB"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2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367DF19"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Inactive (no contribution)</w:t>
            </w:r>
          </w:p>
        </w:tc>
      </w:tr>
      <w:tr w:rsidR="003368AE" w14:paraId="5ABDE52D"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049A8D4"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Energy contribution At high temperature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4DE8909"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83BE4B4"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2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CC19D56"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(3N-5) x kT</w:t>
            </w:r>
          </w:p>
        </w:tc>
      </w:tr>
    </w:tbl>
    <w:p w14:paraId="420DCFC8" w14:textId="77777777" w:rsidR="003368AE" w:rsidRDefault="003368AE" w:rsidP="003368A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b/>
          <w:bCs/>
          <w:color w:val="444444"/>
        </w:rPr>
        <w:t>Energy contribution for non-linear molecules</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4522"/>
        <w:gridCol w:w="1526"/>
        <w:gridCol w:w="1169"/>
        <w:gridCol w:w="2833"/>
      </w:tblGrid>
      <w:tr w:rsidR="003368AE" w14:paraId="75A57635"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6E8FCBB"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Degree of freedom</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33459F0"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Translational </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A6B3B62"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Rotational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ED1E75C"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Vibrational </w:t>
            </w:r>
          </w:p>
        </w:tc>
      </w:tr>
      <w:tr w:rsidR="003368AE" w14:paraId="4BB64844"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7B4BB86"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lastRenderedPageBreak/>
              <w:t>non-linear molecule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B8AEFA7"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C18A9B1"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932C4D8"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3N-6</w:t>
            </w:r>
          </w:p>
        </w:tc>
      </w:tr>
      <w:tr w:rsidR="003368AE" w14:paraId="11568826"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AFF4294"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Energy contribution At room temperature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DA9F47F"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C155F9D"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B01DBB4"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Inactive (no contribution)</w:t>
            </w:r>
          </w:p>
        </w:tc>
      </w:tr>
      <w:tr w:rsidR="003368AE" w14:paraId="3A534FA8" w14:textId="77777777" w:rsidTr="003368AE">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FB1C1BE"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Energy contribution At high temperature</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16268BF"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7592F3E"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 x  ½ kT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3763EC9" w14:textId="77777777" w:rsidR="003368AE" w:rsidRDefault="003368AE">
            <w:pPr>
              <w:spacing w:after="330" w:line="300" w:lineRule="atLeast"/>
              <w:rPr>
                <w:rFonts w:ascii="Poppins" w:hAnsi="Poppins" w:cs="Poppins"/>
                <w:color w:val="444444"/>
                <w:sz w:val="21"/>
                <w:szCs w:val="21"/>
              </w:rPr>
            </w:pPr>
            <w:r>
              <w:rPr>
                <w:rFonts w:ascii="Poppins" w:hAnsi="Poppins" w:cs="Poppins"/>
                <w:color w:val="444444"/>
                <w:sz w:val="21"/>
                <w:szCs w:val="21"/>
              </w:rPr>
              <w:t>(3N-6) x kT</w:t>
            </w:r>
          </w:p>
        </w:tc>
      </w:tr>
    </w:tbl>
    <w:p w14:paraId="2923A112" w14:textId="77777777" w:rsidR="003368AE" w:rsidRDefault="003368AE" w:rsidP="003368AE">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b/>
          <w:bCs/>
          <w:color w:val="444444"/>
        </w:rPr>
        <w:t>Degree of freedom of monoatomic gas</w:t>
      </w:r>
    </w:p>
    <w:p w14:paraId="56E6FC7D" w14:textId="77777777" w:rsidR="003368AE" w:rsidRDefault="003368AE" w:rsidP="004E0B74">
      <w:pPr>
        <w:numPr>
          <w:ilvl w:val="0"/>
          <w:numId w:val="8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Since a monatomic molecule consists of only a single atom of point mass it has three degrees of freedom of translatory motion along the three coordinate axes x, y and z. </w:t>
      </w:r>
    </w:p>
    <w:p w14:paraId="76713627" w14:textId="77777777" w:rsidR="003368AE" w:rsidRDefault="003368AE" w:rsidP="004E0B74">
      <w:pPr>
        <w:numPr>
          <w:ilvl w:val="0"/>
          <w:numId w:val="8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Examples: Molecules of Inert gases like helium(He), Neon(Ne), Argon(Ar), etc.</w:t>
      </w:r>
    </w:p>
    <w:p w14:paraId="703761D6" w14:textId="77777777" w:rsidR="003368AE" w:rsidRDefault="003368AE" w:rsidP="003368AE">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b/>
          <w:bCs/>
          <w:color w:val="444444"/>
        </w:rPr>
        <w:t>Degree of freedom of diatomic molecule</w:t>
      </w:r>
    </w:p>
    <w:p w14:paraId="17B14FB2" w14:textId="77777777" w:rsidR="003368AE" w:rsidRDefault="003368AE" w:rsidP="004E0B74">
      <w:pPr>
        <w:numPr>
          <w:ilvl w:val="0"/>
          <w:numId w:val="8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diatomic molecule can rotate about any axis at right angles to its own axis. Hence it has</w:t>
      </w:r>
      <w:r>
        <w:rPr>
          <w:rFonts w:ascii="Poppins" w:hAnsi="Poppins" w:cs="Poppins"/>
          <w:b/>
          <w:bCs/>
          <w:color w:val="444444"/>
          <w:sz w:val="21"/>
          <w:szCs w:val="21"/>
        </w:rPr>
        <w:t> two</w:t>
      </w:r>
      <w:r>
        <w:rPr>
          <w:rFonts w:ascii="Poppins" w:hAnsi="Poppins" w:cs="Poppins"/>
          <w:color w:val="444444"/>
          <w:sz w:val="21"/>
          <w:szCs w:val="21"/>
        </w:rPr>
        <w:t> rotational degrees of freedom, in addition, it has </w:t>
      </w:r>
      <w:r>
        <w:rPr>
          <w:rFonts w:ascii="Poppins" w:hAnsi="Poppins" w:cs="Poppins"/>
          <w:b/>
          <w:bCs/>
          <w:color w:val="444444"/>
          <w:sz w:val="21"/>
          <w:szCs w:val="21"/>
        </w:rPr>
        <w:t>three</w:t>
      </w:r>
      <w:r>
        <w:rPr>
          <w:rFonts w:ascii="Poppins" w:hAnsi="Poppins" w:cs="Poppins"/>
          <w:color w:val="444444"/>
          <w:sz w:val="21"/>
          <w:szCs w:val="21"/>
        </w:rPr>
        <w:t> translational degrees of freedom along the three axes. A diatomic molecule shows </w:t>
      </w:r>
      <w:r>
        <w:rPr>
          <w:rFonts w:ascii="Poppins" w:hAnsi="Poppins" w:cs="Poppins"/>
          <w:b/>
          <w:bCs/>
          <w:color w:val="444444"/>
          <w:sz w:val="21"/>
          <w:szCs w:val="21"/>
        </w:rPr>
        <w:t>one</w:t>
      </w:r>
      <w:r>
        <w:rPr>
          <w:rFonts w:ascii="Poppins" w:hAnsi="Poppins" w:cs="Poppins"/>
          <w:color w:val="444444"/>
          <w:sz w:val="21"/>
          <w:szCs w:val="21"/>
        </w:rPr>
        <w:t> vibrational degree of freedom. So, a diatomic molecule has a total of </w:t>
      </w:r>
      <w:r w:rsidRPr="00ED5970">
        <w:rPr>
          <w:rFonts w:ascii="Poppins" w:hAnsi="Poppins" w:cs="Poppins"/>
          <w:b/>
          <w:bCs/>
          <w:color w:val="444444"/>
          <w:sz w:val="21"/>
          <w:szCs w:val="21"/>
          <w:highlight w:val="yellow"/>
        </w:rPr>
        <w:t>six</w:t>
      </w:r>
      <w:r w:rsidRPr="00ED5970">
        <w:rPr>
          <w:rFonts w:ascii="Poppins" w:hAnsi="Poppins" w:cs="Poppins"/>
          <w:color w:val="444444"/>
          <w:sz w:val="21"/>
          <w:szCs w:val="21"/>
          <w:highlight w:val="yellow"/>
        </w:rPr>
        <w:t> degrees of freedom at high tempera</w:t>
      </w:r>
      <w:r>
        <w:rPr>
          <w:rFonts w:ascii="Poppins" w:hAnsi="Poppins" w:cs="Poppins"/>
          <w:color w:val="444444"/>
          <w:sz w:val="21"/>
          <w:szCs w:val="21"/>
        </w:rPr>
        <w:t>tures. </w:t>
      </w:r>
    </w:p>
    <w:p w14:paraId="084B2A5F" w14:textId="77777777" w:rsidR="003368AE" w:rsidRDefault="003368AE" w:rsidP="004E0B74">
      <w:pPr>
        <w:numPr>
          <w:ilvl w:val="0"/>
          <w:numId w:val="8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At </w:t>
      </w:r>
      <w:r w:rsidRPr="00ED5970">
        <w:rPr>
          <w:rFonts w:ascii="Poppins" w:hAnsi="Poppins" w:cs="Poppins"/>
          <w:color w:val="444444"/>
          <w:sz w:val="21"/>
          <w:szCs w:val="21"/>
          <w:highlight w:val="yellow"/>
        </w:rPr>
        <w:t>room temperature</w:t>
      </w:r>
      <w:r>
        <w:rPr>
          <w:rFonts w:ascii="Poppins" w:hAnsi="Poppins" w:cs="Poppins"/>
          <w:color w:val="444444"/>
          <w:sz w:val="21"/>
          <w:szCs w:val="21"/>
        </w:rPr>
        <w:t xml:space="preserve"> the total degree of freedom of a diatomic molecule is </w:t>
      </w:r>
      <w:r>
        <w:rPr>
          <w:rFonts w:ascii="Poppins" w:hAnsi="Poppins" w:cs="Poppins"/>
          <w:b/>
          <w:bCs/>
          <w:color w:val="444444"/>
          <w:sz w:val="21"/>
          <w:szCs w:val="21"/>
        </w:rPr>
        <w:t>fi</w:t>
      </w:r>
      <w:r w:rsidRPr="00ED5970">
        <w:rPr>
          <w:rFonts w:ascii="Poppins" w:hAnsi="Poppins" w:cs="Poppins"/>
          <w:b/>
          <w:bCs/>
          <w:color w:val="444444"/>
          <w:sz w:val="21"/>
          <w:szCs w:val="21"/>
          <w:highlight w:val="yellow"/>
        </w:rPr>
        <w:t>ve</w:t>
      </w:r>
      <w:r>
        <w:rPr>
          <w:rFonts w:ascii="Poppins" w:hAnsi="Poppins" w:cs="Poppins"/>
          <w:b/>
          <w:bCs/>
          <w:color w:val="444444"/>
          <w:sz w:val="21"/>
          <w:szCs w:val="21"/>
        </w:rPr>
        <w:t> </w:t>
      </w:r>
      <w:r>
        <w:rPr>
          <w:rFonts w:ascii="Poppins" w:hAnsi="Poppins" w:cs="Poppins"/>
          <w:color w:val="444444"/>
          <w:sz w:val="21"/>
          <w:szCs w:val="21"/>
        </w:rPr>
        <w:t>because vibrational motion is not contributed. Examples: molecules of O</w:t>
      </w:r>
      <w:r>
        <w:rPr>
          <w:rFonts w:ascii="Poppins" w:hAnsi="Poppins" w:cs="Poppins"/>
          <w:color w:val="444444"/>
          <w:sz w:val="16"/>
          <w:szCs w:val="16"/>
          <w:vertAlign w:val="subscript"/>
        </w:rPr>
        <w:t>2</w:t>
      </w:r>
      <w:r>
        <w:rPr>
          <w:rFonts w:ascii="Poppins" w:hAnsi="Poppins" w:cs="Poppins"/>
          <w:color w:val="444444"/>
          <w:sz w:val="21"/>
          <w:szCs w:val="21"/>
        </w:rPr>
        <w:t>, N</w:t>
      </w:r>
      <w:r>
        <w:rPr>
          <w:rFonts w:ascii="Poppins" w:hAnsi="Poppins" w:cs="Poppins"/>
          <w:color w:val="444444"/>
          <w:sz w:val="16"/>
          <w:szCs w:val="16"/>
          <w:vertAlign w:val="subscript"/>
        </w:rPr>
        <w:t>2</w:t>
      </w:r>
      <w:r>
        <w:rPr>
          <w:rFonts w:ascii="Poppins" w:hAnsi="Poppins" w:cs="Poppins"/>
          <w:color w:val="444444"/>
          <w:sz w:val="21"/>
          <w:szCs w:val="21"/>
        </w:rPr>
        <w:t>, CO, Cl</w:t>
      </w:r>
      <w:r>
        <w:rPr>
          <w:rFonts w:ascii="Poppins" w:hAnsi="Poppins" w:cs="Poppins"/>
          <w:color w:val="444444"/>
          <w:sz w:val="16"/>
          <w:szCs w:val="16"/>
          <w:vertAlign w:val="subscript"/>
        </w:rPr>
        <w:t>2</w:t>
      </w:r>
      <w:r>
        <w:rPr>
          <w:rFonts w:ascii="Poppins" w:hAnsi="Poppins" w:cs="Poppins"/>
          <w:color w:val="444444"/>
          <w:sz w:val="21"/>
          <w:szCs w:val="21"/>
        </w:rPr>
        <w:t>, etc.</w:t>
      </w:r>
    </w:p>
    <w:p w14:paraId="46A535A9" w14:textId="77777777" w:rsidR="003368AE" w:rsidRDefault="003368AE" w:rsidP="003368AE">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b/>
          <w:bCs/>
          <w:color w:val="444444"/>
        </w:rPr>
        <w:t>Degree of freedom of triatomic molecule</w:t>
      </w:r>
    </w:p>
    <w:p w14:paraId="4B08623F" w14:textId="77777777" w:rsidR="003368AE" w:rsidRDefault="003368AE" w:rsidP="004E0B74">
      <w:pPr>
        <w:numPr>
          <w:ilvl w:val="0"/>
          <w:numId w:val="8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In the case of a </w:t>
      </w:r>
      <w:r w:rsidRPr="00ED5970">
        <w:rPr>
          <w:rFonts w:ascii="Poppins" w:hAnsi="Poppins" w:cs="Poppins"/>
          <w:color w:val="444444"/>
          <w:sz w:val="21"/>
          <w:szCs w:val="21"/>
          <w:highlight w:val="yellow"/>
        </w:rPr>
        <w:t>triatomic molecule of linear type</w:t>
      </w:r>
      <w:r>
        <w:rPr>
          <w:rFonts w:ascii="Poppins" w:hAnsi="Poppins" w:cs="Poppins"/>
          <w:color w:val="444444"/>
          <w:sz w:val="21"/>
          <w:szCs w:val="21"/>
        </w:rPr>
        <w:t>, the centre of mass lies at the central atom. </w:t>
      </w:r>
    </w:p>
    <w:p w14:paraId="1BADDA2A" w14:textId="77777777" w:rsidR="003368AE" w:rsidRDefault="003368AE" w:rsidP="004E0B74">
      <w:pPr>
        <w:numPr>
          <w:ilvl w:val="0"/>
          <w:numId w:val="8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It, therefore, behaves like a diatomic molecule with </w:t>
      </w:r>
      <w:r>
        <w:rPr>
          <w:rFonts w:ascii="Poppins" w:hAnsi="Poppins" w:cs="Poppins"/>
          <w:b/>
          <w:bCs/>
          <w:color w:val="444444"/>
          <w:sz w:val="21"/>
          <w:szCs w:val="21"/>
        </w:rPr>
        <w:t>three </w:t>
      </w:r>
      <w:r>
        <w:rPr>
          <w:rFonts w:ascii="Poppins" w:hAnsi="Poppins" w:cs="Poppins"/>
          <w:color w:val="444444"/>
          <w:sz w:val="21"/>
          <w:szCs w:val="21"/>
        </w:rPr>
        <w:t>degrees of freedom of translation and </w:t>
      </w:r>
      <w:r>
        <w:rPr>
          <w:rFonts w:ascii="Poppins" w:hAnsi="Poppins" w:cs="Poppins"/>
          <w:b/>
          <w:bCs/>
          <w:color w:val="444444"/>
          <w:sz w:val="21"/>
          <w:szCs w:val="21"/>
        </w:rPr>
        <w:t>two</w:t>
      </w:r>
      <w:r>
        <w:rPr>
          <w:rFonts w:ascii="Poppins" w:hAnsi="Poppins" w:cs="Poppins"/>
          <w:color w:val="444444"/>
          <w:sz w:val="21"/>
          <w:szCs w:val="21"/>
        </w:rPr>
        <w:t> degrees of freedom of rotation, it has</w:t>
      </w:r>
      <w:r>
        <w:rPr>
          <w:rFonts w:ascii="Poppins" w:hAnsi="Poppins" w:cs="Poppins"/>
          <w:b/>
          <w:bCs/>
          <w:color w:val="444444"/>
          <w:sz w:val="21"/>
          <w:szCs w:val="21"/>
        </w:rPr>
        <w:t> </w:t>
      </w:r>
      <w:r w:rsidRPr="00ED5970">
        <w:rPr>
          <w:rFonts w:ascii="Poppins" w:hAnsi="Poppins" w:cs="Poppins"/>
          <w:b/>
          <w:bCs/>
          <w:color w:val="444444"/>
          <w:sz w:val="21"/>
          <w:szCs w:val="21"/>
          <w:highlight w:val="yellow"/>
        </w:rPr>
        <w:t>five</w:t>
      </w:r>
      <w:r w:rsidRPr="00ED5970">
        <w:rPr>
          <w:rFonts w:ascii="Poppins" w:hAnsi="Poppins" w:cs="Poppins"/>
          <w:color w:val="444444"/>
          <w:sz w:val="21"/>
          <w:szCs w:val="21"/>
          <w:highlight w:val="yellow"/>
        </w:rPr>
        <w:t> degrees</w:t>
      </w:r>
      <w:r>
        <w:rPr>
          <w:rFonts w:ascii="Poppins" w:hAnsi="Poppins" w:cs="Poppins"/>
          <w:color w:val="444444"/>
          <w:sz w:val="21"/>
          <w:szCs w:val="21"/>
        </w:rPr>
        <w:t xml:space="preserve"> of freedom as shown at room temperature.</w:t>
      </w:r>
    </w:p>
    <w:p w14:paraId="77973779" w14:textId="77777777" w:rsidR="003368AE" w:rsidRDefault="003368AE" w:rsidP="004E0B74">
      <w:pPr>
        <w:numPr>
          <w:ilvl w:val="0"/>
          <w:numId w:val="8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At </w:t>
      </w:r>
      <w:r w:rsidRPr="00ED5970">
        <w:rPr>
          <w:rFonts w:ascii="Poppins" w:hAnsi="Poppins" w:cs="Poppins"/>
          <w:color w:val="444444"/>
          <w:sz w:val="21"/>
          <w:szCs w:val="21"/>
          <w:highlight w:val="yellow"/>
        </w:rPr>
        <w:t>high temperatures</w:t>
      </w:r>
      <w:r>
        <w:rPr>
          <w:rFonts w:ascii="Poppins" w:hAnsi="Poppins" w:cs="Poppins"/>
          <w:color w:val="444444"/>
          <w:sz w:val="21"/>
          <w:szCs w:val="21"/>
        </w:rPr>
        <w:t xml:space="preserve">, It shows </w:t>
      </w:r>
      <w:r w:rsidRPr="00ED5970">
        <w:rPr>
          <w:rFonts w:ascii="Poppins" w:hAnsi="Poppins" w:cs="Poppins"/>
          <w:color w:val="444444"/>
          <w:sz w:val="21"/>
          <w:szCs w:val="21"/>
          <w:highlight w:val="yellow"/>
        </w:rPr>
        <w:t>four vibrational degrees of freedom.</w:t>
      </w:r>
      <w:r>
        <w:rPr>
          <w:rFonts w:ascii="Poppins" w:hAnsi="Poppins" w:cs="Poppins"/>
          <w:color w:val="444444"/>
          <w:sz w:val="21"/>
          <w:szCs w:val="21"/>
        </w:rPr>
        <w:t xml:space="preserve"> Hence, it shows a </w:t>
      </w:r>
      <w:r w:rsidRPr="00ED5970">
        <w:rPr>
          <w:rFonts w:ascii="Poppins" w:hAnsi="Poppins" w:cs="Poppins"/>
          <w:color w:val="444444"/>
          <w:sz w:val="21"/>
          <w:szCs w:val="21"/>
          <w:highlight w:val="yellow"/>
        </w:rPr>
        <w:t>total of </w:t>
      </w:r>
      <w:r w:rsidRPr="00ED5970">
        <w:rPr>
          <w:rFonts w:ascii="Poppins" w:hAnsi="Poppins" w:cs="Poppins"/>
          <w:b/>
          <w:bCs/>
          <w:color w:val="444444"/>
          <w:sz w:val="21"/>
          <w:szCs w:val="21"/>
          <w:highlight w:val="yellow"/>
        </w:rPr>
        <w:t>nine</w:t>
      </w:r>
      <w:r w:rsidRPr="00ED5970">
        <w:rPr>
          <w:rFonts w:ascii="Poppins" w:hAnsi="Poppins" w:cs="Poppins"/>
          <w:color w:val="444444"/>
          <w:sz w:val="21"/>
          <w:szCs w:val="21"/>
          <w:highlight w:val="yellow"/>
        </w:rPr>
        <w:t> degrees</w:t>
      </w:r>
      <w:r>
        <w:rPr>
          <w:rFonts w:ascii="Poppins" w:hAnsi="Poppins" w:cs="Poppins"/>
          <w:color w:val="444444"/>
          <w:sz w:val="21"/>
          <w:szCs w:val="21"/>
        </w:rPr>
        <w:t xml:space="preserve"> of freedom. Examples: molecules of CO</w:t>
      </w:r>
      <w:r>
        <w:rPr>
          <w:rFonts w:ascii="Poppins" w:hAnsi="Poppins" w:cs="Poppins"/>
          <w:color w:val="444444"/>
          <w:sz w:val="16"/>
          <w:szCs w:val="16"/>
          <w:vertAlign w:val="subscript"/>
        </w:rPr>
        <w:t>2</w:t>
      </w:r>
      <w:r>
        <w:rPr>
          <w:rFonts w:ascii="Poppins" w:hAnsi="Poppins" w:cs="Poppins"/>
          <w:color w:val="444444"/>
          <w:sz w:val="21"/>
          <w:szCs w:val="21"/>
        </w:rPr>
        <w:t>, CS</w:t>
      </w:r>
      <w:r>
        <w:rPr>
          <w:rFonts w:ascii="Poppins" w:hAnsi="Poppins" w:cs="Poppins"/>
          <w:color w:val="444444"/>
          <w:sz w:val="16"/>
          <w:szCs w:val="16"/>
          <w:vertAlign w:val="subscript"/>
        </w:rPr>
        <w:t>2</w:t>
      </w:r>
      <w:r>
        <w:rPr>
          <w:rFonts w:ascii="Poppins" w:hAnsi="Poppins" w:cs="Poppins"/>
          <w:color w:val="444444"/>
          <w:sz w:val="21"/>
          <w:szCs w:val="21"/>
        </w:rPr>
        <w:t>, etc.</w:t>
      </w:r>
    </w:p>
    <w:p w14:paraId="7F382253" w14:textId="77777777" w:rsidR="003368AE" w:rsidRDefault="003368AE" w:rsidP="004E0B74">
      <w:pPr>
        <w:numPr>
          <w:ilvl w:val="0"/>
          <w:numId w:val="8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At room temperature a triatomic </w:t>
      </w:r>
      <w:r w:rsidRPr="00ED5970">
        <w:rPr>
          <w:rFonts w:ascii="Poppins" w:hAnsi="Poppins" w:cs="Poppins"/>
          <w:b/>
          <w:bCs/>
          <w:color w:val="444444"/>
          <w:sz w:val="21"/>
          <w:szCs w:val="21"/>
          <w:highlight w:val="yellow"/>
        </w:rPr>
        <w:t>nonlinear molecule</w:t>
      </w:r>
      <w:r>
        <w:rPr>
          <w:rFonts w:ascii="Poppins" w:hAnsi="Poppins" w:cs="Poppins"/>
          <w:color w:val="444444"/>
          <w:sz w:val="21"/>
          <w:szCs w:val="21"/>
        </w:rPr>
        <w:t> possesses </w:t>
      </w:r>
      <w:r>
        <w:rPr>
          <w:rFonts w:ascii="Poppins" w:hAnsi="Poppins" w:cs="Poppins"/>
          <w:b/>
          <w:bCs/>
          <w:color w:val="444444"/>
          <w:sz w:val="21"/>
          <w:szCs w:val="21"/>
        </w:rPr>
        <w:t>three </w:t>
      </w:r>
      <w:r>
        <w:rPr>
          <w:rFonts w:ascii="Poppins" w:hAnsi="Poppins" w:cs="Poppins"/>
          <w:color w:val="444444"/>
          <w:sz w:val="21"/>
          <w:szCs w:val="21"/>
        </w:rPr>
        <w:t>degrees of freedom of rotation in addition to </w:t>
      </w:r>
      <w:r>
        <w:rPr>
          <w:rFonts w:ascii="Poppins" w:hAnsi="Poppins" w:cs="Poppins"/>
          <w:b/>
          <w:bCs/>
          <w:color w:val="444444"/>
          <w:sz w:val="21"/>
          <w:szCs w:val="21"/>
        </w:rPr>
        <w:t>three </w:t>
      </w:r>
      <w:r>
        <w:rPr>
          <w:rFonts w:ascii="Poppins" w:hAnsi="Poppins" w:cs="Poppins"/>
          <w:color w:val="444444"/>
          <w:sz w:val="21"/>
          <w:szCs w:val="21"/>
        </w:rPr>
        <w:t>degrees of freedom of translation. Hence it has </w:t>
      </w:r>
      <w:r w:rsidRPr="00ED5970">
        <w:rPr>
          <w:rFonts w:ascii="Poppins" w:hAnsi="Poppins" w:cs="Poppins"/>
          <w:b/>
          <w:bCs/>
          <w:color w:val="444444"/>
          <w:sz w:val="21"/>
          <w:szCs w:val="21"/>
          <w:highlight w:val="yellow"/>
        </w:rPr>
        <w:t>six </w:t>
      </w:r>
      <w:r w:rsidRPr="00ED5970">
        <w:rPr>
          <w:rFonts w:ascii="Poppins" w:hAnsi="Poppins" w:cs="Poppins"/>
          <w:color w:val="444444"/>
          <w:sz w:val="21"/>
          <w:szCs w:val="21"/>
          <w:highlight w:val="yellow"/>
        </w:rPr>
        <w:t>degrees</w:t>
      </w:r>
      <w:r>
        <w:rPr>
          <w:rFonts w:ascii="Poppins" w:hAnsi="Poppins" w:cs="Poppins"/>
          <w:color w:val="444444"/>
          <w:sz w:val="21"/>
          <w:szCs w:val="21"/>
        </w:rPr>
        <w:t xml:space="preserve"> of freedom. </w:t>
      </w:r>
    </w:p>
    <w:p w14:paraId="2789D6A5" w14:textId="77777777" w:rsidR="003368AE" w:rsidRDefault="003368AE" w:rsidP="004E0B74">
      <w:pPr>
        <w:numPr>
          <w:ilvl w:val="0"/>
          <w:numId w:val="8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At high temperatures, it shows a total of </w:t>
      </w:r>
      <w:r>
        <w:rPr>
          <w:rFonts w:ascii="Poppins" w:hAnsi="Poppins" w:cs="Poppins"/>
          <w:b/>
          <w:bCs/>
          <w:color w:val="444444"/>
          <w:sz w:val="21"/>
          <w:szCs w:val="21"/>
        </w:rPr>
        <w:t>nine</w:t>
      </w:r>
      <w:r>
        <w:rPr>
          <w:rFonts w:ascii="Poppins" w:hAnsi="Poppins" w:cs="Poppins"/>
          <w:color w:val="444444"/>
          <w:sz w:val="21"/>
          <w:szCs w:val="21"/>
        </w:rPr>
        <w:t xml:space="preserve"> degrees of freedom. Examples : molecules of </w:t>
      </w:r>
      <w:r w:rsidRPr="00ED5970">
        <w:rPr>
          <w:rFonts w:ascii="Poppins" w:hAnsi="Poppins" w:cs="Poppins"/>
          <w:color w:val="444444"/>
          <w:sz w:val="21"/>
          <w:szCs w:val="21"/>
          <w:highlight w:val="yellow"/>
        </w:rPr>
        <w:t>H</w:t>
      </w:r>
      <w:r w:rsidRPr="00ED5970">
        <w:rPr>
          <w:rFonts w:ascii="Poppins" w:hAnsi="Poppins" w:cs="Poppins"/>
          <w:color w:val="444444"/>
          <w:sz w:val="16"/>
          <w:szCs w:val="16"/>
          <w:highlight w:val="yellow"/>
          <w:vertAlign w:val="subscript"/>
        </w:rPr>
        <w:t>2</w:t>
      </w:r>
      <w:r w:rsidRPr="00ED5970">
        <w:rPr>
          <w:rFonts w:ascii="Poppins" w:hAnsi="Poppins" w:cs="Poppins"/>
          <w:color w:val="444444"/>
          <w:sz w:val="21"/>
          <w:szCs w:val="21"/>
          <w:highlight w:val="yellow"/>
        </w:rPr>
        <w:t>O, SO</w:t>
      </w:r>
      <w:r w:rsidRPr="00ED5970">
        <w:rPr>
          <w:rFonts w:ascii="Poppins" w:hAnsi="Poppins" w:cs="Poppins"/>
          <w:color w:val="444444"/>
          <w:sz w:val="16"/>
          <w:szCs w:val="16"/>
          <w:highlight w:val="yellow"/>
          <w:vertAlign w:val="subscript"/>
        </w:rPr>
        <w:t>2</w:t>
      </w:r>
      <w:r w:rsidRPr="00ED5970">
        <w:rPr>
          <w:rFonts w:ascii="Poppins" w:hAnsi="Poppins" w:cs="Poppins"/>
          <w:color w:val="444444"/>
          <w:sz w:val="21"/>
          <w:szCs w:val="21"/>
          <w:highlight w:val="yellow"/>
        </w:rPr>
        <w:t>, etc.</w:t>
      </w:r>
    </w:p>
    <w:p w14:paraId="68BCE45E" w14:textId="77777777" w:rsidR="003368AE" w:rsidRDefault="003368AE" w:rsidP="008646FF">
      <w:pPr>
        <w:shd w:val="clear" w:color="auto" w:fill="FFFFFF"/>
        <w:rPr>
          <w:rFonts w:ascii="Poppins" w:eastAsiaTheme="minorEastAsia" w:hAnsi="Poppins" w:cs="Poppins"/>
          <w:color w:val="444444"/>
          <w:sz w:val="28"/>
          <w:szCs w:val="28"/>
        </w:rPr>
      </w:pPr>
    </w:p>
    <w:p w14:paraId="313A1EC2" w14:textId="19125F63" w:rsidR="00186692" w:rsidRDefault="00962F8B" w:rsidP="008646FF">
      <w:pPr>
        <w:shd w:val="clear" w:color="auto" w:fill="FFFFFF"/>
        <w:rPr>
          <w:rFonts w:ascii="Poppins" w:hAnsi="Poppins" w:cs="Poppins"/>
          <w:color w:val="444444"/>
          <w:sz w:val="28"/>
          <w:szCs w:val="28"/>
        </w:rPr>
      </w:pPr>
      <w:r w:rsidRPr="00962F8B">
        <w:rPr>
          <w:rFonts w:ascii="Poppins" w:hAnsi="Poppins" w:cs="Poppins"/>
          <w:noProof/>
          <w:color w:val="444444"/>
          <w:sz w:val="28"/>
          <w:szCs w:val="28"/>
        </w:rPr>
        <w:lastRenderedPageBreak/>
        <w:drawing>
          <wp:inline distT="0" distB="0" distL="0" distR="0" wp14:anchorId="38FB0820" wp14:editId="74FE3896">
            <wp:extent cx="12520567" cy="5725551"/>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523751" cy="5727007"/>
                    </a:xfrm>
                    <a:prstGeom prst="rect">
                      <a:avLst/>
                    </a:prstGeom>
                  </pic:spPr>
                </pic:pic>
              </a:graphicData>
            </a:graphic>
          </wp:inline>
        </w:drawing>
      </w:r>
    </w:p>
    <w:p w14:paraId="70E221DE" w14:textId="2E3A37BD" w:rsidR="00962F8B" w:rsidRDefault="00962F8B" w:rsidP="008646FF">
      <w:pPr>
        <w:shd w:val="clear" w:color="auto" w:fill="FFFFFF"/>
        <w:rPr>
          <w:rFonts w:ascii="Poppins" w:hAnsi="Poppins" w:cs="Poppins"/>
          <w:color w:val="444444"/>
          <w:sz w:val="28"/>
          <w:szCs w:val="28"/>
        </w:rPr>
      </w:pPr>
    </w:p>
    <w:p w14:paraId="0A790B54" w14:textId="60B45BCC" w:rsidR="00962F8B" w:rsidRDefault="00962F8B" w:rsidP="008646FF">
      <w:pPr>
        <w:shd w:val="clear" w:color="auto" w:fill="FFFFFF"/>
        <w:rPr>
          <w:rFonts w:ascii="Poppins" w:hAnsi="Poppins" w:cs="Poppins"/>
          <w:color w:val="444444"/>
          <w:sz w:val="28"/>
          <w:szCs w:val="28"/>
        </w:rPr>
      </w:pPr>
    </w:p>
    <w:p w14:paraId="0232897D" w14:textId="31A58B5D" w:rsidR="00962F8B" w:rsidRDefault="00962F8B" w:rsidP="008646FF">
      <w:pPr>
        <w:shd w:val="clear" w:color="auto" w:fill="FFFFFF"/>
        <w:rPr>
          <w:rFonts w:ascii="Poppins" w:hAnsi="Poppins" w:cs="Poppins"/>
          <w:color w:val="444444"/>
          <w:sz w:val="28"/>
          <w:szCs w:val="28"/>
        </w:rPr>
      </w:pPr>
      <w:r w:rsidRPr="00962F8B">
        <w:rPr>
          <w:rFonts w:ascii="Poppins" w:hAnsi="Poppins" w:cs="Poppins"/>
          <w:noProof/>
          <w:color w:val="444444"/>
          <w:sz w:val="28"/>
          <w:szCs w:val="28"/>
        </w:rPr>
        <w:lastRenderedPageBreak/>
        <w:drawing>
          <wp:inline distT="0" distB="0" distL="0" distR="0" wp14:anchorId="5C0A804E" wp14:editId="0F2C9DFE">
            <wp:extent cx="10874742" cy="4972929"/>
            <wp:effectExtent l="0" t="0" r="317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0882888" cy="4976654"/>
                    </a:xfrm>
                    <a:prstGeom prst="rect">
                      <a:avLst/>
                    </a:prstGeom>
                  </pic:spPr>
                </pic:pic>
              </a:graphicData>
            </a:graphic>
          </wp:inline>
        </w:drawing>
      </w:r>
    </w:p>
    <w:p w14:paraId="36E04B9F" w14:textId="55C1EE9F" w:rsidR="00E96191" w:rsidRDefault="00E96191" w:rsidP="008646FF">
      <w:pPr>
        <w:shd w:val="clear" w:color="auto" w:fill="FFFFFF"/>
        <w:rPr>
          <w:rFonts w:ascii="Poppins" w:hAnsi="Poppins" w:cs="Poppins"/>
          <w:color w:val="444444"/>
          <w:sz w:val="28"/>
          <w:szCs w:val="28"/>
        </w:rPr>
      </w:pPr>
    </w:p>
    <w:p w14:paraId="0BEC3E21" w14:textId="01182ED7" w:rsidR="00E96191" w:rsidRDefault="00E96191" w:rsidP="008646FF">
      <w:pPr>
        <w:shd w:val="clear" w:color="auto" w:fill="FFFFFF"/>
        <w:rPr>
          <w:rFonts w:ascii="Poppins" w:hAnsi="Poppins" w:cs="Poppins"/>
          <w:color w:val="444444"/>
          <w:sz w:val="28"/>
          <w:szCs w:val="28"/>
        </w:rPr>
      </w:pPr>
    </w:p>
    <w:p w14:paraId="17C9A016" w14:textId="5BA271C6" w:rsidR="00E96191" w:rsidRDefault="00E96191" w:rsidP="00E96191">
      <w:pPr>
        <w:pStyle w:val="Heading1"/>
        <w:rPr>
          <w:sz w:val="56"/>
          <w:szCs w:val="56"/>
        </w:rPr>
      </w:pPr>
      <w:r>
        <w:rPr>
          <w:sz w:val="56"/>
          <w:szCs w:val="56"/>
        </w:rPr>
        <w:t>MEAN FREE PATH</w:t>
      </w:r>
    </w:p>
    <w:p w14:paraId="01F392B3" w14:textId="784F815D" w:rsidR="00E96191" w:rsidRDefault="00E96191" w:rsidP="00E96191"/>
    <w:p w14:paraId="4A24F5AB" w14:textId="77777777" w:rsidR="00E96191" w:rsidRDefault="00E96191" w:rsidP="00E96191">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In a gaseous system, the molecules </w:t>
      </w:r>
      <w:r w:rsidRPr="00E96191">
        <w:rPr>
          <w:rFonts w:ascii="Poppins" w:hAnsi="Poppins" w:cs="Poppins"/>
          <w:color w:val="444444"/>
          <w:highlight w:val="yellow"/>
        </w:rPr>
        <w:t>never move in a straight</w:t>
      </w:r>
      <w:r>
        <w:rPr>
          <w:rFonts w:ascii="Poppins" w:hAnsi="Poppins" w:cs="Poppins"/>
          <w:color w:val="444444"/>
        </w:rPr>
        <w:t xml:space="preserve"> path without interruptions. This is because they </w:t>
      </w:r>
      <w:r w:rsidRPr="00E96191">
        <w:rPr>
          <w:rFonts w:ascii="Poppins" w:hAnsi="Poppins" w:cs="Poppins"/>
          <w:color w:val="444444"/>
          <w:highlight w:val="yellow"/>
        </w:rPr>
        <w:t>collide with each other and change speed and direction.</w:t>
      </w:r>
      <w:r>
        <w:rPr>
          <w:rFonts w:ascii="Poppins" w:hAnsi="Poppins" w:cs="Poppins"/>
          <w:color w:val="444444"/>
        </w:rPr>
        <w:t xml:space="preserve"> Between every two collisions, a molecule travels a path length. </w:t>
      </w:r>
      <w:r w:rsidRPr="00E96191">
        <w:rPr>
          <w:rFonts w:ascii="Poppins" w:hAnsi="Poppins" w:cs="Poppins"/>
          <w:color w:val="444444"/>
          <w:highlight w:val="yellow"/>
        </w:rPr>
        <w:t>The mean free path is the average of all path lengths between collisions</w:t>
      </w:r>
      <w:r>
        <w:rPr>
          <w:rFonts w:ascii="Poppins" w:hAnsi="Poppins" w:cs="Poppins"/>
          <w:color w:val="444444"/>
        </w:rPr>
        <w:t>. In this article, we will derive an expression for the mean free path.</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E96191" w14:paraId="743FDB47" w14:textId="77777777" w:rsidTr="00E96191">
        <w:trPr>
          <w:tblCellSpacing w:w="15" w:type="dxa"/>
        </w:trPr>
        <w:tc>
          <w:tcPr>
            <w:tcW w:w="0" w:type="auto"/>
            <w:tcBorders>
              <w:bottom w:val="single" w:sz="6" w:space="0" w:color="444444"/>
            </w:tcBorders>
            <w:shd w:val="clear" w:color="auto" w:fill="F1EDFF"/>
            <w:vAlign w:val="center"/>
            <w:hideMark/>
          </w:tcPr>
          <w:p w14:paraId="06F16FF3" w14:textId="77777777" w:rsidR="00E96191" w:rsidRDefault="00E96191">
            <w:pPr>
              <w:spacing w:after="330" w:line="300" w:lineRule="atLeast"/>
              <w:rPr>
                <w:rFonts w:ascii="Poppins" w:hAnsi="Poppins" w:cs="Poppins"/>
                <w:color w:val="444444"/>
                <w:sz w:val="21"/>
                <w:szCs w:val="21"/>
              </w:rPr>
            </w:pPr>
            <w:r>
              <w:rPr>
                <w:rFonts w:ascii="Poppins" w:hAnsi="Poppins" w:cs="Poppins"/>
                <w:b/>
                <w:bCs/>
                <w:color w:val="444444"/>
                <w:sz w:val="21"/>
                <w:szCs w:val="21"/>
                <w:u w:val="single"/>
              </w:rPr>
              <w:t>Table of Contents</w:t>
            </w:r>
          </w:p>
          <w:p w14:paraId="7760740C" w14:textId="77777777" w:rsidR="00E96191" w:rsidRDefault="008921C8" w:rsidP="004E0B74">
            <w:pPr>
              <w:numPr>
                <w:ilvl w:val="0"/>
                <w:numId w:val="85"/>
              </w:numPr>
              <w:spacing w:before="100" w:beforeAutospacing="1" w:after="75" w:line="300" w:lineRule="atLeast"/>
              <w:rPr>
                <w:rFonts w:ascii="Poppins" w:hAnsi="Poppins" w:cs="Poppins"/>
                <w:color w:val="444444"/>
                <w:sz w:val="21"/>
                <w:szCs w:val="21"/>
              </w:rPr>
            </w:pPr>
            <w:hyperlink r:id="rId256" w:anchor="what-is-mean-free-path" w:history="1">
              <w:r w:rsidR="00E96191">
                <w:rPr>
                  <w:rStyle w:val="Hyperlink"/>
                  <w:rFonts w:ascii="Poppins" w:hAnsi="Poppins" w:cs="Poppins"/>
                  <w:color w:val="8C69FF"/>
                  <w:sz w:val="21"/>
                  <w:szCs w:val="21"/>
                </w:rPr>
                <w:t>What is Mean Free Path?</w:t>
              </w:r>
            </w:hyperlink>
          </w:p>
          <w:p w14:paraId="4A50E818" w14:textId="77777777" w:rsidR="00E96191" w:rsidRDefault="008921C8" w:rsidP="004E0B74">
            <w:pPr>
              <w:numPr>
                <w:ilvl w:val="0"/>
                <w:numId w:val="85"/>
              </w:numPr>
              <w:spacing w:before="100" w:beforeAutospacing="1" w:after="75" w:line="300" w:lineRule="atLeast"/>
              <w:rPr>
                <w:rFonts w:ascii="Poppins" w:hAnsi="Poppins" w:cs="Poppins"/>
                <w:color w:val="444444"/>
                <w:sz w:val="21"/>
                <w:szCs w:val="21"/>
              </w:rPr>
            </w:pPr>
            <w:hyperlink r:id="rId257" w:anchor="derivation-of-mean-free-path" w:history="1">
              <w:r w:rsidR="00E96191">
                <w:rPr>
                  <w:rStyle w:val="Hyperlink"/>
                  <w:rFonts w:ascii="Poppins" w:hAnsi="Poppins" w:cs="Poppins"/>
                  <w:color w:val="8C69FF"/>
                  <w:sz w:val="21"/>
                  <w:szCs w:val="21"/>
                </w:rPr>
                <w:t>Derivation of Mean Free Path</w:t>
              </w:r>
            </w:hyperlink>
          </w:p>
          <w:p w14:paraId="1CE4C4C0" w14:textId="77777777" w:rsidR="00E96191" w:rsidRDefault="008921C8" w:rsidP="004E0B74">
            <w:pPr>
              <w:numPr>
                <w:ilvl w:val="0"/>
                <w:numId w:val="85"/>
              </w:numPr>
              <w:spacing w:before="100" w:beforeAutospacing="1" w:after="75" w:line="300" w:lineRule="atLeast"/>
              <w:rPr>
                <w:rFonts w:ascii="Poppins" w:hAnsi="Poppins" w:cs="Poppins"/>
                <w:color w:val="444444"/>
                <w:sz w:val="21"/>
                <w:szCs w:val="21"/>
              </w:rPr>
            </w:pPr>
            <w:hyperlink r:id="rId258" w:anchor="mean-free-path-factors" w:history="1">
              <w:r w:rsidR="00E96191">
                <w:rPr>
                  <w:rStyle w:val="Hyperlink"/>
                  <w:rFonts w:ascii="Poppins" w:hAnsi="Poppins" w:cs="Poppins"/>
                  <w:color w:val="8C69FF"/>
                  <w:sz w:val="21"/>
                  <w:szCs w:val="21"/>
                </w:rPr>
                <w:t>Mean Free Path Factors</w:t>
              </w:r>
            </w:hyperlink>
          </w:p>
          <w:p w14:paraId="0F5CC009" w14:textId="77777777" w:rsidR="00E96191" w:rsidRDefault="008921C8" w:rsidP="004E0B74">
            <w:pPr>
              <w:numPr>
                <w:ilvl w:val="0"/>
                <w:numId w:val="85"/>
              </w:numPr>
              <w:spacing w:before="100" w:beforeAutospacing="1" w:after="75" w:line="300" w:lineRule="atLeast"/>
              <w:rPr>
                <w:rFonts w:ascii="Poppins" w:hAnsi="Poppins" w:cs="Poppins"/>
                <w:color w:val="444444"/>
                <w:sz w:val="21"/>
                <w:szCs w:val="21"/>
              </w:rPr>
            </w:pPr>
            <w:hyperlink r:id="rId259" w:anchor="frequently-asked-questions" w:history="1">
              <w:r w:rsidR="00E96191">
                <w:rPr>
                  <w:rStyle w:val="Hyperlink"/>
                  <w:rFonts w:ascii="Poppins" w:hAnsi="Poppins" w:cs="Poppins"/>
                  <w:color w:val="8C69FF"/>
                  <w:sz w:val="21"/>
                  <w:szCs w:val="21"/>
                </w:rPr>
                <w:t>Frequently Asked Questions – FAQs</w:t>
              </w:r>
            </w:hyperlink>
          </w:p>
        </w:tc>
      </w:tr>
    </w:tbl>
    <w:p w14:paraId="50CC33F8" w14:textId="77777777" w:rsidR="00E96191" w:rsidRDefault="00E96191" w:rsidP="00E96191">
      <w:pPr>
        <w:pStyle w:val="Heading2"/>
        <w:shd w:val="clear" w:color="auto" w:fill="FFFFFF"/>
        <w:spacing w:before="300" w:after="150" w:line="480" w:lineRule="atLeast"/>
        <w:rPr>
          <w:rFonts w:ascii="inherit" w:hAnsi="inherit" w:cs="Poppins"/>
          <w:color w:val="444444"/>
          <w:sz w:val="36"/>
          <w:szCs w:val="36"/>
        </w:rPr>
      </w:pPr>
      <w:r w:rsidRPr="00E96191">
        <w:rPr>
          <w:rFonts w:ascii="inherit" w:hAnsi="inherit" w:cs="Poppins"/>
          <w:color w:val="444444"/>
          <w:highlight w:val="yellow"/>
        </w:rPr>
        <w:lastRenderedPageBreak/>
        <w:t>What is Mean Free Path?</w:t>
      </w:r>
    </w:p>
    <w:p w14:paraId="44F290A1" w14:textId="77777777" w:rsidR="00E96191" w:rsidRDefault="00E96191" w:rsidP="00E96191">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 xml:space="preserve">A gas molecule’s mean free path </w:t>
      </w:r>
      <w:r w:rsidRPr="00E96191">
        <w:rPr>
          <w:rFonts w:ascii="Cambria" w:hAnsi="Cambria" w:cs="Cambria"/>
          <w:color w:val="444444"/>
          <w:highlight w:val="yellow"/>
        </w:rPr>
        <w:t>λ</w:t>
      </w:r>
      <w:r w:rsidRPr="00E96191">
        <w:rPr>
          <w:rFonts w:ascii="Poppins" w:hAnsi="Poppins" w:cs="Poppins"/>
          <w:color w:val="444444"/>
          <w:highlight w:val="yellow"/>
        </w:rPr>
        <w:t xml:space="preserve"> i</w:t>
      </w:r>
      <w:r>
        <w:rPr>
          <w:rFonts w:ascii="Poppins" w:hAnsi="Poppins" w:cs="Poppins"/>
          <w:color w:val="444444"/>
        </w:rPr>
        <w:t>s its average path length between collisions.</w:t>
      </w:r>
    </w:p>
    <w:p w14:paraId="28A33AAB"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Mathematically the mean free path can be represented as follows:</w:t>
      </w:r>
    </w:p>
    <w:p w14:paraId="5D1979AD" w14:textId="3B5C3342" w:rsidR="00E96191" w:rsidRDefault="008921C8" w:rsidP="00E96191">
      <w:pPr>
        <w:shd w:val="clear" w:color="auto" w:fill="FFFFFF"/>
        <w:rPr>
          <w:rFonts w:ascii="Poppins" w:hAnsi="Poppins" w:cs="Poppins"/>
          <w:color w:val="444444"/>
          <w:sz w:val="21"/>
          <w:szCs w:val="21"/>
        </w:rPr>
      </w:pPr>
      <m:oMathPara>
        <m:oMath>
          <m:eqArr>
            <m:eqArrPr>
              <m:ctrlPr>
                <w:rPr>
                  <w:rFonts w:ascii="Cambria Math" w:hAnsi="Cambria Math" w:cs="Cambria"/>
                  <w:color w:val="444444"/>
                  <w:sz w:val="21"/>
                  <w:szCs w:val="21"/>
                </w:rPr>
              </m:ctrlPr>
            </m:eqArrPr>
            <m:e>
              <m:r>
                <w:rPr>
                  <w:rFonts w:ascii="Cambria Math" w:hAnsi="Cambria Math" w:cs="Cambria"/>
                  <w:color w:val="444444"/>
                  <w:sz w:val="21"/>
                  <w:szCs w:val="21"/>
                </w:rPr>
                <m:t>λ=</m:t>
              </m:r>
              <m:f>
                <m:fPr>
                  <m:ctrlPr>
                    <w:rPr>
                      <w:rFonts w:ascii="Cambria Math" w:hAnsi="Cambria Math" w:cs="Cambria"/>
                      <w:color w:val="444444"/>
                      <w:sz w:val="21"/>
                      <w:szCs w:val="21"/>
                    </w:rPr>
                  </m:ctrlPr>
                </m:fPr>
                <m:num>
                  <m:r>
                    <w:rPr>
                      <w:rFonts w:ascii="Cambria Math" w:hAnsi="Cambria Math" w:cs="Cambria"/>
                      <w:color w:val="444444"/>
                      <w:sz w:val="21"/>
                      <w:szCs w:val="21"/>
                    </w:rPr>
                    <m:t>1</m:t>
                  </m:r>
                </m:num>
                <m:den>
                  <m:rad>
                    <m:radPr>
                      <m:degHide m:val="1"/>
                      <m:ctrlPr>
                        <w:rPr>
                          <w:rFonts w:ascii="Cambria Math" w:hAnsi="Cambria Math" w:cs="Cambria"/>
                          <w:color w:val="444444"/>
                          <w:sz w:val="21"/>
                          <w:szCs w:val="21"/>
                        </w:rPr>
                      </m:ctrlPr>
                    </m:radPr>
                    <m:deg/>
                    <m:e>
                      <m:r>
                        <w:rPr>
                          <w:rFonts w:ascii="Cambria Math" w:hAnsi="Cambria Math" w:cs="Cambria"/>
                          <w:color w:val="444444"/>
                          <w:sz w:val="21"/>
                          <w:szCs w:val="21"/>
                        </w:rPr>
                        <m:t>2</m:t>
                      </m:r>
                    </m:e>
                  </m:rad>
                  <m:r>
                    <w:rPr>
                      <w:rFonts w:ascii="Cambria Math" w:hAnsi="Cambria Math" w:cs="Cambria"/>
                      <w:color w:val="444444"/>
                      <w:sz w:val="21"/>
                      <w:szCs w:val="21"/>
                    </w:rPr>
                    <m:t>π</m:t>
                  </m:r>
                  <m:sSup>
                    <m:sSupPr>
                      <m:ctrlPr>
                        <w:rPr>
                          <w:rFonts w:ascii="Cambria Math" w:hAnsi="Cambria Math" w:cs="Cambria"/>
                          <w:color w:val="444444"/>
                          <w:sz w:val="21"/>
                          <w:szCs w:val="21"/>
                        </w:rPr>
                      </m:ctrlPr>
                    </m:sSupPr>
                    <m:e>
                      <m:r>
                        <w:rPr>
                          <w:rFonts w:ascii="Cambria Math" w:hAnsi="Cambria Math" w:cs="Cambria"/>
                          <w:color w:val="444444"/>
                          <w:sz w:val="21"/>
                          <w:szCs w:val="21"/>
                        </w:rPr>
                        <m:t>d</m:t>
                      </m:r>
                    </m:e>
                    <m:sup>
                      <m:r>
                        <w:rPr>
                          <w:rFonts w:ascii="Cambria Math" w:hAnsi="Cambria Math" w:cs="Cambria"/>
                          <w:color w:val="444444"/>
                          <w:sz w:val="21"/>
                          <w:szCs w:val="21"/>
                        </w:rPr>
                        <m:t>2</m:t>
                      </m:r>
                    </m:sup>
                  </m:sSup>
                  <m:f>
                    <m:fPr>
                      <m:ctrlPr>
                        <w:rPr>
                          <w:rFonts w:ascii="Cambria Math" w:hAnsi="Cambria Math" w:cs="Cambria"/>
                          <w:color w:val="444444"/>
                          <w:sz w:val="21"/>
                          <w:szCs w:val="21"/>
                        </w:rPr>
                      </m:ctrlPr>
                    </m:fPr>
                    <m:num>
                      <m:r>
                        <w:rPr>
                          <w:rFonts w:ascii="Cambria Math" w:hAnsi="Cambria Math" w:cs="Cambria"/>
                          <w:color w:val="444444"/>
                          <w:sz w:val="21"/>
                          <w:szCs w:val="21"/>
                        </w:rPr>
                        <m:t>N</m:t>
                      </m:r>
                    </m:num>
                    <m:den>
                      <m:r>
                        <w:rPr>
                          <w:rFonts w:ascii="Cambria Math" w:hAnsi="Cambria Math" w:cs="Cambria"/>
                          <w:color w:val="444444"/>
                          <w:sz w:val="21"/>
                          <w:szCs w:val="21"/>
                        </w:rPr>
                        <m:t>V</m:t>
                      </m:r>
                    </m:den>
                  </m:f>
                </m:den>
              </m:f>
            </m:e>
          </m:eqArr>
          <m:r>
            <m:rPr>
              <m:sty m:val="p"/>
            </m:rPr>
            <w:rPr>
              <w:rFonts w:ascii="Poppins" w:hAnsi="Poppins" w:cs="Poppins"/>
              <w:color w:val="444444"/>
              <w:sz w:val="21"/>
              <w:szCs w:val="21"/>
            </w:rPr>
            <w:br/>
          </m:r>
        </m:oMath>
      </m:oMathPara>
    </w:p>
    <w:p w14:paraId="355DD4DD"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Let’s look at the motion of a gas molecule inside an ideal gas; a typical molecule inside an ideal gas will abruptly change its direction and speed as it collides elastically with other molecules of the same gas. Though between the collisions, the molecule will move in a straight line at some constant speed, this is applicable for all the molecules in the gas.</w:t>
      </w:r>
    </w:p>
    <w:p w14:paraId="6BBBF527"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It is difficult to measure or describe this random motion of gas molecules thus, we attempt to measure its mean free path </w:t>
      </w:r>
      <w:r>
        <w:rPr>
          <w:rFonts w:ascii="Cambria" w:hAnsi="Cambria" w:cs="Cambria"/>
          <w:color w:val="444444"/>
        </w:rPr>
        <w:t>λ</w:t>
      </w:r>
      <w:r>
        <w:rPr>
          <w:rFonts w:ascii="Poppins" w:hAnsi="Poppins" w:cs="Poppins"/>
          <w:color w:val="444444"/>
        </w:rPr>
        <w:t>.</w:t>
      </w:r>
    </w:p>
    <w:p w14:paraId="24B8D553" w14:textId="5131A2AF"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5B32E26A" wp14:editId="4AA5AED9">
            <wp:extent cx="7146290" cy="2855595"/>
            <wp:effectExtent l="0" t="0" r="0" b="1905"/>
            <wp:docPr id="95" name="Picture 95" descr="mean fre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ean free path"/>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7146290" cy="2855595"/>
                    </a:xfrm>
                    <a:prstGeom prst="rect">
                      <a:avLst/>
                    </a:prstGeom>
                    <a:noFill/>
                    <a:ln>
                      <a:noFill/>
                    </a:ln>
                  </pic:spPr>
                </pic:pic>
              </a:graphicData>
            </a:graphic>
          </wp:inline>
        </w:drawing>
      </w:r>
    </w:p>
    <w:p w14:paraId="61DCAA3E"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As its name says, </w:t>
      </w:r>
      <w:r>
        <w:rPr>
          <w:rFonts w:ascii="Cambria" w:hAnsi="Cambria" w:cs="Cambria"/>
          <w:color w:val="444444"/>
        </w:rPr>
        <w:t>λ</w:t>
      </w:r>
      <w:r>
        <w:rPr>
          <w:rFonts w:ascii="Poppins" w:hAnsi="Poppins" w:cs="Poppins"/>
          <w:color w:val="444444"/>
        </w:rPr>
        <w:t xml:space="preserve"> is the average distance travelled by any molecule between collisions, we expect </w:t>
      </w:r>
      <w:r w:rsidRPr="00495A56">
        <w:rPr>
          <w:rFonts w:ascii="Cambria" w:hAnsi="Cambria" w:cs="Cambria"/>
          <w:color w:val="444444"/>
          <w:highlight w:val="yellow"/>
        </w:rPr>
        <w:t>λ</w:t>
      </w:r>
      <w:r w:rsidRPr="00495A56">
        <w:rPr>
          <w:rFonts w:ascii="Poppins" w:hAnsi="Poppins" w:cs="Poppins"/>
          <w:color w:val="444444"/>
          <w:highlight w:val="yellow"/>
        </w:rPr>
        <w:t xml:space="preserve"> to vary inversely with N/V</w:t>
      </w:r>
      <w:r>
        <w:rPr>
          <w:rFonts w:ascii="Poppins" w:hAnsi="Poppins" w:cs="Poppins"/>
          <w:color w:val="444444"/>
        </w:rPr>
        <w:t xml:space="preserve">, which is the </w:t>
      </w:r>
      <w:r w:rsidRPr="00495A56">
        <w:rPr>
          <w:rFonts w:ascii="Poppins" w:hAnsi="Poppins" w:cs="Poppins"/>
          <w:color w:val="444444"/>
          <w:highlight w:val="yellow"/>
        </w:rPr>
        <w:t>number of molecules per unit volume or the density of molecules</w:t>
      </w:r>
      <w:r>
        <w:rPr>
          <w:rFonts w:ascii="Poppins" w:hAnsi="Poppins" w:cs="Poppins"/>
          <w:color w:val="444444"/>
        </w:rPr>
        <w:t xml:space="preserve"> because if there are more molecules, more are the chances of them colliding with each other hence reducing the mean free path, and also </w:t>
      </w:r>
      <w:r w:rsidRPr="00495A56">
        <w:rPr>
          <w:rFonts w:ascii="Cambria" w:hAnsi="Cambria" w:cs="Cambria"/>
          <w:color w:val="444444"/>
          <w:highlight w:val="yellow"/>
        </w:rPr>
        <w:t>λ</w:t>
      </w:r>
      <w:r w:rsidRPr="00495A56">
        <w:rPr>
          <w:rFonts w:ascii="Poppins" w:hAnsi="Poppins" w:cs="Poppins"/>
          <w:color w:val="444444"/>
          <w:highlight w:val="yellow"/>
        </w:rPr>
        <w:t xml:space="preserve"> would be </w:t>
      </w:r>
      <w:r w:rsidRPr="00495A56">
        <w:rPr>
          <w:rFonts w:ascii="Poppins" w:hAnsi="Poppins" w:cs="Poppins"/>
          <w:color w:val="444444"/>
          <w:highlight w:val="yellow"/>
        </w:rPr>
        <w:lastRenderedPageBreak/>
        <w:t>inversely proportional to the diameter d of the molecules</w:t>
      </w:r>
      <w:r>
        <w:rPr>
          <w:rFonts w:ascii="Poppins" w:hAnsi="Poppins" w:cs="Poppins"/>
          <w:color w:val="444444"/>
        </w:rPr>
        <w:t xml:space="preserve">, because </w:t>
      </w:r>
      <w:r w:rsidRPr="00495A56">
        <w:rPr>
          <w:rFonts w:ascii="Poppins" w:hAnsi="Poppins" w:cs="Poppins"/>
          <w:color w:val="444444"/>
          <w:highlight w:val="yellow"/>
        </w:rPr>
        <w:t>if t</w:t>
      </w:r>
      <w:r>
        <w:rPr>
          <w:rFonts w:ascii="Poppins" w:hAnsi="Poppins" w:cs="Poppins"/>
          <w:color w:val="444444"/>
        </w:rPr>
        <w:t xml:space="preserve">he molecules were </w:t>
      </w:r>
      <w:r w:rsidRPr="00495A56">
        <w:rPr>
          <w:rFonts w:ascii="Poppins" w:hAnsi="Poppins" w:cs="Poppins"/>
          <w:color w:val="444444"/>
          <w:highlight w:val="yellow"/>
        </w:rPr>
        <w:t>point masses</w:t>
      </w:r>
      <w:r>
        <w:rPr>
          <w:rFonts w:ascii="Poppins" w:hAnsi="Poppins" w:cs="Poppins"/>
          <w:color w:val="444444"/>
        </w:rPr>
        <w:t xml:space="preserve">, then they </w:t>
      </w:r>
      <w:r w:rsidRPr="00495A56">
        <w:rPr>
          <w:rFonts w:ascii="Poppins" w:hAnsi="Poppins" w:cs="Poppins"/>
          <w:color w:val="444444"/>
          <w:highlight w:val="yellow"/>
        </w:rPr>
        <w:t>would never collide</w:t>
      </w:r>
      <w:r>
        <w:rPr>
          <w:rFonts w:ascii="Poppins" w:hAnsi="Poppins" w:cs="Poppins"/>
          <w:color w:val="444444"/>
        </w:rPr>
        <w:t xml:space="preserve"> with each other, thus </w:t>
      </w:r>
      <w:r w:rsidRPr="00495A56">
        <w:rPr>
          <w:rFonts w:ascii="Poppins" w:hAnsi="Poppins" w:cs="Poppins"/>
          <w:color w:val="444444"/>
          <w:highlight w:val="yellow"/>
        </w:rPr>
        <w:t>larger the molecule smaller the mean free path</w:t>
      </w:r>
      <w:r>
        <w:rPr>
          <w:rFonts w:ascii="Poppins" w:hAnsi="Poppins" w:cs="Poppins"/>
          <w:color w:val="444444"/>
        </w:rPr>
        <w:t xml:space="preserve">. It should be proportional to </w:t>
      </w:r>
      <w:r w:rsidRPr="00495A56">
        <w:rPr>
          <w:rFonts w:ascii="Poppins" w:hAnsi="Poppins" w:cs="Poppins"/>
          <w:color w:val="444444"/>
          <w:highlight w:val="yellow"/>
        </w:rPr>
        <w:t>π times</w:t>
      </w:r>
      <w:r>
        <w:rPr>
          <w:rFonts w:ascii="Poppins" w:hAnsi="Poppins" w:cs="Poppins"/>
          <w:color w:val="444444"/>
        </w:rPr>
        <w:t xml:space="preserve"> the diameter square and not the diameter itself because we consider the </w:t>
      </w:r>
      <w:r w:rsidRPr="00495A56">
        <w:rPr>
          <w:rFonts w:ascii="Poppins" w:hAnsi="Poppins" w:cs="Poppins"/>
          <w:color w:val="444444"/>
          <w:highlight w:val="yellow"/>
        </w:rPr>
        <w:t>circular cross-section</w:t>
      </w:r>
      <w:r>
        <w:rPr>
          <w:rFonts w:ascii="Poppins" w:hAnsi="Poppins" w:cs="Poppins"/>
          <w:color w:val="444444"/>
        </w:rPr>
        <w:t xml:space="preserve"> and not the diameter itself.</w:t>
      </w:r>
      <w:r>
        <w:rPr>
          <w:rFonts w:ascii="Poppins" w:hAnsi="Poppins" w:cs="Poppins"/>
          <w:color w:val="444444"/>
        </w:rPr>
        <w:br/>
        <w:t>Click on the links provided below to read more about the speed of the gas molecules</w:t>
      </w:r>
    </w:p>
    <w:p w14:paraId="697BE53D" w14:textId="77777777" w:rsidR="00E96191" w:rsidRDefault="008921C8" w:rsidP="004E0B74">
      <w:pPr>
        <w:numPr>
          <w:ilvl w:val="0"/>
          <w:numId w:val="86"/>
        </w:numPr>
        <w:shd w:val="clear" w:color="auto" w:fill="FFFFFF"/>
        <w:spacing w:before="100" w:beforeAutospacing="1" w:after="75" w:line="240" w:lineRule="auto"/>
        <w:rPr>
          <w:rFonts w:ascii="Poppins" w:hAnsi="Poppins" w:cs="Poppins"/>
          <w:color w:val="444444"/>
          <w:sz w:val="21"/>
          <w:szCs w:val="21"/>
        </w:rPr>
      </w:pPr>
      <w:hyperlink r:id="rId261" w:history="1">
        <w:r w:rsidR="00E96191">
          <w:rPr>
            <w:rStyle w:val="Hyperlink"/>
            <w:rFonts w:ascii="Poppins" w:hAnsi="Poppins" w:cs="Poppins"/>
            <w:color w:val="8C69FF"/>
            <w:sz w:val="21"/>
            <w:szCs w:val="21"/>
          </w:rPr>
          <w:t>Derivation of Kinetic Theory of Gas Molecules</w:t>
        </w:r>
      </w:hyperlink>
    </w:p>
    <w:p w14:paraId="51163165" w14:textId="77777777" w:rsidR="00E96191" w:rsidRDefault="008921C8" w:rsidP="004E0B74">
      <w:pPr>
        <w:numPr>
          <w:ilvl w:val="0"/>
          <w:numId w:val="86"/>
        </w:numPr>
        <w:shd w:val="clear" w:color="auto" w:fill="FFFFFF"/>
        <w:spacing w:before="100" w:beforeAutospacing="1" w:after="75" w:line="240" w:lineRule="auto"/>
        <w:rPr>
          <w:rFonts w:ascii="Poppins" w:hAnsi="Poppins" w:cs="Poppins"/>
          <w:color w:val="444444"/>
          <w:sz w:val="21"/>
          <w:szCs w:val="21"/>
        </w:rPr>
      </w:pPr>
      <w:hyperlink r:id="rId262" w:history="1">
        <w:r w:rsidR="00E96191">
          <w:rPr>
            <w:rStyle w:val="Hyperlink"/>
            <w:rFonts w:ascii="Poppins" w:hAnsi="Poppins" w:cs="Poppins"/>
            <w:color w:val="8C69FF"/>
            <w:sz w:val="21"/>
            <w:szCs w:val="21"/>
          </w:rPr>
          <w:t>RMS Speed of Gas Molecules</w:t>
        </w:r>
      </w:hyperlink>
    </w:p>
    <w:p w14:paraId="5B71E088" w14:textId="77777777" w:rsidR="00E96191" w:rsidRDefault="00E96191" w:rsidP="00E96191">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Derivation of Mean Free Path</w:t>
      </w:r>
    </w:p>
    <w:p w14:paraId="3ABFB060"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We will derive the equation using the following assumptions, let’s assume that the molecule is spherical, and the collision occurs when one molecule hits the other. Only the molecule we are going to study will be in motion, and the rest molecules will be stationary.</w:t>
      </w:r>
    </w:p>
    <w:p w14:paraId="66DE2D16"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Let’s consider our single-molecule to have a diameter of d and all the other molecules to be points this does not change our criteria for collision. As our single-molecule moves through the gas, it sweeps out a short cylinder of cross-section area π d</w:t>
      </w:r>
      <w:r>
        <w:rPr>
          <w:rFonts w:ascii="Poppins" w:hAnsi="Poppins" w:cs="Poppins"/>
          <w:color w:val="444444"/>
          <w:sz w:val="18"/>
          <w:szCs w:val="18"/>
          <w:vertAlign w:val="superscript"/>
        </w:rPr>
        <w:t>2</w:t>
      </w:r>
      <w:r>
        <w:rPr>
          <w:rFonts w:ascii="Poppins" w:hAnsi="Poppins" w:cs="Poppins"/>
          <w:color w:val="444444"/>
        </w:rPr>
        <w:t> between successive collisions. For a small-time t, it will move a distance of vt where v is the velocity of the molecule, now if we sweep this cylinder, we will get a volume of π d</w:t>
      </w:r>
      <w:r>
        <w:rPr>
          <w:rFonts w:ascii="Poppins" w:hAnsi="Poppins" w:cs="Poppins"/>
          <w:color w:val="444444"/>
          <w:sz w:val="18"/>
          <w:szCs w:val="18"/>
          <w:vertAlign w:val="superscript"/>
        </w:rPr>
        <w:t>2</w:t>
      </w:r>
      <w:r>
        <w:rPr>
          <w:rFonts w:ascii="Poppins" w:hAnsi="Poppins" w:cs="Poppins"/>
          <w:color w:val="444444"/>
        </w:rPr>
        <w:t>*vt, so the number of point molecules inside this volume will give us the number of collisions the molecule might have.</w:t>
      </w:r>
    </w:p>
    <w:p w14:paraId="74749981" w14:textId="63390AE8"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Since N/V is the number of molecules per unit volume, the number of molecules in the cylinder will be N/V multiplied by the volume of the cylinder, i.e. πd</w:t>
      </w:r>
      <w:r>
        <w:rPr>
          <w:rFonts w:ascii="Poppins" w:hAnsi="Poppins" w:cs="Poppins"/>
          <w:color w:val="444444"/>
          <w:sz w:val="18"/>
          <w:szCs w:val="18"/>
          <w:vertAlign w:val="superscript"/>
        </w:rPr>
        <w:t>2</w:t>
      </w:r>
      <w:r>
        <w:rPr>
          <w:rFonts w:ascii="Poppins" w:hAnsi="Poppins" w:cs="Poppins"/>
          <w:color w:val="444444"/>
        </w:rPr>
        <w:t>vt, and the mean free path can be derived as follows,</w:t>
      </w:r>
      <w:r w:rsidR="004737D2">
        <w:rPr>
          <w:rFonts w:ascii="Poppins" w:hAnsi="Poppins" w:cs="Poppins"/>
          <w:color w:val="444444"/>
        </w:rPr>
        <w:t xml:space="preserve"> </w:t>
      </w:r>
      <m:oMath>
        <m:eqArr>
          <m:eqArrPr>
            <m:baseJc m:val="top"/>
            <m:ctrlPr>
              <w:rPr>
                <w:rFonts w:ascii="Cambria Math" w:hAnsi="Cambria Math" w:cs="Poppins"/>
                <w:color w:val="444444"/>
              </w:rPr>
            </m:ctrlPr>
          </m:eqArrPr>
          <m:e>
            <m:r>
              <w:rPr>
                <w:rFonts w:ascii="Cambria Math" w:hAnsi="Cambria Math" w:cs="Poppins"/>
                <w:color w:val="444444"/>
              </w:rPr>
              <m:t>λ=</m:t>
            </m:r>
            <m:f>
              <m:fPr>
                <m:ctrlPr>
                  <w:rPr>
                    <w:rFonts w:ascii="Cambria Math" w:hAnsi="Cambria Math" w:cs="Poppins"/>
                    <w:color w:val="444444"/>
                  </w:rPr>
                </m:ctrlPr>
              </m:fPr>
              <m:num>
                <m:r>
                  <w:rPr>
                    <w:rFonts w:ascii="Cambria Math" w:hAnsi="Cambria Math" w:cs="Poppins"/>
                    <w:color w:val="444444"/>
                  </w:rPr>
                  <m:t>length</m:t>
                </m:r>
                <m:r>
                  <m:rPr>
                    <m:nor/>
                  </m:rPr>
                  <w:rPr>
                    <w:rFonts w:ascii="Poppins" w:hAnsi="Poppins" w:cs="Poppins"/>
                    <w:color w:val="444444"/>
                  </w:rPr>
                  <m:t xml:space="preserve"> </m:t>
                </m:r>
                <m:r>
                  <w:rPr>
                    <w:rFonts w:ascii="Cambria Math" w:hAnsi="Cambria Math" w:cs="Poppins"/>
                    <w:color w:val="444444"/>
                  </w:rPr>
                  <m:t>of</m:t>
                </m:r>
                <m:r>
                  <m:rPr>
                    <m:nor/>
                  </m:rPr>
                  <w:rPr>
                    <w:rFonts w:ascii="Poppins" w:hAnsi="Poppins" w:cs="Poppins"/>
                    <w:color w:val="444444"/>
                  </w:rPr>
                  <m:t xml:space="preserve"> </m:t>
                </m:r>
                <m:r>
                  <w:rPr>
                    <w:rFonts w:ascii="Cambria Math" w:hAnsi="Cambria Math" w:cs="Poppins"/>
                    <w:color w:val="444444"/>
                  </w:rPr>
                  <m:t>path</m:t>
                </m:r>
                <m:r>
                  <m:rPr>
                    <m:nor/>
                  </m:rPr>
                  <w:rPr>
                    <w:rFonts w:ascii="Poppins" w:hAnsi="Poppins" w:cs="Poppins"/>
                    <w:color w:val="444444"/>
                  </w:rPr>
                  <m:t xml:space="preserve"> </m:t>
                </m:r>
                <m:r>
                  <w:rPr>
                    <w:rFonts w:ascii="Cambria Math" w:hAnsi="Cambria Math" w:cs="Poppins"/>
                    <w:color w:val="444444"/>
                  </w:rPr>
                  <m:t>during</m:t>
                </m:r>
                <m:r>
                  <m:rPr>
                    <m:nor/>
                  </m:rPr>
                  <w:rPr>
                    <w:rFonts w:ascii="Poppins" w:hAnsi="Poppins" w:cs="Poppins"/>
                    <w:color w:val="444444"/>
                  </w:rPr>
                  <m:t xml:space="preserve"> </m:t>
                </m:r>
                <m:r>
                  <w:rPr>
                    <w:rFonts w:ascii="Cambria Math" w:hAnsi="Cambria Math" w:cs="Poppins"/>
                    <w:color w:val="444444"/>
                  </w:rPr>
                  <m:t>the</m:t>
                </m:r>
                <m:r>
                  <m:rPr>
                    <m:nor/>
                  </m:rPr>
                  <w:rPr>
                    <w:rFonts w:ascii="Poppins" w:hAnsi="Poppins" w:cs="Poppins"/>
                    <w:color w:val="444444"/>
                  </w:rPr>
                  <m:t xml:space="preserve"> </m:t>
                </m:r>
                <m:r>
                  <w:rPr>
                    <w:rFonts w:ascii="Cambria Math" w:hAnsi="Cambria Math" w:cs="Poppins"/>
                    <w:color w:val="444444"/>
                  </w:rPr>
                  <m:t>time</m:t>
                </m:r>
                <m:r>
                  <m:rPr>
                    <m:nor/>
                  </m:rPr>
                  <w:rPr>
                    <w:rFonts w:ascii="Poppins" w:hAnsi="Poppins" w:cs="Poppins"/>
                    <w:color w:val="444444"/>
                  </w:rPr>
                  <m:t xml:space="preserve"> </m:t>
                </m:r>
                <m:r>
                  <w:rPr>
                    <w:rFonts w:ascii="Cambria Math" w:hAnsi="Cambria Math" w:cs="Poppins"/>
                    <w:color w:val="444444"/>
                  </w:rPr>
                  <m:t>t</m:t>
                </m:r>
              </m:num>
              <m:den>
                <m:r>
                  <w:rPr>
                    <w:rFonts w:ascii="Cambria Math" w:hAnsi="Cambria Math" w:cs="Poppins"/>
                    <w:color w:val="444444"/>
                  </w:rPr>
                  <m:t>number</m:t>
                </m:r>
                <m:r>
                  <m:rPr>
                    <m:nor/>
                  </m:rPr>
                  <w:rPr>
                    <w:rFonts w:ascii="Poppins" w:hAnsi="Poppins" w:cs="Poppins"/>
                    <w:color w:val="444444"/>
                  </w:rPr>
                  <m:t xml:space="preserve"> </m:t>
                </m:r>
                <m:r>
                  <w:rPr>
                    <w:rFonts w:ascii="Cambria Math" w:hAnsi="Cambria Math" w:cs="Poppins"/>
                    <w:color w:val="444444"/>
                  </w:rPr>
                  <m:t>of</m:t>
                </m:r>
                <m:r>
                  <m:rPr>
                    <m:nor/>
                  </m:rPr>
                  <w:rPr>
                    <w:rFonts w:ascii="Poppins" w:hAnsi="Poppins" w:cs="Poppins"/>
                    <w:color w:val="444444"/>
                  </w:rPr>
                  <m:t xml:space="preserve"> </m:t>
                </m:r>
                <m:r>
                  <w:rPr>
                    <w:rFonts w:ascii="Cambria Math" w:hAnsi="Cambria Math" w:cs="Poppins"/>
                    <w:color w:val="444444"/>
                  </w:rPr>
                  <m:t>collision</m:t>
                </m:r>
                <m:r>
                  <m:rPr>
                    <m:nor/>
                  </m:rPr>
                  <w:rPr>
                    <w:rFonts w:ascii="Poppins" w:hAnsi="Poppins" w:cs="Poppins"/>
                    <w:color w:val="444444"/>
                  </w:rPr>
                  <m:t xml:space="preserve"> </m:t>
                </m:r>
                <m:r>
                  <w:rPr>
                    <w:rFonts w:ascii="Cambria Math" w:hAnsi="Cambria Math" w:cs="Poppins"/>
                    <w:color w:val="444444"/>
                  </w:rPr>
                  <m:t>in</m:t>
                </m:r>
                <m:r>
                  <m:rPr>
                    <m:nor/>
                  </m:rPr>
                  <w:rPr>
                    <w:rFonts w:ascii="Poppins" w:hAnsi="Poppins" w:cs="Poppins"/>
                    <w:color w:val="444444"/>
                  </w:rPr>
                  <m:t xml:space="preserve"> </m:t>
                </m:r>
                <m:r>
                  <w:rPr>
                    <w:rFonts w:ascii="Cambria Math" w:hAnsi="Cambria Math" w:cs="Poppins"/>
                    <w:color w:val="444444"/>
                  </w:rPr>
                  <m:t>time</m:t>
                </m:r>
                <m:r>
                  <m:rPr>
                    <m:nor/>
                  </m:rPr>
                  <w:rPr>
                    <w:rFonts w:ascii="Poppins" w:hAnsi="Poppins" w:cs="Poppins"/>
                    <w:color w:val="444444"/>
                  </w:rPr>
                  <m:t xml:space="preserve"> </m:t>
                </m:r>
                <m:r>
                  <w:rPr>
                    <w:rFonts w:ascii="Cambria Math" w:hAnsi="Cambria Math" w:cs="Poppins"/>
                    <w:color w:val="444444"/>
                  </w:rPr>
                  <m:t>t</m:t>
                </m:r>
              </m:den>
            </m:f>
            <m:r>
              <m:rPr>
                <m:nor/>
              </m:rPr>
              <w:rPr>
                <w:rFonts w:ascii="Poppins" w:hAnsi="Poppins" w:cs="Poppins"/>
                <w:color w:val="444444"/>
              </w:rPr>
              <m:t xml:space="preserve"> </m:t>
            </m:r>
            <m:r>
              <w:rPr>
                <w:rFonts w:ascii="Cambria Math" w:hAnsi="Cambria Math" w:cs="Poppins"/>
                <w:color w:val="444444"/>
              </w:rPr>
              <m:t>≈</m:t>
            </m:r>
            <m:r>
              <m:rPr>
                <m:nor/>
              </m:rPr>
              <w:rPr>
                <w:rFonts w:ascii="Poppins" w:hAnsi="Poppins" w:cs="Poppins"/>
                <w:color w:val="444444"/>
              </w:rPr>
              <m:t xml:space="preserve"> </m:t>
            </m:r>
            <m:f>
              <m:fPr>
                <m:ctrlPr>
                  <w:rPr>
                    <w:rFonts w:ascii="Cambria Math" w:hAnsi="Cambria Math" w:cs="Poppins"/>
                    <w:color w:val="444444"/>
                  </w:rPr>
                </m:ctrlPr>
              </m:fPr>
              <m:num>
                <m:r>
                  <w:rPr>
                    <w:rFonts w:ascii="Cambria Math" w:hAnsi="Cambria Math" w:cs="Poppins"/>
                    <w:color w:val="444444"/>
                  </w:rPr>
                  <m:t>vt</m:t>
                </m:r>
              </m:num>
              <m:den>
                <m:r>
                  <w:rPr>
                    <w:rFonts w:ascii="Cambria Math" w:hAnsi="Cambria Math" w:cs="Poppins"/>
                    <w:color w:val="444444"/>
                  </w:rPr>
                  <m:t>π</m:t>
                </m:r>
                <m:sSup>
                  <m:sSupPr>
                    <m:ctrlPr>
                      <w:rPr>
                        <w:rFonts w:ascii="Cambria Math" w:hAnsi="Cambria Math" w:cs="Poppins"/>
                        <w:color w:val="444444"/>
                      </w:rPr>
                    </m:ctrlPr>
                  </m:sSupPr>
                  <m:e>
                    <m:r>
                      <w:rPr>
                        <w:rFonts w:ascii="Cambria Math" w:hAnsi="Cambria Math" w:cs="Poppins"/>
                        <w:color w:val="444444"/>
                      </w:rPr>
                      <m:t>d</m:t>
                    </m:r>
                  </m:e>
                  <m:sup>
                    <m:r>
                      <w:rPr>
                        <w:rFonts w:ascii="Cambria Math" w:hAnsi="Cambria Math" w:cs="Poppins"/>
                        <w:color w:val="444444"/>
                      </w:rPr>
                      <m:t>2</m:t>
                    </m:r>
                  </m:sup>
                </m:sSup>
                <m:r>
                  <w:rPr>
                    <w:rFonts w:ascii="Cambria Math" w:hAnsi="Cambria Math" w:cs="Poppins"/>
                    <w:color w:val="444444"/>
                  </w:rPr>
                  <m:t>vt</m:t>
                </m:r>
                <m:f>
                  <m:fPr>
                    <m:ctrlPr>
                      <w:rPr>
                        <w:rFonts w:ascii="Cambria Math" w:hAnsi="Cambria Math" w:cs="Poppins"/>
                        <w:color w:val="444444"/>
                      </w:rPr>
                    </m:ctrlPr>
                  </m:fPr>
                  <m:num>
                    <m:r>
                      <w:rPr>
                        <w:rFonts w:ascii="Cambria Math" w:hAnsi="Cambria Math" w:cs="Poppins"/>
                        <w:color w:val="444444"/>
                      </w:rPr>
                      <m:t>N</m:t>
                    </m:r>
                  </m:num>
                  <m:den>
                    <m:r>
                      <w:rPr>
                        <w:rFonts w:ascii="Cambria Math" w:hAnsi="Cambria Math" w:cs="Poppins"/>
                        <w:color w:val="444444"/>
                      </w:rPr>
                      <m:t>V</m:t>
                    </m:r>
                  </m:den>
                </m:f>
              </m:den>
            </m:f>
            <m:r>
              <m:rPr>
                <m:nor/>
              </m:rPr>
              <w:rPr>
                <w:rFonts w:ascii="Poppins" w:hAnsi="Poppins" w:cs="Poppins"/>
                <w:color w:val="444444"/>
              </w:rPr>
              <m:t xml:space="preserve"> </m:t>
            </m:r>
            <m:r>
              <w:rPr>
                <w:rFonts w:ascii="Cambria Math" w:hAnsi="Cambria Math" w:cs="Poppins"/>
                <w:color w:val="444444"/>
              </w:rPr>
              <m:t>=</m:t>
            </m:r>
            <m:r>
              <m:rPr>
                <m:nor/>
              </m:rPr>
              <w:rPr>
                <w:rFonts w:ascii="Poppins" w:hAnsi="Poppins" w:cs="Poppins"/>
                <w:color w:val="444444"/>
              </w:rPr>
              <m:t xml:space="preserve"> </m:t>
            </m:r>
            <m:f>
              <m:fPr>
                <m:ctrlPr>
                  <w:rPr>
                    <w:rFonts w:ascii="Cambria Math" w:hAnsi="Cambria Math" w:cs="Poppins"/>
                    <w:color w:val="444444"/>
                  </w:rPr>
                </m:ctrlPr>
              </m:fPr>
              <m:num>
                <m:r>
                  <w:rPr>
                    <w:rFonts w:ascii="Cambria Math" w:hAnsi="Cambria Math" w:cs="Poppins"/>
                    <w:color w:val="444444"/>
                  </w:rPr>
                  <m:t>1</m:t>
                </m:r>
              </m:num>
              <m:den>
                <m:r>
                  <w:rPr>
                    <w:rFonts w:ascii="Cambria Math" w:hAnsi="Cambria Math" w:cs="Poppins"/>
                    <w:color w:val="444444"/>
                  </w:rPr>
                  <m:t>π</m:t>
                </m:r>
                <m:sSup>
                  <m:sSupPr>
                    <m:ctrlPr>
                      <w:rPr>
                        <w:rFonts w:ascii="Cambria Math" w:hAnsi="Cambria Math" w:cs="Poppins"/>
                        <w:color w:val="444444"/>
                      </w:rPr>
                    </m:ctrlPr>
                  </m:sSupPr>
                  <m:e>
                    <m:r>
                      <w:rPr>
                        <w:rFonts w:ascii="Cambria Math" w:hAnsi="Cambria Math" w:cs="Poppins"/>
                        <w:color w:val="444444"/>
                      </w:rPr>
                      <m:t>d</m:t>
                    </m:r>
                  </m:e>
                  <m:sup>
                    <m:r>
                      <w:rPr>
                        <w:rFonts w:ascii="Cambria Math" w:hAnsi="Cambria Math" w:cs="Poppins"/>
                        <w:color w:val="444444"/>
                      </w:rPr>
                      <m:t>2</m:t>
                    </m:r>
                  </m:sup>
                </m:sSup>
                <m:f>
                  <m:fPr>
                    <m:ctrlPr>
                      <w:rPr>
                        <w:rFonts w:ascii="Cambria Math" w:hAnsi="Cambria Math" w:cs="Poppins"/>
                        <w:color w:val="444444"/>
                      </w:rPr>
                    </m:ctrlPr>
                  </m:fPr>
                  <m:num>
                    <m:r>
                      <w:rPr>
                        <w:rFonts w:ascii="Cambria Math" w:hAnsi="Cambria Math" w:cs="Poppins"/>
                        <w:color w:val="444444"/>
                      </w:rPr>
                      <m:t>N</m:t>
                    </m:r>
                  </m:num>
                  <m:den>
                    <m:r>
                      <w:rPr>
                        <w:rFonts w:ascii="Cambria Math" w:hAnsi="Cambria Math" w:cs="Poppins"/>
                        <w:color w:val="444444"/>
                      </w:rPr>
                      <m:t>V</m:t>
                    </m:r>
                  </m:den>
                </m:f>
              </m:den>
            </m:f>
          </m:e>
        </m:eqArr>
      </m:oMath>
    </w:p>
    <w:p w14:paraId="6AC5A456" w14:textId="42EC9E62"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have approximated the equation because we have assumed that all the particles are stationary with respect to the particle we are studying. In fact, all the molecules are moving relative to each other, we have cancelled two velocities in the above equation, but actually, the v in the numerator is the </w:t>
      </w:r>
      <w:hyperlink r:id="rId263" w:history="1">
        <w:r>
          <w:rPr>
            <w:rStyle w:val="Hyperlink"/>
            <w:rFonts w:ascii="Poppins" w:eastAsiaTheme="majorEastAsia" w:hAnsi="Poppins" w:cs="Poppins"/>
            <w:color w:val="8C69FF"/>
          </w:rPr>
          <w:t>average velocity</w:t>
        </w:r>
      </w:hyperlink>
      <w:r>
        <w:rPr>
          <w:rFonts w:ascii="Poppins" w:hAnsi="Poppins" w:cs="Poppins"/>
          <w:color w:val="444444"/>
        </w:rPr>
        <w:t> and v In the denominator is relative velocity hence they both differ from each other with a factor √ 2. Therefore, the final equation would be,</w:t>
      </w:r>
    </w:p>
    <w:p w14:paraId="68931456" w14:textId="77777777" w:rsidR="004737D2" w:rsidRPr="004737D2" w:rsidRDefault="008921C8" w:rsidP="00E96191">
      <w:pPr>
        <w:pStyle w:val="NormalWeb"/>
        <w:shd w:val="clear" w:color="auto" w:fill="FFFFFF"/>
        <w:spacing w:before="0" w:beforeAutospacing="0" w:after="15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Cambria"/>
                  <w:color w:val="444444"/>
                  <w:sz w:val="21"/>
                  <w:szCs w:val="21"/>
                  <w:lang w:eastAsia="en-US"/>
                </w:rPr>
              </m:ctrlPr>
            </m:eqArrPr>
            <m:e>
              <m:r>
                <w:rPr>
                  <w:rFonts w:ascii="Cambria Math" w:eastAsiaTheme="minorHAnsi" w:hAnsi="Cambria Math" w:cs="Cambria"/>
                  <w:color w:val="444444"/>
                  <w:sz w:val="21"/>
                  <w:szCs w:val="21"/>
                  <w:lang w:eastAsia="en-US"/>
                </w:rPr>
                <m:t>λ=</m:t>
              </m:r>
              <m:f>
                <m:fPr>
                  <m:ctrlPr>
                    <w:rPr>
                      <w:rFonts w:ascii="Cambria Math" w:eastAsiaTheme="minorHAnsi" w:hAnsi="Cambria Math" w:cs="Cambria"/>
                      <w:color w:val="444444"/>
                      <w:sz w:val="21"/>
                      <w:szCs w:val="21"/>
                      <w:lang w:eastAsia="en-US"/>
                    </w:rPr>
                  </m:ctrlPr>
                </m:fPr>
                <m:num>
                  <m:r>
                    <w:rPr>
                      <w:rFonts w:ascii="Cambria Math" w:eastAsiaTheme="minorHAnsi" w:hAnsi="Cambria Math" w:cs="Cambria"/>
                      <w:color w:val="444444"/>
                      <w:sz w:val="21"/>
                      <w:szCs w:val="21"/>
                      <w:lang w:eastAsia="en-US"/>
                    </w:rPr>
                    <m:t>1</m:t>
                  </m:r>
                </m:num>
                <m:den>
                  <m:rad>
                    <m:radPr>
                      <m:degHide m:val="1"/>
                      <m:ctrlPr>
                        <w:rPr>
                          <w:rFonts w:ascii="Cambria Math" w:eastAsiaTheme="minorHAnsi" w:hAnsi="Cambria Math" w:cs="Cambria"/>
                          <w:color w:val="444444"/>
                          <w:sz w:val="21"/>
                          <w:szCs w:val="21"/>
                          <w:lang w:eastAsia="en-US"/>
                        </w:rPr>
                      </m:ctrlPr>
                    </m:radPr>
                    <m:deg/>
                    <m:e>
                      <m:r>
                        <w:rPr>
                          <w:rFonts w:ascii="Cambria Math" w:eastAsiaTheme="minorHAnsi" w:hAnsi="Cambria Math" w:cs="Cambria"/>
                          <w:color w:val="444444"/>
                          <w:sz w:val="21"/>
                          <w:szCs w:val="21"/>
                          <w:lang w:eastAsia="en-US"/>
                        </w:rPr>
                        <m:t>2</m:t>
                      </m:r>
                    </m:e>
                  </m:rad>
                  <m:r>
                    <w:rPr>
                      <w:rFonts w:ascii="Cambria Math" w:eastAsiaTheme="minorHAnsi" w:hAnsi="Cambria Math" w:cs="Cambria"/>
                      <w:color w:val="444444"/>
                      <w:sz w:val="21"/>
                      <w:szCs w:val="21"/>
                      <w:lang w:eastAsia="en-US"/>
                    </w:rPr>
                    <m:t>π</m:t>
                  </m:r>
                  <m:sSup>
                    <m:sSupPr>
                      <m:ctrlPr>
                        <w:rPr>
                          <w:rFonts w:ascii="Cambria Math" w:eastAsiaTheme="minorHAnsi" w:hAnsi="Cambria Math" w:cs="Cambria"/>
                          <w:color w:val="444444"/>
                          <w:sz w:val="21"/>
                          <w:szCs w:val="21"/>
                          <w:lang w:eastAsia="en-US"/>
                        </w:rPr>
                      </m:ctrlPr>
                    </m:sSupPr>
                    <m:e>
                      <m:r>
                        <w:rPr>
                          <w:rFonts w:ascii="Cambria Math" w:eastAsiaTheme="minorHAnsi" w:hAnsi="Cambria Math" w:cs="Cambria"/>
                          <w:color w:val="444444"/>
                          <w:sz w:val="21"/>
                          <w:szCs w:val="21"/>
                          <w:lang w:eastAsia="en-US"/>
                        </w:rPr>
                        <m:t>d</m:t>
                      </m:r>
                    </m:e>
                    <m:sup>
                      <m:r>
                        <w:rPr>
                          <w:rFonts w:ascii="Cambria Math" w:eastAsiaTheme="minorHAnsi" w:hAnsi="Cambria Math" w:cs="Cambria"/>
                          <w:color w:val="444444"/>
                          <w:sz w:val="21"/>
                          <w:szCs w:val="21"/>
                          <w:lang w:eastAsia="en-US"/>
                        </w:rPr>
                        <m:t>2</m:t>
                      </m:r>
                    </m:sup>
                  </m:sSup>
                  <m:f>
                    <m:fPr>
                      <m:ctrlPr>
                        <w:rPr>
                          <w:rFonts w:ascii="Cambria Math" w:eastAsiaTheme="minorHAnsi" w:hAnsi="Cambria Math" w:cs="Cambria"/>
                          <w:color w:val="444444"/>
                          <w:sz w:val="21"/>
                          <w:szCs w:val="21"/>
                          <w:lang w:eastAsia="en-US"/>
                        </w:rPr>
                      </m:ctrlPr>
                    </m:fPr>
                    <m:num>
                      <m:r>
                        <w:rPr>
                          <w:rFonts w:ascii="Cambria Math" w:eastAsiaTheme="minorHAnsi" w:hAnsi="Cambria Math" w:cs="Cambria"/>
                          <w:color w:val="444444"/>
                          <w:sz w:val="21"/>
                          <w:szCs w:val="21"/>
                          <w:lang w:eastAsia="en-US"/>
                        </w:rPr>
                        <m:t>N</m:t>
                      </m:r>
                    </m:num>
                    <m:den>
                      <m:r>
                        <w:rPr>
                          <w:rFonts w:ascii="Cambria Math" w:eastAsiaTheme="minorHAnsi" w:hAnsi="Cambria Math" w:cs="Cambria"/>
                          <w:color w:val="444444"/>
                          <w:sz w:val="21"/>
                          <w:szCs w:val="21"/>
                          <w:lang w:eastAsia="en-US"/>
                        </w:rPr>
                        <m:t>V</m:t>
                      </m:r>
                    </m:den>
                  </m:f>
                </m:den>
              </m:f>
            </m:e>
          </m:eqArr>
        </m:oMath>
      </m:oMathPara>
    </w:p>
    <w:p w14:paraId="63CFE0E2" w14:textId="73F712A4" w:rsidR="00E96191" w:rsidRPr="004737D2"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mean free path at sea level is 0.1 micrometres.</w:t>
      </w:r>
    </w:p>
    <w:p w14:paraId="38F33709" w14:textId="77777777" w:rsidR="00E96191" w:rsidRDefault="00E96191" w:rsidP="00E96191">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Mean Free Path Factors</w:t>
      </w:r>
    </w:p>
    <w:p w14:paraId="6593348D" w14:textId="77777777" w:rsidR="00E96191" w:rsidRDefault="00E96191" w:rsidP="00E96191">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are the </w:t>
      </w:r>
      <w:hyperlink r:id="rId264" w:history="1">
        <w:r>
          <w:rPr>
            <w:rStyle w:val="Hyperlink"/>
            <w:rFonts w:ascii="Poppins" w:eastAsiaTheme="majorEastAsia" w:hAnsi="Poppins" w:cs="Poppins"/>
            <w:color w:val="8C69FF"/>
          </w:rPr>
          <w:t>mean free path factors</w:t>
        </w:r>
      </w:hyperlink>
      <w:r>
        <w:rPr>
          <w:rFonts w:ascii="Poppins" w:hAnsi="Poppins" w:cs="Poppins"/>
          <w:color w:val="444444"/>
        </w:rPr>
        <w:t>:</w:t>
      </w:r>
    </w:p>
    <w:p w14:paraId="5B53EEB8" w14:textId="77777777" w:rsidR="00E96191" w:rsidRDefault="00E96191" w:rsidP="004E0B74">
      <w:pPr>
        <w:numPr>
          <w:ilvl w:val="0"/>
          <w:numId w:val="8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Density</w:t>
      </w:r>
    </w:p>
    <w:p w14:paraId="3DF9FF75" w14:textId="77777777" w:rsidR="00E96191" w:rsidRDefault="00E96191" w:rsidP="004E0B74">
      <w:pPr>
        <w:numPr>
          <w:ilvl w:val="0"/>
          <w:numId w:val="8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Radius of molecule</w:t>
      </w:r>
    </w:p>
    <w:p w14:paraId="3AC9F396" w14:textId="77777777" w:rsidR="00E96191" w:rsidRDefault="00E96191" w:rsidP="004E0B74">
      <w:pPr>
        <w:numPr>
          <w:ilvl w:val="0"/>
          <w:numId w:val="8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Number of molecules</w:t>
      </w:r>
    </w:p>
    <w:p w14:paraId="7092914A" w14:textId="77777777" w:rsidR="00E96191" w:rsidRDefault="00E96191" w:rsidP="004E0B74">
      <w:pPr>
        <w:numPr>
          <w:ilvl w:val="0"/>
          <w:numId w:val="8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Temperature, pressure, etc</w:t>
      </w:r>
    </w:p>
    <w:p w14:paraId="1D22D0AA" w14:textId="6D8023B2" w:rsidR="00E96191" w:rsidRDefault="00E96191" w:rsidP="00E96191"/>
    <w:p w14:paraId="67E6588D" w14:textId="486BC159" w:rsidR="004737D2" w:rsidRDefault="004737D2" w:rsidP="004737D2">
      <w:pPr>
        <w:pStyle w:val="Heading2"/>
        <w:rPr>
          <w:sz w:val="44"/>
          <w:szCs w:val="44"/>
        </w:rPr>
      </w:pPr>
      <w:r>
        <w:rPr>
          <w:sz w:val="44"/>
          <w:szCs w:val="44"/>
        </w:rPr>
        <w:t>AVAGADRO’S NUMBER</w:t>
      </w:r>
    </w:p>
    <w:p w14:paraId="68E561B3" w14:textId="42E1FF39" w:rsidR="004737D2" w:rsidRDefault="004737D2" w:rsidP="004737D2"/>
    <w:p w14:paraId="7308F676" w14:textId="55CB712D" w:rsidR="004737D2" w:rsidRDefault="004737D2" w:rsidP="004737D2">
      <w:r w:rsidRPr="004737D2">
        <w:rPr>
          <w:noProof/>
        </w:rPr>
        <w:drawing>
          <wp:inline distT="0" distB="0" distL="0" distR="0" wp14:anchorId="3B03E2B5" wp14:editId="3D9EF2FF">
            <wp:extent cx="11274664" cy="5155810"/>
            <wp:effectExtent l="0" t="0" r="317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1277332" cy="5157030"/>
                    </a:xfrm>
                    <a:prstGeom prst="rect">
                      <a:avLst/>
                    </a:prstGeom>
                  </pic:spPr>
                </pic:pic>
              </a:graphicData>
            </a:graphic>
          </wp:inline>
        </w:drawing>
      </w:r>
    </w:p>
    <w:p w14:paraId="78C1A09D" w14:textId="373B9C00" w:rsidR="002C749C" w:rsidRDefault="002C749C" w:rsidP="004737D2"/>
    <w:p w14:paraId="04DC744F" w14:textId="1866B90B" w:rsidR="002C749C" w:rsidRDefault="002C749C" w:rsidP="004737D2"/>
    <w:p w14:paraId="37D59345" w14:textId="600EE8BC" w:rsidR="002C749C" w:rsidRDefault="002C749C" w:rsidP="002C749C">
      <w:pPr>
        <w:pStyle w:val="Heading1"/>
        <w:rPr>
          <w:sz w:val="72"/>
          <w:szCs w:val="72"/>
        </w:rPr>
      </w:pPr>
      <w:r>
        <w:rPr>
          <w:sz w:val="72"/>
          <w:szCs w:val="72"/>
        </w:rPr>
        <w:t>OSCILLATIONS</w:t>
      </w:r>
    </w:p>
    <w:p w14:paraId="37035EC5" w14:textId="7D54691E" w:rsidR="002C749C" w:rsidRDefault="00E12033" w:rsidP="00E12033">
      <w:pPr>
        <w:pStyle w:val="Heading1"/>
      </w:pPr>
      <w:r>
        <w:t>OSCILLATION VS PERIODIC MOTION</w:t>
      </w:r>
    </w:p>
    <w:p w14:paraId="14499116" w14:textId="74CE0D93" w:rsidR="002C749C" w:rsidRDefault="002C749C" w:rsidP="002C749C">
      <w:r w:rsidRPr="002C749C">
        <w:drawing>
          <wp:inline distT="0" distB="0" distL="0" distR="0" wp14:anchorId="4495B2C6" wp14:editId="6F9651D3">
            <wp:extent cx="10228717" cy="4677507"/>
            <wp:effectExtent l="0" t="0" r="127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0232590" cy="4679278"/>
                    </a:xfrm>
                    <a:prstGeom prst="rect">
                      <a:avLst/>
                    </a:prstGeom>
                  </pic:spPr>
                </pic:pic>
              </a:graphicData>
            </a:graphic>
          </wp:inline>
        </w:drawing>
      </w:r>
    </w:p>
    <w:p w14:paraId="1FEBBF68" w14:textId="0C69C48B" w:rsidR="002C749C" w:rsidRDefault="002C749C" w:rsidP="002C749C"/>
    <w:p w14:paraId="50A5C15E" w14:textId="012CB92C" w:rsidR="002C749C" w:rsidRDefault="00E12033" w:rsidP="002C749C">
      <w:r>
        <w:t xml:space="preserve">HOW OMEGA = TWO PI BY T </w:t>
      </w:r>
    </w:p>
    <w:p w14:paraId="2350C082" w14:textId="6BF5FE10" w:rsidR="002C749C" w:rsidRDefault="002C749C" w:rsidP="002C749C"/>
    <w:p w14:paraId="57209D8D" w14:textId="5B4BC3A6" w:rsidR="002C749C" w:rsidRDefault="002C749C" w:rsidP="002C749C">
      <w:r w:rsidRPr="002C749C">
        <w:lastRenderedPageBreak/>
        <w:drawing>
          <wp:inline distT="0" distB="0" distL="0" distR="0" wp14:anchorId="4C3A2D8C" wp14:editId="6B5F98C6">
            <wp:extent cx="10213337" cy="46704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0215670" cy="4671541"/>
                    </a:xfrm>
                    <a:prstGeom prst="rect">
                      <a:avLst/>
                    </a:prstGeom>
                  </pic:spPr>
                </pic:pic>
              </a:graphicData>
            </a:graphic>
          </wp:inline>
        </w:drawing>
      </w:r>
    </w:p>
    <w:p w14:paraId="049D8E73" w14:textId="0ADF67A0" w:rsidR="002C749C" w:rsidRDefault="002C749C" w:rsidP="002C749C"/>
    <w:p w14:paraId="379717B4" w14:textId="3A751F2B" w:rsidR="002C749C" w:rsidRDefault="002C749C" w:rsidP="002C749C"/>
    <w:p w14:paraId="3A39991A" w14:textId="0B29F3F6" w:rsidR="002C749C" w:rsidRDefault="00E12033" w:rsidP="00E12033">
      <w:pPr>
        <w:pStyle w:val="Heading2"/>
      </w:pPr>
      <w:r>
        <w:t>WHAT IS AMPLITUDE</w:t>
      </w:r>
    </w:p>
    <w:p w14:paraId="4E4B41FF" w14:textId="0E570D0A" w:rsidR="002C749C" w:rsidRDefault="002C749C" w:rsidP="002C749C">
      <w:r w:rsidRPr="002C749C">
        <w:lastRenderedPageBreak/>
        <w:drawing>
          <wp:inline distT="0" distB="0" distL="0" distR="0" wp14:anchorId="0096D45B" wp14:editId="0FFC2288">
            <wp:extent cx="8998196" cy="41148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9000730" cy="4115959"/>
                    </a:xfrm>
                    <a:prstGeom prst="rect">
                      <a:avLst/>
                    </a:prstGeom>
                  </pic:spPr>
                </pic:pic>
              </a:graphicData>
            </a:graphic>
          </wp:inline>
        </w:drawing>
      </w:r>
    </w:p>
    <w:p w14:paraId="3C9BE298" w14:textId="4350B045" w:rsidR="00E12033" w:rsidRDefault="00E12033" w:rsidP="002C749C"/>
    <w:p w14:paraId="098712BF" w14:textId="1DE6EE66" w:rsidR="00E12033" w:rsidRDefault="00E12033" w:rsidP="002C749C"/>
    <w:p w14:paraId="3F547DB2" w14:textId="2BB3B2D8" w:rsidR="00E12033" w:rsidRDefault="00E12033" w:rsidP="002C749C"/>
    <w:p w14:paraId="0A3C4A58" w14:textId="796EFD90" w:rsidR="00E12033" w:rsidRPr="00E12033" w:rsidRDefault="00E12033" w:rsidP="00E12033">
      <w:pPr>
        <w:pStyle w:val="Heading2"/>
        <w:rPr>
          <w:sz w:val="48"/>
          <w:szCs w:val="48"/>
        </w:rPr>
      </w:pPr>
      <w:r>
        <w:rPr>
          <w:sz w:val="48"/>
          <w:szCs w:val="48"/>
        </w:rPr>
        <w:t>DISPLACEMENT AS A FUNCTION OF TIME</w:t>
      </w:r>
    </w:p>
    <w:p w14:paraId="460667EF" w14:textId="77777777" w:rsidR="00E12033" w:rsidRDefault="00E12033" w:rsidP="00E12033">
      <w:pPr>
        <w:pStyle w:val="Heading2"/>
      </w:pPr>
    </w:p>
    <w:p w14:paraId="0632B6ED" w14:textId="18AB341E"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m:oMathPara>
        <m:oMath>
          <m:eqArr>
            <m:eqArrPr>
              <m:ctrlPr>
                <w:rPr>
                  <w:rFonts w:ascii="Cambria Math" w:hAnsi="Cambria Math" w:cs="Poppins"/>
                  <w:color w:val="444444"/>
                </w:rPr>
              </m:ctrlPr>
            </m:eqArrPr>
            <m:e>
              <m:r>
                <w:rPr>
                  <w:rFonts w:ascii="Cambria Math" w:hAnsi="Cambria Math" w:cs="Poppins"/>
                  <w:color w:val="444444"/>
                </w:rPr>
                <m:t>d=</m:t>
              </m:r>
              <m:sSub>
                <m:sSubPr>
                  <m:ctrlPr>
                    <w:rPr>
                      <w:rFonts w:ascii="Cambria Math" w:hAnsi="Cambria Math" w:cs="Poppins"/>
                      <w:color w:val="444444"/>
                    </w:rPr>
                  </m:ctrlPr>
                </m:sSubPr>
                <m:e>
                  <m:r>
                    <w:rPr>
                      <w:rFonts w:ascii="Cambria Math" w:hAnsi="Cambria Math" w:cs="Poppins"/>
                      <w:color w:val="444444"/>
                    </w:rPr>
                    <m:t>V</m:t>
                  </m:r>
                </m:e>
                <m:sub>
                  <m:r>
                    <w:rPr>
                      <w:rFonts w:ascii="Cambria Math" w:hAnsi="Cambria Math" w:cs="Poppins"/>
                      <w:color w:val="444444"/>
                    </w:rPr>
                    <m:t>i</m:t>
                  </m:r>
                </m:sub>
              </m:sSub>
              <m:r>
                <w:rPr>
                  <w:rFonts w:ascii="Cambria Math" w:hAnsi="Cambria Math" w:cs="Poppins"/>
                  <w:color w:val="444444"/>
                </w:rPr>
                <m:t>t</m:t>
              </m:r>
              <m:r>
                <m:rPr>
                  <m:nor/>
                </m:rPr>
                <w:rPr>
                  <w:rFonts w:cs="Poppins"/>
                  <w:color w:val="444444"/>
                </w:rPr>
                <m:t xml:space="preserve"> </m:t>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w:rPr>
                  <w:rFonts w:ascii="Cambria Math" w:hAnsi="Cambria Math" w:cs="Poppins"/>
                  <w:color w:val="444444"/>
                </w:rPr>
                <m:t>+</m:t>
              </m:r>
              <m:r>
                <m:rPr>
                  <m:nor/>
                </m:rPr>
                <w:rPr>
                  <w:rFonts w:cs="Poppins"/>
                  <w:color w:val="444444"/>
                </w:rPr>
                <m:t xml:space="preserve"> </m:t>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r>
                <m:rPr>
                  <m:nor/>
                </m:rPr>
                <w:rPr>
                  <w:rFonts w:cs="Poppins"/>
                  <w:color w:val="444444"/>
                </w:rPr>
                <w:tab/>
              </m:r>
              <m:f>
                <m:fPr>
                  <m:ctrlPr>
                    <w:rPr>
                      <w:rFonts w:ascii="Cambria Math" w:hAnsi="Cambria Math" w:cs="Poppins"/>
                      <w:color w:val="444444"/>
                    </w:rPr>
                  </m:ctrlPr>
                </m:fPr>
                <m:num>
                  <m:r>
                    <w:rPr>
                      <w:rFonts w:ascii="Cambria Math" w:hAnsi="Cambria Math" w:cs="Poppins"/>
                      <w:color w:val="444444"/>
                    </w:rPr>
                    <m:t>1</m:t>
                  </m:r>
                </m:num>
                <m:den>
                  <m:r>
                    <w:rPr>
                      <w:rFonts w:ascii="Cambria Math" w:hAnsi="Cambria Math" w:cs="Poppins"/>
                      <w:color w:val="444444"/>
                    </w:rPr>
                    <m:t>2</m:t>
                  </m:r>
                </m:den>
              </m:f>
              <m:r>
                <w:rPr>
                  <w:rFonts w:ascii="Cambria Math" w:hAnsi="Cambria Math" w:cs="Poppins"/>
                  <w:color w:val="444444"/>
                </w:rPr>
                <m:t>a</m:t>
              </m:r>
              <m:sSup>
                <m:sSupPr>
                  <m:ctrlPr>
                    <w:rPr>
                      <w:rFonts w:ascii="Cambria Math" w:hAnsi="Cambria Math" w:cs="Poppins"/>
                      <w:color w:val="444444"/>
                    </w:rPr>
                  </m:ctrlPr>
                </m:sSupPr>
                <m:e>
                  <m:r>
                    <w:rPr>
                      <w:rFonts w:ascii="Cambria Math" w:hAnsi="Cambria Math" w:cs="Poppins"/>
                      <w:color w:val="444444"/>
                    </w:rPr>
                    <m:t>t</m:t>
                  </m:r>
                </m:e>
                <m:sup>
                  <m:r>
                    <w:rPr>
                      <w:rFonts w:ascii="Cambria Math" w:hAnsi="Cambria Math" w:cs="Poppins"/>
                      <w:color w:val="444444"/>
                    </w:rPr>
                    <m:t>2</m:t>
                  </m:r>
                </m:sup>
              </m:sSup>
            </m:e>
          </m:eqArr>
        </m:oMath>
      </m:oMathPara>
    </w:p>
    <w:p w14:paraId="4AE08847" w14:textId="1653D3F5"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 V</w:t>
      </w:r>
      <w:r>
        <w:rPr>
          <w:rFonts w:ascii="Poppins" w:hAnsi="Poppins" w:cs="Poppins"/>
          <w:color w:val="444444"/>
          <w:sz w:val="18"/>
          <w:szCs w:val="18"/>
          <w:vertAlign w:val="subscript"/>
        </w:rPr>
        <w:t>i</w:t>
      </w:r>
      <w:r>
        <w:rPr>
          <w:rFonts w:ascii="Poppins" w:hAnsi="Poppins" w:cs="Poppins"/>
          <w:color w:val="444444"/>
        </w:rPr>
        <w:t> is the initial velocity, and t is actually the change in time, all the quantities in this derivation, like Velocity, displacement and acceleration, are vector quantities.</w:t>
      </w:r>
    </w:p>
    <w:p w14:paraId="22D8E51C"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If we have a look at our final expression, it is very clear that change in displacement depends upon time.</w:t>
      </w:r>
    </w:p>
    <w:p w14:paraId="75DA2A6D"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eastAsiaTheme="majorEastAsia" w:hAnsi="Poppins" w:cs="Poppins"/>
          <w:color w:val="444444"/>
        </w:rPr>
        <w:t>Read More:</w:t>
      </w:r>
      <w:r>
        <w:rPr>
          <w:rFonts w:ascii="Poppins" w:hAnsi="Poppins" w:cs="Poppins"/>
          <w:color w:val="444444"/>
        </w:rPr>
        <w:t> </w:t>
      </w:r>
      <w:hyperlink r:id="rId269" w:history="1">
        <w:r>
          <w:rPr>
            <w:rStyle w:val="Hyperlink"/>
            <w:rFonts w:ascii="Poppins" w:hAnsi="Poppins" w:cs="Poppins"/>
            <w:color w:val="8C69FF"/>
          </w:rPr>
          <w:t>Velocity</w:t>
        </w:r>
      </w:hyperlink>
    </w:p>
    <w:p w14:paraId="4D9A8DD6" w14:textId="77777777" w:rsidR="00E12033" w:rsidRDefault="00E12033" w:rsidP="00E12033">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lastRenderedPageBreak/>
        <w:t>Example of an oscillating pendulum</w:t>
      </w:r>
    </w:p>
    <w:p w14:paraId="3D40167F" w14:textId="2ECE5930"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6E469F1A" wp14:editId="644B10BF">
            <wp:extent cx="7146290" cy="3707130"/>
            <wp:effectExtent l="0" t="0" r="0" b="7620"/>
            <wp:docPr id="97" name="Picture 97" descr="pendulum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ndulum displacemen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146290" cy="3707130"/>
                    </a:xfrm>
                    <a:prstGeom prst="rect">
                      <a:avLst/>
                    </a:prstGeom>
                    <a:noFill/>
                    <a:ln>
                      <a:noFill/>
                    </a:ln>
                  </pic:spPr>
                </pic:pic>
              </a:graphicData>
            </a:graphic>
          </wp:inline>
        </w:drawing>
      </w:r>
    </w:p>
    <w:p w14:paraId="5EABD21D"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Now, if we draw a displacement-time graph of this oscillating pendulum bob, we will get something like this,</w:t>
      </w:r>
    </w:p>
    <w:p w14:paraId="00A8836C" w14:textId="74649379"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2652A068" wp14:editId="6EA61445">
            <wp:extent cx="7146290" cy="2961005"/>
            <wp:effectExtent l="0" t="0" r="0" b="0"/>
            <wp:docPr id="87" name="Picture 87" descr="wave displac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ave displacemen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146290" cy="2961005"/>
                    </a:xfrm>
                    <a:prstGeom prst="rect">
                      <a:avLst/>
                    </a:prstGeom>
                    <a:noFill/>
                    <a:ln>
                      <a:noFill/>
                    </a:ln>
                  </pic:spPr>
                </pic:pic>
              </a:graphicData>
            </a:graphic>
          </wp:inline>
        </w:drawing>
      </w:r>
    </w:p>
    <w:p w14:paraId="5BC67464"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graph of the motion of the bob shows us how the displacement varies with respect to the time when bob reaches the highest point, the potential energy is maximum and the kinetic energy is minimum as the velocity is </w:t>
      </w:r>
      <w:r>
        <w:rPr>
          <w:rFonts w:ascii="Poppins" w:hAnsi="Poppins" w:cs="Poppins"/>
          <w:color w:val="444444"/>
        </w:rPr>
        <w:lastRenderedPageBreak/>
        <w:t>equal to zero, we can easily deduce that the velocity is equal to zero, by looking at the slope of the displacement-time graph at specific times.</w:t>
      </w:r>
    </w:p>
    <w:p w14:paraId="676BF5F8"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Slope A is positive in the graph stating that the velocity of the body is also positive, or in the forward direction.</w:t>
      </w:r>
    </w:p>
    <w:p w14:paraId="33C82800"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Slope B is equal to zero meaning that the velocity of the body is zero, meaning there is no motion at this point.</w:t>
      </w:r>
    </w:p>
    <w:p w14:paraId="20B359F9"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Slope C is negative in the graph stating that the velocity of the body is also negative, or in the reverse direction.</w:t>
      </w:r>
    </w:p>
    <w:p w14:paraId="1B8F745C" w14:textId="77777777"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magnitude of velocity is always positive, it is the direction that decides if the velocity is positive or negative.</w:t>
      </w:r>
    </w:p>
    <w:p w14:paraId="696FAB29" w14:textId="060DBA80" w:rsidR="00E12033" w:rsidRDefault="00E12033" w:rsidP="00E12033">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displacement of the bob repeats after a certain amount of time, it is a periodic function hence the displacement at any given time in the future can be predicted if we know the time and the time period of the pendulum, hence we can say that displacement is a function of time.</w:t>
      </w:r>
    </w:p>
    <w:p w14:paraId="57B87F83" w14:textId="5C00BB93" w:rsidR="00F93586" w:rsidRDefault="00F93586" w:rsidP="00E12033">
      <w:pPr>
        <w:pStyle w:val="NormalWeb"/>
        <w:shd w:val="clear" w:color="auto" w:fill="FFFFFF"/>
        <w:spacing w:before="0" w:beforeAutospacing="0" w:after="240" w:afterAutospacing="0" w:line="360" w:lineRule="atLeast"/>
        <w:rPr>
          <w:rFonts w:ascii="Poppins" w:hAnsi="Poppins" w:cs="Poppins"/>
          <w:color w:val="444444"/>
        </w:rPr>
      </w:pPr>
    </w:p>
    <w:p w14:paraId="2328E154" w14:textId="07171ACC" w:rsidR="00F93586" w:rsidRDefault="00F93586" w:rsidP="00E12033">
      <w:pPr>
        <w:pStyle w:val="NormalWeb"/>
        <w:shd w:val="clear" w:color="auto" w:fill="FFFFFF"/>
        <w:spacing w:before="0" w:beforeAutospacing="0" w:after="240" w:afterAutospacing="0" w:line="360" w:lineRule="atLeast"/>
        <w:rPr>
          <w:rFonts w:ascii="Poppins" w:hAnsi="Poppins" w:cs="Poppins"/>
          <w:color w:val="444444"/>
        </w:rPr>
      </w:pPr>
      <w:r w:rsidRPr="0034297F">
        <w:rPr>
          <w:rFonts w:ascii="Poppins" w:hAnsi="Poppins" w:cs="Poppins"/>
          <w:color w:val="444444"/>
          <w:highlight w:val="yellow"/>
        </w:rPr>
        <w:t>AT EXREME POSITION THE VELOCITY IS ZERO )</w:t>
      </w:r>
    </w:p>
    <w:p w14:paraId="1C6BB231" w14:textId="6A9FD079" w:rsidR="006E0766" w:rsidRDefault="006E0766" w:rsidP="00E12033">
      <w:pPr>
        <w:pStyle w:val="NormalWeb"/>
        <w:shd w:val="clear" w:color="auto" w:fill="FFFFFF"/>
        <w:spacing w:before="0" w:beforeAutospacing="0" w:after="240" w:afterAutospacing="0" w:line="360" w:lineRule="atLeast"/>
        <w:rPr>
          <w:rFonts w:ascii="Poppins" w:hAnsi="Poppins" w:cs="Poppins"/>
          <w:color w:val="444444"/>
        </w:rPr>
      </w:pPr>
    </w:p>
    <w:p w14:paraId="100DA786" w14:textId="76E072ED" w:rsidR="006E0766" w:rsidRDefault="006E0766" w:rsidP="00E12033">
      <w:pPr>
        <w:pStyle w:val="NormalWeb"/>
        <w:shd w:val="clear" w:color="auto" w:fill="FFFFFF"/>
        <w:spacing w:before="0" w:beforeAutospacing="0" w:after="240" w:afterAutospacing="0" w:line="360" w:lineRule="atLeast"/>
        <w:rPr>
          <w:rFonts w:ascii="Poppins" w:hAnsi="Poppins" w:cs="Poppins"/>
          <w:color w:val="444444"/>
        </w:rPr>
      </w:pPr>
    </w:p>
    <w:p w14:paraId="1BA5F798" w14:textId="491841AF" w:rsidR="006E0766" w:rsidRDefault="006E0766" w:rsidP="00E12033">
      <w:pPr>
        <w:pStyle w:val="NormalWeb"/>
        <w:shd w:val="clear" w:color="auto" w:fill="FFFFFF"/>
        <w:spacing w:before="0" w:beforeAutospacing="0" w:after="240" w:afterAutospacing="0" w:line="360" w:lineRule="atLeast"/>
        <w:rPr>
          <w:rFonts w:ascii="Poppins" w:hAnsi="Poppins" w:cs="Poppins"/>
          <w:color w:val="444444"/>
        </w:rPr>
      </w:pPr>
    </w:p>
    <w:p w14:paraId="429CAAA5" w14:textId="6894BCC7" w:rsidR="006E0766" w:rsidRDefault="006E0766" w:rsidP="006E0766">
      <w:pPr>
        <w:pStyle w:val="Heading1"/>
        <w:rPr>
          <w:sz w:val="56"/>
          <w:szCs w:val="56"/>
        </w:rPr>
      </w:pPr>
      <w:r>
        <w:rPr>
          <w:sz w:val="56"/>
          <w:szCs w:val="56"/>
        </w:rPr>
        <w:t>SHM</w:t>
      </w:r>
    </w:p>
    <w:p w14:paraId="2D1B0060" w14:textId="7FEA33CB" w:rsidR="00825BC5" w:rsidRDefault="00825BC5" w:rsidP="00825BC5"/>
    <w:p w14:paraId="06F5B54D" w14:textId="77777777" w:rsidR="00825BC5" w:rsidRDefault="00825BC5" w:rsidP="00825BC5">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Difference between Periodic, Oscillation and Simple Harmonic Motion</w:t>
      </w:r>
    </w:p>
    <w:p w14:paraId="1B38F3A9"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Periodic Motion</w:t>
      </w:r>
    </w:p>
    <w:p w14:paraId="72E86612" w14:textId="77777777" w:rsidR="00825BC5" w:rsidRDefault="00825BC5" w:rsidP="00825BC5">
      <w:pPr>
        <w:numPr>
          <w:ilvl w:val="0"/>
          <w:numId w:val="8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motion repeats itself after an equal interval of time. </w:t>
      </w:r>
      <w:r>
        <w:rPr>
          <w:rStyle w:val="Strong"/>
          <w:rFonts w:ascii="Poppins" w:hAnsi="Poppins" w:cs="Poppins"/>
          <w:color w:val="444444"/>
          <w:sz w:val="21"/>
          <w:szCs w:val="21"/>
        </w:rPr>
        <w:t>For example, uniform circular motion.</w:t>
      </w:r>
    </w:p>
    <w:p w14:paraId="58A0ABE9" w14:textId="77777777" w:rsidR="00825BC5" w:rsidRDefault="00825BC5" w:rsidP="00825BC5">
      <w:pPr>
        <w:numPr>
          <w:ilvl w:val="0"/>
          <w:numId w:val="8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is no equilibrium position.</w:t>
      </w:r>
    </w:p>
    <w:p w14:paraId="26EFEEBA" w14:textId="77777777" w:rsidR="00825BC5" w:rsidRDefault="00825BC5" w:rsidP="00825BC5">
      <w:pPr>
        <w:numPr>
          <w:ilvl w:val="0"/>
          <w:numId w:val="8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is no restoring force.</w:t>
      </w:r>
    </w:p>
    <w:p w14:paraId="5DA60A51" w14:textId="77777777" w:rsidR="00825BC5" w:rsidRDefault="00825BC5" w:rsidP="00825BC5">
      <w:pPr>
        <w:numPr>
          <w:ilvl w:val="0"/>
          <w:numId w:val="8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is no stable equilibrium position.</w:t>
      </w:r>
    </w:p>
    <w:p w14:paraId="45E6C0D5"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Oscillation Motion</w:t>
      </w:r>
    </w:p>
    <w:p w14:paraId="40808B70" w14:textId="77777777" w:rsidR="00825BC5" w:rsidRDefault="00825BC5" w:rsidP="00825BC5">
      <w:pPr>
        <w:numPr>
          <w:ilvl w:val="0"/>
          <w:numId w:val="8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To and fro motion of a particle about a mean position is called an oscillatory motion in which a particle moves on either side of the equilibrium (or) mean position is an oscillatory motion.</w:t>
      </w:r>
    </w:p>
    <w:p w14:paraId="1E721C49" w14:textId="77777777" w:rsidR="00825BC5" w:rsidRDefault="00825BC5" w:rsidP="00825BC5">
      <w:pPr>
        <w:numPr>
          <w:ilvl w:val="0"/>
          <w:numId w:val="8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It is a kind of periodic motion bounded between two extreme points. </w:t>
      </w:r>
      <w:r>
        <w:rPr>
          <w:rStyle w:val="Strong"/>
          <w:rFonts w:ascii="Poppins" w:hAnsi="Poppins" w:cs="Poppins"/>
          <w:color w:val="444444"/>
          <w:sz w:val="21"/>
          <w:szCs w:val="21"/>
        </w:rPr>
        <w:t>For example, the o</w:t>
      </w:r>
      <w:r>
        <w:rPr>
          <w:rFonts w:ascii="Poppins" w:hAnsi="Poppins" w:cs="Poppins"/>
          <w:color w:val="444444"/>
          <w:sz w:val="21"/>
          <w:szCs w:val="21"/>
        </w:rPr>
        <w:t>scillation of a simple pendulum, spring-mass system.</w:t>
      </w:r>
    </w:p>
    <w:p w14:paraId="1AB3D2C5" w14:textId="77777777" w:rsidR="00825BC5" w:rsidRDefault="00825BC5" w:rsidP="00825BC5">
      <w:pPr>
        <w:numPr>
          <w:ilvl w:val="0"/>
          <w:numId w:val="8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object will keep on moving between two extreme points about a fixed point is called the mean position (or) equilibrium position along any path (the path is not a constraint).</w:t>
      </w:r>
    </w:p>
    <w:p w14:paraId="7FA99685" w14:textId="77777777" w:rsidR="00825BC5" w:rsidRDefault="00825BC5" w:rsidP="00825BC5">
      <w:pPr>
        <w:numPr>
          <w:ilvl w:val="0"/>
          <w:numId w:val="8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will be a restoring force directed towards the </w:t>
      </w:r>
      <w:hyperlink r:id="rId272" w:history="1">
        <w:r>
          <w:rPr>
            <w:rStyle w:val="Hyperlink"/>
            <w:rFonts w:ascii="Poppins" w:hAnsi="Poppins" w:cs="Poppins"/>
            <w:color w:val="8C69FF"/>
            <w:sz w:val="21"/>
            <w:szCs w:val="21"/>
          </w:rPr>
          <w:t>equilibrium position</w:t>
        </w:r>
      </w:hyperlink>
      <w:r>
        <w:rPr>
          <w:rFonts w:ascii="Poppins" w:hAnsi="Poppins" w:cs="Poppins"/>
          <w:color w:val="444444"/>
          <w:sz w:val="21"/>
          <w:szCs w:val="21"/>
        </w:rPr>
        <w:t> (or) mean position.</w:t>
      </w:r>
    </w:p>
    <w:p w14:paraId="28006D0C" w14:textId="77777777" w:rsidR="00825BC5" w:rsidRDefault="00825BC5" w:rsidP="00825BC5">
      <w:pPr>
        <w:numPr>
          <w:ilvl w:val="0"/>
          <w:numId w:val="89"/>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In an oscillatory motion, </w:t>
      </w:r>
      <w:r>
        <w:rPr>
          <w:rFonts w:ascii="Poppins" w:hAnsi="Poppins" w:cs="Poppins"/>
          <w:color w:val="444444"/>
          <w:sz w:val="21"/>
          <w:szCs w:val="21"/>
        </w:rPr>
        <w:t>the net force on the particle is zero at the mean position.</w:t>
      </w:r>
    </w:p>
    <w:p w14:paraId="33641B3C" w14:textId="77777777" w:rsidR="00825BC5" w:rsidRDefault="00825BC5" w:rsidP="00825BC5">
      <w:pPr>
        <w:numPr>
          <w:ilvl w:val="0"/>
          <w:numId w:val="8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mean position is a stable equilibrium position.</w:t>
      </w:r>
    </w:p>
    <w:p w14:paraId="22759747"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Simple Harmonic Motion or SHM</w:t>
      </w:r>
    </w:p>
    <w:p w14:paraId="14394767" w14:textId="77777777" w:rsidR="00825BC5" w:rsidRDefault="00825BC5" w:rsidP="00825BC5">
      <w:pPr>
        <w:numPr>
          <w:ilvl w:val="0"/>
          <w:numId w:val="9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It is a special case of oscillation, along with a straight line between the two extreme points (the path of SHM is a constraint).</w:t>
      </w:r>
    </w:p>
    <w:p w14:paraId="7474EE44" w14:textId="77777777" w:rsidR="00825BC5" w:rsidRDefault="00825BC5" w:rsidP="00825BC5">
      <w:pPr>
        <w:numPr>
          <w:ilvl w:val="0"/>
          <w:numId w:val="9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path of the object needs to be a straight line.</w:t>
      </w:r>
    </w:p>
    <w:p w14:paraId="44E59B37" w14:textId="77777777" w:rsidR="00825BC5" w:rsidRDefault="00825BC5" w:rsidP="00825BC5">
      <w:pPr>
        <w:numPr>
          <w:ilvl w:val="0"/>
          <w:numId w:val="9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will be a restoring force directed towards the equilibrium position (or) mean position.</w:t>
      </w:r>
    </w:p>
    <w:p w14:paraId="37807834" w14:textId="77777777" w:rsidR="00825BC5" w:rsidRDefault="00825BC5" w:rsidP="00825BC5">
      <w:pPr>
        <w:numPr>
          <w:ilvl w:val="0"/>
          <w:numId w:val="90"/>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mean position in Simple Harmonic Motion is a stable equilibrium.</w:t>
      </w:r>
    </w:p>
    <w:p w14:paraId="569039F5"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Conditions for SHM</w:t>
      </w:r>
    </w:p>
    <w:p w14:paraId="56D1F98B" w14:textId="0A44F525" w:rsidR="00825BC5" w:rsidRPr="00825BC5" w:rsidRDefault="00825BC5" w:rsidP="00825BC5">
      <w:pPr>
        <w:rPr>
          <w:rFonts w:ascii="Poppins" w:eastAsiaTheme="minorEastAsia" w:hAnsi="Poppins" w:cs="Poppins"/>
          <w:sz w:val="28"/>
          <w:szCs w:val="28"/>
        </w:rPr>
      </w:pPr>
      <m:oMathPara>
        <m:oMath>
          <m:eqArr>
            <m:eqArrPr>
              <m:ctrlPr>
                <w:rPr>
                  <w:rFonts w:ascii="Cambria Math" w:hAnsi="Cambria Math" w:cs="Poppins"/>
                  <w:sz w:val="28"/>
                  <w:szCs w:val="28"/>
                </w:rPr>
              </m:ctrlPr>
            </m:eqArrPr>
            <m:e>
              <m:eqArr>
                <m:eqArrPr>
                  <m:ctrlPr>
                    <w:rPr>
                      <w:rFonts w:ascii="Cambria Math" w:hAnsi="Cambria Math" w:cs="Poppins"/>
                      <w:sz w:val="28"/>
                      <w:szCs w:val="28"/>
                    </w:rPr>
                  </m:ctrlPr>
                </m:eqArrPr>
                <m:e>
                  <m:limUpp>
                    <m:limUppPr>
                      <m:ctrlPr>
                        <w:rPr>
                          <w:rFonts w:ascii="Cambria Math" w:hAnsi="Cambria Math" w:cs="Poppins"/>
                          <w:sz w:val="28"/>
                          <w:szCs w:val="28"/>
                        </w:rPr>
                      </m:ctrlPr>
                    </m:limUppPr>
                    <m:e>
                      <m:r>
                        <w:rPr>
                          <w:rFonts w:ascii="Cambria Math" w:hAnsi="Cambria Math" w:cs="Poppins"/>
                          <w:sz w:val="28"/>
                          <w:szCs w:val="28"/>
                        </w:rPr>
                        <m:t>F</m:t>
                      </m:r>
                    </m:e>
                    <m:lim>
                      <m:r>
                        <w:rPr>
                          <w:rFonts w:ascii="Cambria Math" w:hAnsi="Cambria Math" w:cs="Poppins"/>
                          <w:sz w:val="28"/>
                          <w:szCs w:val="28"/>
                        </w:rPr>
                        <m:t>→</m:t>
                      </m:r>
                    </m:lim>
                  </m:limUpp>
                  <m:r>
                    <w:rPr>
                      <w:rFonts w:ascii="Cambria Math" w:hAnsi="Cambria Math" w:cs="Poppins"/>
                      <w:sz w:val="28"/>
                      <w:szCs w:val="28"/>
                    </w:rPr>
                    <m:t>∝-</m:t>
                  </m:r>
                  <m:limUpp>
                    <m:limUppPr>
                      <m:ctrlPr>
                        <w:rPr>
                          <w:rFonts w:ascii="Cambria Math" w:hAnsi="Cambria Math" w:cs="Poppins"/>
                          <w:sz w:val="28"/>
                          <w:szCs w:val="28"/>
                        </w:rPr>
                      </m:ctrlPr>
                    </m:limUppPr>
                    <m:e>
                      <m:r>
                        <w:rPr>
                          <w:rFonts w:ascii="Cambria Math" w:hAnsi="Cambria Math" w:cs="Poppins"/>
                          <w:sz w:val="28"/>
                          <w:szCs w:val="28"/>
                        </w:rPr>
                        <m:t>x</m:t>
                      </m:r>
                    </m:e>
                    <m:lim>
                      <m:r>
                        <w:rPr>
                          <w:rFonts w:ascii="Cambria Math" w:hAnsi="Cambria Math" w:cs="Poppins"/>
                          <w:sz w:val="28"/>
                          <w:szCs w:val="28"/>
                        </w:rPr>
                        <m:t>→</m:t>
                      </m:r>
                    </m:lim>
                  </m:limUpp>
                </m:e>
                <m:e>
                  <m:limUpp>
                    <m:limUppPr>
                      <m:ctrlPr>
                        <w:rPr>
                          <w:rFonts w:ascii="Cambria Math" w:hAnsi="Cambria Math" w:cs="Poppins"/>
                          <w:sz w:val="28"/>
                          <w:szCs w:val="28"/>
                        </w:rPr>
                      </m:ctrlPr>
                    </m:limUppPr>
                    <m:e>
                      <m:r>
                        <w:rPr>
                          <w:rFonts w:ascii="Cambria Math" w:hAnsi="Cambria Math" w:cs="Poppins"/>
                          <w:sz w:val="28"/>
                          <w:szCs w:val="28"/>
                        </w:rPr>
                        <m:t>a</m:t>
                      </m:r>
                    </m:e>
                    <m:lim>
                      <m:r>
                        <w:rPr>
                          <w:rFonts w:ascii="Cambria Math" w:hAnsi="Cambria Math" w:cs="Poppins"/>
                          <w:sz w:val="28"/>
                          <w:szCs w:val="28"/>
                        </w:rPr>
                        <m:t>→</m:t>
                      </m:r>
                    </m:lim>
                  </m:limUpp>
                  <m:r>
                    <w:rPr>
                      <w:rFonts w:ascii="Cambria Math" w:hAnsi="Cambria Math" w:cs="Poppins"/>
                      <w:sz w:val="28"/>
                      <w:szCs w:val="28"/>
                    </w:rPr>
                    <m:t>∝-</m:t>
                  </m:r>
                  <m:limUpp>
                    <m:limUppPr>
                      <m:ctrlPr>
                        <w:rPr>
                          <w:rFonts w:ascii="Cambria Math" w:hAnsi="Cambria Math" w:cs="Poppins"/>
                          <w:sz w:val="28"/>
                          <w:szCs w:val="28"/>
                        </w:rPr>
                      </m:ctrlPr>
                    </m:limUppPr>
                    <m:e>
                      <m:r>
                        <w:rPr>
                          <w:rFonts w:ascii="Cambria Math" w:hAnsi="Cambria Math" w:cs="Poppins"/>
                          <w:sz w:val="28"/>
                          <w:szCs w:val="28"/>
                        </w:rPr>
                        <m:t>x</m:t>
                      </m:r>
                    </m:e>
                    <m:lim>
                      <m:r>
                        <w:rPr>
                          <w:rFonts w:ascii="Cambria Math" w:hAnsi="Cambria Math" w:cs="Poppins"/>
                          <w:sz w:val="28"/>
                          <w:szCs w:val="28"/>
                        </w:rPr>
                        <m:t>→</m:t>
                      </m:r>
                    </m:lim>
                  </m:limUpp>
                </m:e>
              </m:eqArr>
            </m:e>
          </m:eqArr>
        </m:oMath>
      </m:oMathPara>
    </w:p>
    <w:p w14:paraId="127D50C7" w14:textId="6C90AEF1" w:rsidR="00825BC5" w:rsidRDefault="00825BC5" w:rsidP="00825BC5">
      <w:pPr>
        <w:rPr>
          <w:rFonts w:ascii="Poppins" w:eastAsiaTheme="minorEastAsia" w:hAnsi="Poppins" w:cs="Poppins"/>
          <w:sz w:val="28"/>
          <w:szCs w:val="28"/>
        </w:rPr>
      </w:pPr>
    </w:p>
    <w:p w14:paraId="45D339B0" w14:textId="77777777" w:rsidR="00825BC5" w:rsidRDefault="00825BC5" w:rsidP="00825BC5">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Types of Simple Harmonic Motion</w:t>
      </w:r>
    </w:p>
    <w:p w14:paraId="5358EB2E"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The SHM, or Simple Harmonic Motion, can be classified into two types:</w:t>
      </w:r>
    </w:p>
    <w:p w14:paraId="1543202D" w14:textId="77777777" w:rsidR="00825BC5" w:rsidRDefault="00825BC5" w:rsidP="00825BC5">
      <w:pPr>
        <w:numPr>
          <w:ilvl w:val="0"/>
          <w:numId w:val="9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Linear SHM</w:t>
      </w:r>
    </w:p>
    <w:p w14:paraId="4B36175E" w14:textId="77777777" w:rsidR="00825BC5" w:rsidRDefault="00825BC5" w:rsidP="00825BC5">
      <w:pPr>
        <w:numPr>
          <w:ilvl w:val="0"/>
          <w:numId w:val="9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Angular SHM</w:t>
      </w:r>
    </w:p>
    <w:p w14:paraId="752B53C0"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Linear Simple Harmonic Motion</w:t>
      </w:r>
    </w:p>
    <w:p w14:paraId="1A38EE74"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When a particle moves to and fro about a fixed point (called equilibrium position) along with a </w:t>
      </w:r>
      <w:hyperlink r:id="rId273" w:history="1">
        <w:r>
          <w:rPr>
            <w:rStyle w:val="Hyperlink"/>
            <w:rFonts w:ascii="Poppins" w:hAnsi="Poppins" w:cs="Poppins"/>
            <w:color w:val="8C69FF"/>
          </w:rPr>
          <w:t>straight line</w:t>
        </w:r>
      </w:hyperlink>
      <w:r>
        <w:rPr>
          <w:rFonts w:ascii="Poppins" w:hAnsi="Poppins" w:cs="Poppins"/>
          <w:color w:val="444444"/>
        </w:rPr>
        <w:t>, then its motion is called linear Simple Harmonic Motion.</w:t>
      </w:r>
    </w:p>
    <w:p w14:paraId="15209BCE"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For example,</w:t>
      </w:r>
      <w:r>
        <w:rPr>
          <w:rFonts w:ascii="Poppins" w:hAnsi="Poppins" w:cs="Poppins"/>
          <w:color w:val="444444"/>
        </w:rPr>
        <w:t> the spring-mass system.</w:t>
      </w:r>
    </w:p>
    <w:p w14:paraId="1F05E223" w14:textId="77777777" w:rsidR="00825BC5" w:rsidRDefault="00825BC5" w:rsidP="00825BC5">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800080"/>
          <w:sz w:val="27"/>
          <w:szCs w:val="27"/>
        </w:rPr>
        <w:t>Conditions for Linear SHM</w:t>
      </w:r>
    </w:p>
    <w:p w14:paraId="3FC12A50"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restoring force or acceleration acting on the particle should always be proportional to the </w:t>
      </w:r>
      <w:hyperlink r:id="rId274" w:history="1">
        <w:r>
          <w:rPr>
            <w:rStyle w:val="Hyperlink"/>
            <w:rFonts w:ascii="Poppins" w:hAnsi="Poppins" w:cs="Poppins"/>
            <w:color w:val="8C69FF"/>
          </w:rPr>
          <w:t>displacement</w:t>
        </w:r>
      </w:hyperlink>
      <w:r>
        <w:rPr>
          <w:rFonts w:ascii="Poppins" w:hAnsi="Poppins" w:cs="Poppins"/>
          <w:color w:val="444444"/>
        </w:rPr>
        <w:t> of the particle and directed towards the equilibrium position.</w:t>
      </w:r>
    </w:p>
    <w:p w14:paraId="7081117B" w14:textId="77777777" w:rsidR="00825BC5" w:rsidRDefault="00825BC5" w:rsidP="00825BC5">
      <w:pPr>
        <w:shd w:val="clear" w:color="auto" w:fill="FFFFFF"/>
        <w:rPr>
          <w:rFonts w:ascii="Poppins" w:hAnsi="Poppins" w:cs="Poppins"/>
          <w:color w:val="444444"/>
          <w:sz w:val="21"/>
          <w:szCs w:val="21"/>
        </w:rPr>
      </w:pPr>
      <w:r>
        <w:rPr>
          <w:rFonts w:ascii="Poppins" w:hAnsi="Poppins" w:cs="Poppins"/>
          <w:color w:val="444444"/>
          <w:sz w:val="21"/>
          <w:szCs w:val="21"/>
        </w:rPr>
        <w:t>F</w:t>
      </w:r>
      <w:r>
        <w:rPr>
          <w:rFonts w:ascii="Times New Roman" w:hAnsi="Times New Roman" w:cs="Times New Roman"/>
          <w:color w:val="444444"/>
          <w:sz w:val="21"/>
          <w:szCs w:val="21"/>
        </w:rPr>
        <w:t>→</w:t>
      </w:r>
      <w:r>
        <w:rPr>
          <w:rFonts w:ascii="Cambria Math" w:hAnsi="Cambria Math" w:cs="Cambria Math"/>
          <w:color w:val="444444"/>
          <w:sz w:val="21"/>
          <w:szCs w:val="21"/>
        </w:rPr>
        <w:t>∝</w:t>
      </w:r>
      <w:r>
        <w:rPr>
          <w:rFonts w:ascii="Poppins" w:hAnsi="Poppins" w:cs="Poppins"/>
          <w:color w:val="444444"/>
          <w:sz w:val="21"/>
          <w:szCs w:val="21"/>
        </w:rPr>
        <w:t>−x</w:t>
      </w:r>
      <w:r>
        <w:rPr>
          <w:rFonts w:ascii="Times New Roman" w:hAnsi="Times New Roman" w:cs="Times New Roman"/>
          <w:color w:val="444444"/>
          <w:sz w:val="21"/>
          <w:szCs w:val="21"/>
        </w:rPr>
        <w:t>→</w:t>
      </w:r>
      <w:r>
        <w:rPr>
          <w:rFonts w:ascii="Poppins" w:hAnsi="Poppins" w:cs="Poppins"/>
          <w:color w:val="444444"/>
          <w:sz w:val="21"/>
          <w:szCs w:val="21"/>
        </w:rPr>
        <w:t>a</w:t>
      </w:r>
      <w:r>
        <w:rPr>
          <w:rFonts w:ascii="Times New Roman" w:hAnsi="Times New Roman" w:cs="Times New Roman"/>
          <w:color w:val="444444"/>
          <w:sz w:val="21"/>
          <w:szCs w:val="21"/>
        </w:rPr>
        <w:t>→</w:t>
      </w:r>
      <w:r>
        <w:rPr>
          <w:rFonts w:ascii="Cambria Math" w:hAnsi="Cambria Math" w:cs="Cambria Math"/>
          <w:color w:val="444444"/>
          <w:sz w:val="21"/>
          <w:szCs w:val="21"/>
        </w:rPr>
        <w:t>∝</w:t>
      </w:r>
      <w:r>
        <w:rPr>
          <w:rFonts w:ascii="Poppins" w:hAnsi="Poppins" w:cs="Poppins"/>
          <w:color w:val="444444"/>
          <w:sz w:val="21"/>
          <w:szCs w:val="21"/>
        </w:rPr>
        <w:t>−x</w:t>
      </w:r>
      <w:r>
        <w:rPr>
          <w:rFonts w:ascii="Times New Roman" w:hAnsi="Times New Roman" w:cs="Times New Roman"/>
          <w:color w:val="444444"/>
          <w:sz w:val="21"/>
          <w:szCs w:val="21"/>
        </w:rPr>
        <w:t>→</w:t>
      </w:r>
    </w:p>
    <w:p w14:paraId="22889465" w14:textId="77777777" w:rsidR="00825BC5" w:rsidRDefault="00825BC5" w:rsidP="00825BC5">
      <w:pPr>
        <w:numPr>
          <w:ilvl w:val="0"/>
          <w:numId w:val="9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x</w:t>
      </w:r>
      <w:r>
        <w:rPr>
          <w:rFonts w:ascii="Times New Roman" w:hAnsi="Times New Roman" w:cs="Times New Roman"/>
          <w:color w:val="444444"/>
          <w:sz w:val="21"/>
          <w:szCs w:val="21"/>
        </w:rPr>
        <w:t>→</w:t>
      </w:r>
      <w:r>
        <w:rPr>
          <w:rFonts w:ascii="Poppins" w:hAnsi="Poppins" w:cs="Poppins"/>
          <w:color w:val="444444"/>
          <w:sz w:val="21"/>
          <w:szCs w:val="21"/>
        </w:rPr>
        <w:t>−displacement of particle from equilibrium position</w:t>
      </w:r>
    </w:p>
    <w:p w14:paraId="6CB1B224" w14:textId="77777777" w:rsidR="00825BC5" w:rsidRDefault="00825BC5" w:rsidP="00825BC5">
      <w:pPr>
        <w:numPr>
          <w:ilvl w:val="0"/>
          <w:numId w:val="9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w:t>
      </w:r>
      <w:r>
        <w:rPr>
          <w:rFonts w:ascii="Times New Roman" w:hAnsi="Times New Roman" w:cs="Times New Roman"/>
          <w:color w:val="444444"/>
          <w:sz w:val="21"/>
          <w:szCs w:val="21"/>
        </w:rPr>
        <w:t>→</w:t>
      </w:r>
      <w:r>
        <w:rPr>
          <w:rFonts w:ascii="Poppins" w:hAnsi="Poppins" w:cs="Poppins"/>
          <w:color w:val="444444"/>
          <w:sz w:val="21"/>
          <w:szCs w:val="21"/>
        </w:rPr>
        <w:t>−Restoring force</w:t>
      </w:r>
    </w:p>
    <w:p w14:paraId="780C0BE8" w14:textId="77777777" w:rsidR="00825BC5" w:rsidRDefault="00825BC5" w:rsidP="00825BC5">
      <w:pPr>
        <w:numPr>
          <w:ilvl w:val="0"/>
          <w:numId w:val="9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w:t>
      </w:r>
      <w:r>
        <w:rPr>
          <w:rFonts w:ascii="Times New Roman" w:hAnsi="Times New Roman" w:cs="Times New Roman"/>
          <w:color w:val="444444"/>
          <w:sz w:val="21"/>
          <w:szCs w:val="21"/>
        </w:rPr>
        <w:t>→</w:t>
      </w:r>
      <w:r>
        <w:rPr>
          <w:rFonts w:ascii="Poppins" w:hAnsi="Poppins" w:cs="Poppins"/>
          <w:color w:val="444444"/>
          <w:sz w:val="21"/>
          <w:szCs w:val="21"/>
        </w:rPr>
        <w:t>−acceleration</w:t>
      </w:r>
    </w:p>
    <w:p w14:paraId="0131B4CD"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Angular Simple Harmonic Motion</w:t>
      </w:r>
    </w:p>
    <w:p w14:paraId="6AF1D724"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When a system oscillates angular long with respect to a fixed axis, then its motion is called angular simple harmonic motion.</w:t>
      </w:r>
    </w:p>
    <w:p w14:paraId="5AD76289" w14:textId="77777777" w:rsidR="00825BC5" w:rsidRDefault="00825BC5" w:rsidP="00825BC5">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800080"/>
          <w:sz w:val="27"/>
          <w:szCs w:val="27"/>
        </w:rPr>
        <w:t>Conditions to Execute Angular SHM</w:t>
      </w:r>
    </w:p>
    <w:p w14:paraId="13EBFAB6"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restoring torque (or) </w:t>
      </w:r>
      <w:hyperlink r:id="rId275" w:history="1">
        <w:r>
          <w:rPr>
            <w:rStyle w:val="Hyperlink"/>
            <w:rFonts w:ascii="Poppins" w:hAnsi="Poppins" w:cs="Poppins"/>
            <w:color w:val="8C69FF"/>
          </w:rPr>
          <w:t>angular acceleration</w:t>
        </w:r>
      </w:hyperlink>
      <w:r>
        <w:rPr>
          <w:rFonts w:ascii="Poppins" w:hAnsi="Poppins" w:cs="Poppins"/>
          <w:color w:val="444444"/>
        </w:rPr>
        <w:t> acting on the particle should always be proportional to the angular displacement of the particle and directed towards the equilibrium position.</w:t>
      </w:r>
    </w:p>
    <w:p w14:paraId="5EFDE2E5"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Τ</w:t>
      </w:r>
      <w:r>
        <w:rPr>
          <w:rFonts w:ascii="Poppins" w:hAnsi="Poppins" w:cs="Poppins"/>
          <w:color w:val="444444"/>
        </w:rPr>
        <w:t> </w:t>
      </w:r>
      <w:r>
        <w:rPr>
          <w:rFonts w:ascii="Cambria Math" w:hAnsi="Cambria Math" w:cs="Cambria Math"/>
          <w:color w:val="444444"/>
        </w:rPr>
        <w:t>∝</w:t>
      </w:r>
      <w:r>
        <w:rPr>
          <w:rFonts w:ascii="Poppins" w:hAnsi="Poppins" w:cs="Poppins"/>
          <w:color w:val="444444"/>
        </w:rPr>
        <w:t xml:space="preserve"> </w:t>
      </w:r>
      <w:r>
        <w:rPr>
          <w:rFonts w:ascii="Cambria" w:hAnsi="Cambria" w:cs="Cambria"/>
          <w:color w:val="444444"/>
        </w:rPr>
        <w:t>θ</w:t>
      </w:r>
      <w:r>
        <w:rPr>
          <w:rFonts w:ascii="Poppins" w:hAnsi="Poppins" w:cs="Poppins"/>
          <w:color w:val="444444"/>
        </w:rPr>
        <w:t xml:space="preserve"> or </w:t>
      </w:r>
      <w:r>
        <w:rPr>
          <w:rFonts w:ascii="Cambria" w:hAnsi="Cambria" w:cs="Cambria"/>
          <w:color w:val="444444"/>
        </w:rPr>
        <w:t>α</w:t>
      </w:r>
      <w:r>
        <w:rPr>
          <w:rFonts w:ascii="Poppins" w:hAnsi="Poppins" w:cs="Poppins"/>
          <w:color w:val="444444"/>
        </w:rPr>
        <w:t> </w:t>
      </w:r>
      <w:r>
        <w:rPr>
          <w:rFonts w:ascii="Cambria Math" w:hAnsi="Cambria Math" w:cs="Cambria Math"/>
          <w:color w:val="444444"/>
        </w:rPr>
        <w:t>∝</w:t>
      </w:r>
      <w:r>
        <w:rPr>
          <w:rFonts w:ascii="Poppins" w:hAnsi="Poppins" w:cs="Poppins"/>
          <w:color w:val="444444"/>
        </w:rPr>
        <w:t xml:space="preserve"> </w:t>
      </w:r>
      <w:r>
        <w:rPr>
          <w:rFonts w:ascii="Cambria" w:hAnsi="Cambria" w:cs="Cambria"/>
          <w:color w:val="444444"/>
        </w:rPr>
        <w:t>θ</w:t>
      </w:r>
    </w:p>
    <w:p w14:paraId="4CF64FAB"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w:t>
      </w:r>
    </w:p>
    <w:p w14:paraId="205B4337" w14:textId="77777777" w:rsidR="00825BC5" w:rsidRDefault="00825BC5" w:rsidP="00825BC5">
      <w:pPr>
        <w:numPr>
          <w:ilvl w:val="0"/>
          <w:numId w:val="93"/>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Τ</w:t>
      </w:r>
      <w:r>
        <w:rPr>
          <w:rFonts w:ascii="Poppins" w:hAnsi="Poppins" w:cs="Poppins"/>
          <w:color w:val="444444"/>
          <w:sz w:val="21"/>
          <w:szCs w:val="21"/>
        </w:rPr>
        <w:t> – Torque</w:t>
      </w:r>
    </w:p>
    <w:p w14:paraId="682E64A1" w14:textId="77777777" w:rsidR="00825BC5" w:rsidRDefault="00825BC5" w:rsidP="00825BC5">
      <w:pPr>
        <w:numPr>
          <w:ilvl w:val="0"/>
          <w:numId w:val="93"/>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α</w:t>
      </w:r>
      <w:r>
        <w:rPr>
          <w:rFonts w:ascii="Poppins" w:hAnsi="Poppins" w:cs="Poppins"/>
          <w:color w:val="444444"/>
          <w:sz w:val="21"/>
          <w:szCs w:val="21"/>
        </w:rPr>
        <w:t xml:space="preserve"> – Angular acceleration</w:t>
      </w:r>
    </w:p>
    <w:p w14:paraId="56D7518C" w14:textId="77777777" w:rsidR="00825BC5" w:rsidRDefault="00825BC5" w:rsidP="00825BC5">
      <w:pPr>
        <w:numPr>
          <w:ilvl w:val="0"/>
          <w:numId w:val="93"/>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θ</w:t>
      </w:r>
      <w:r>
        <w:rPr>
          <w:rFonts w:ascii="Poppins" w:hAnsi="Poppins" w:cs="Poppins"/>
          <w:color w:val="444444"/>
          <w:sz w:val="21"/>
          <w:szCs w:val="21"/>
        </w:rPr>
        <w:t xml:space="preserve"> – Angular displacement</w:t>
      </w:r>
    </w:p>
    <w:p w14:paraId="43780F74" w14:textId="77777777" w:rsidR="00825BC5" w:rsidRDefault="00825BC5" w:rsidP="00825BC5">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Simple Harmonic Motion Key Terms</w:t>
      </w:r>
    </w:p>
    <w:p w14:paraId="6FF5A8FC"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Mean Position</w:t>
      </w:r>
    </w:p>
    <w:p w14:paraId="3E60AF34"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point at which net force acting on the particle is zero.</w:t>
      </w:r>
    </w:p>
    <w:p w14:paraId="1E2E27D9"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From the mean position, the force acting on the particle is</w:t>
      </w:r>
    </w:p>
    <w:p w14:paraId="6BBB6E05" w14:textId="77777777" w:rsidR="00825BC5" w:rsidRDefault="00825BC5" w:rsidP="00825BC5">
      <w:pPr>
        <w:shd w:val="clear" w:color="auto" w:fill="FFFFFF"/>
        <w:rPr>
          <w:rFonts w:ascii="Poppins" w:hAnsi="Poppins" w:cs="Poppins"/>
          <w:color w:val="444444"/>
          <w:sz w:val="21"/>
          <w:szCs w:val="21"/>
        </w:rPr>
      </w:pPr>
      <w:r w:rsidRPr="00825BC5">
        <w:rPr>
          <w:rFonts w:ascii="Poppins" w:hAnsi="Poppins" w:cs="Poppins"/>
          <w:color w:val="444444"/>
          <w:sz w:val="21"/>
          <w:szCs w:val="21"/>
          <w:highlight w:val="yellow"/>
        </w:rPr>
        <w:t>F</w:t>
      </w:r>
      <w:r w:rsidRPr="00825BC5">
        <w:rPr>
          <w:rFonts w:ascii="Times New Roman" w:hAnsi="Times New Roman" w:cs="Times New Roman"/>
          <w:color w:val="444444"/>
          <w:sz w:val="21"/>
          <w:szCs w:val="21"/>
          <w:highlight w:val="yellow"/>
        </w:rPr>
        <w:t>→</w:t>
      </w:r>
      <w:r w:rsidRPr="00825BC5">
        <w:rPr>
          <w:rFonts w:ascii="Cambria Math" w:hAnsi="Cambria Math" w:cs="Cambria Math"/>
          <w:color w:val="444444"/>
          <w:sz w:val="21"/>
          <w:szCs w:val="21"/>
          <w:highlight w:val="yellow"/>
        </w:rPr>
        <w:t>∝</w:t>
      </w:r>
      <w:r w:rsidRPr="00825BC5">
        <w:rPr>
          <w:rFonts w:ascii="Poppins" w:hAnsi="Poppins" w:cs="Poppins"/>
          <w:color w:val="444444"/>
          <w:sz w:val="21"/>
          <w:szCs w:val="21"/>
          <w:highlight w:val="yellow"/>
        </w:rPr>
        <w:t>−x</w:t>
      </w:r>
      <w:r w:rsidRPr="00825BC5">
        <w:rPr>
          <w:rFonts w:ascii="Times New Roman" w:hAnsi="Times New Roman" w:cs="Times New Roman"/>
          <w:color w:val="444444"/>
          <w:sz w:val="21"/>
          <w:szCs w:val="21"/>
          <w:highlight w:val="yellow"/>
        </w:rPr>
        <w:t>→</w:t>
      </w:r>
    </w:p>
    <w:p w14:paraId="1078ACE1" w14:textId="77777777" w:rsidR="00825BC5" w:rsidRDefault="00825BC5" w:rsidP="00825BC5">
      <w:pPr>
        <w:shd w:val="clear" w:color="auto" w:fill="FFFFFF"/>
        <w:rPr>
          <w:rFonts w:ascii="Poppins" w:hAnsi="Poppins" w:cs="Poppins"/>
          <w:color w:val="444444"/>
          <w:sz w:val="21"/>
          <w:szCs w:val="21"/>
        </w:rPr>
      </w:pPr>
      <w:r>
        <w:rPr>
          <w:rFonts w:ascii="Poppins" w:hAnsi="Poppins" w:cs="Poppins"/>
          <w:color w:val="444444"/>
          <w:sz w:val="21"/>
          <w:szCs w:val="21"/>
        </w:rPr>
        <w:t>a</w:t>
      </w:r>
      <w:r w:rsidRPr="00825BC5">
        <w:rPr>
          <w:rFonts w:ascii="Times New Roman" w:hAnsi="Times New Roman" w:cs="Times New Roman"/>
          <w:color w:val="444444"/>
          <w:sz w:val="21"/>
          <w:szCs w:val="21"/>
          <w:highlight w:val="yellow"/>
        </w:rPr>
        <w:t>→</w:t>
      </w:r>
      <w:r w:rsidRPr="00825BC5">
        <w:rPr>
          <w:rFonts w:ascii="Cambria Math" w:hAnsi="Cambria Math" w:cs="Cambria Math"/>
          <w:color w:val="444444"/>
          <w:sz w:val="21"/>
          <w:szCs w:val="21"/>
          <w:highlight w:val="yellow"/>
        </w:rPr>
        <w:t>∝</w:t>
      </w:r>
      <w:r w:rsidRPr="00825BC5">
        <w:rPr>
          <w:rFonts w:ascii="Poppins" w:hAnsi="Poppins" w:cs="Poppins"/>
          <w:color w:val="444444"/>
          <w:sz w:val="21"/>
          <w:szCs w:val="21"/>
          <w:highlight w:val="yellow"/>
        </w:rPr>
        <w:t>−x</w:t>
      </w:r>
      <w:r w:rsidRPr="00825BC5">
        <w:rPr>
          <w:rFonts w:ascii="Times New Roman" w:hAnsi="Times New Roman" w:cs="Times New Roman"/>
          <w:color w:val="444444"/>
          <w:sz w:val="21"/>
          <w:szCs w:val="21"/>
          <w:highlight w:val="yellow"/>
        </w:rPr>
        <w:t>→</w:t>
      </w:r>
    </w:p>
    <w:p w14:paraId="008CFF58" w14:textId="77777777" w:rsidR="00825BC5" w:rsidRDefault="00825BC5" w:rsidP="00825BC5">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800080"/>
          <w:sz w:val="27"/>
          <w:szCs w:val="27"/>
        </w:rPr>
        <w:t>Conditions at Mean Position</w:t>
      </w:r>
    </w:p>
    <w:p w14:paraId="3C2C9103" w14:textId="77777777" w:rsidR="00825BC5" w:rsidRDefault="00825BC5" w:rsidP="00825BC5">
      <w:pPr>
        <w:shd w:val="clear" w:color="auto" w:fill="FFFFFF"/>
        <w:rPr>
          <w:rFonts w:ascii="Poppins" w:hAnsi="Poppins" w:cs="Poppins"/>
          <w:color w:val="444444"/>
          <w:sz w:val="21"/>
          <w:szCs w:val="21"/>
        </w:rPr>
      </w:pPr>
      <w:r>
        <w:rPr>
          <w:rFonts w:ascii="Poppins" w:hAnsi="Poppins" w:cs="Poppins"/>
          <w:color w:val="444444"/>
          <w:sz w:val="21"/>
          <w:szCs w:val="21"/>
        </w:rPr>
        <w:t>Fnet</w:t>
      </w:r>
      <w:r>
        <w:rPr>
          <w:rFonts w:ascii="Times New Roman" w:hAnsi="Times New Roman" w:cs="Times New Roman"/>
          <w:color w:val="444444"/>
          <w:sz w:val="21"/>
          <w:szCs w:val="21"/>
        </w:rPr>
        <w:t>→</w:t>
      </w:r>
      <w:r>
        <w:rPr>
          <w:rFonts w:ascii="Poppins" w:hAnsi="Poppins" w:cs="Poppins"/>
          <w:color w:val="444444"/>
          <w:sz w:val="21"/>
          <w:szCs w:val="21"/>
        </w:rPr>
        <w:t>=0a</w:t>
      </w:r>
      <w:r>
        <w:rPr>
          <w:rFonts w:ascii="Times New Roman" w:hAnsi="Times New Roman" w:cs="Times New Roman"/>
          <w:color w:val="444444"/>
          <w:sz w:val="21"/>
          <w:szCs w:val="21"/>
        </w:rPr>
        <w:t>→</w:t>
      </w:r>
      <w:r>
        <w:rPr>
          <w:rFonts w:ascii="Poppins" w:hAnsi="Poppins" w:cs="Poppins"/>
          <w:color w:val="444444"/>
          <w:sz w:val="21"/>
          <w:szCs w:val="21"/>
        </w:rPr>
        <w:t>=0</w:t>
      </w:r>
    </w:p>
    <w:p w14:paraId="14C3E2DB"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force acting on the particle is negative of the displacement. So, this point of equilibrium will be a stable equilibrium.</w:t>
      </w:r>
    </w:p>
    <w:p w14:paraId="39E2A46E"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Amplitude in SHM</w:t>
      </w:r>
    </w:p>
    <w:p w14:paraId="46CAE4A1" w14:textId="181DCBA2"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774C4175" wp14:editId="00675B14">
            <wp:extent cx="7146290" cy="2778125"/>
            <wp:effectExtent l="0" t="0" r="0" b="3175"/>
            <wp:docPr id="98" name="Picture 98" descr="Amplitude in S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mplitude in SHM"/>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46290" cy="2778125"/>
                    </a:xfrm>
                    <a:prstGeom prst="rect">
                      <a:avLst/>
                    </a:prstGeom>
                    <a:noFill/>
                    <a:ln>
                      <a:noFill/>
                    </a:ln>
                  </pic:spPr>
                </pic:pic>
              </a:graphicData>
            </a:graphic>
          </wp:inline>
        </w:drawing>
      </w:r>
    </w:p>
    <w:p w14:paraId="70B1D811"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71BAED5F"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It is the maximum displacement of the particle from the mean position.</w:t>
      </w:r>
    </w:p>
    <w:p w14:paraId="2B31569D"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 xml:space="preserve">Time Period and </w:t>
      </w:r>
      <w:r w:rsidRPr="00825BC5">
        <w:rPr>
          <w:rFonts w:ascii="Poppins" w:hAnsi="Poppins" w:cs="Poppins"/>
          <w:color w:val="800080"/>
          <w:sz w:val="30"/>
          <w:szCs w:val="30"/>
          <w:highlight w:val="yellow"/>
        </w:rPr>
        <w:t>Frequency of SHM</w:t>
      </w:r>
    </w:p>
    <w:p w14:paraId="1ED49DAD"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minimum time after which the particle keeps on repeating its motion is known as the time period, or the shortest time taken to complete one oscillation is also defined as the time period.</w:t>
      </w:r>
    </w:p>
    <w:p w14:paraId="5DB1CB1D"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sidRPr="00825BC5">
        <w:rPr>
          <w:rStyle w:val="Strong"/>
          <w:rFonts w:ascii="Poppins" w:hAnsi="Poppins" w:cs="Poppins"/>
          <w:color w:val="444444"/>
          <w:highlight w:val="yellow"/>
        </w:rPr>
        <w:t>T = 2π/</w:t>
      </w:r>
      <w:r w:rsidRPr="00825BC5">
        <w:rPr>
          <w:rStyle w:val="Strong"/>
          <w:rFonts w:ascii="Cambria" w:hAnsi="Cambria" w:cs="Cambria"/>
          <w:color w:val="444444"/>
          <w:highlight w:val="yellow"/>
        </w:rPr>
        <w:t>ω</w:t>
      </w:r>
    </w:p>
    <w:p w14:paraId="08CA0C80"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Frequency: </w:t>
      </w:r>
      <w:r>
        <w:rPr>
          <w:rFonts w:ascii="Poppins" w:hAnsi="Poppins" w:cs="Poppins"/>
          <w:color w:val="444444"/>
        </w:rPr>
        <w:t>The number of oscillations per second is defined as the </w:t>
      </w:r>
      <w:hyperlink r:id="rId277" w:history="1">
        <w:r>
          <w:rPr>
            <w:rStyle w:val="Hyperlink"/>
            <w:rFonts w:ascii="Poppins" w:hAnsi="Poppins" w:cs="Poppins"/>
            <w:color w:val="8C69FF"/>
          </w:rPr>
          <w:t>frequency</w:t>
        </w:r>
      </w:hyperlink>
      <w:r>
        <w:rPr>
          <w:rFonts w:ascii="Poppins" w:hAnsi="Poppins" w:cs="Poppins"/>
          <w:color w:val="444444"/>
        </w:rPr>
        <w:t>.</w:t>
      </w:r>
    </w:p>
    <w:p w14:paraId="4A4E52BB"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Frequency = 1/T and, angular frequency </w:t>
      </w:r>
      <w:r>
        <w:rPr>
          <w:rFonts w:ascii="Cambria" w:hAnsi="Cambria" w:cs="Cambria"/>
          <w:color w:val="444444"/>
        </w:rPr>
        <w:t>ω</w:t>
      </w:r>
      <w:r>
        <w:rPr>
          <w:rFonts w:ascii="Poppins" w:hAnsi="Poppins" w:cs="Poppins"/>
          <w:color w:val="444444"/>
        </w:rPr>
        <w:t xml:space="preserve"> = 2πf = 2π/T</w:t>
      </w:r>
    </w:p>
    <w:p w14:paraId="39C8ADAB"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Phase in SHM</w:t>
      </w:r>
    </w:p>
    <w:p w14:paraId="62BB5BE0"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phase of a vibrating particle at any instant is the state of the vibrating or oscillating particle regarding its displacement and direction of vibration at that particular instant.</w:t>
      </w:r>
    </w:p>
    <w:p w14:paraId="48C089A6"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expression and position of a particle as a function of time.</w:t>
      </w:r>
    </w:p>
    <w:p w14:paraId="1D6D8703"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x </w:t>
      </w:r>
      <w:r w:rsidRPr="00825BC5">
        <w:rPr>
          <w:rFonts w:ascii="Poppins" w:hAnsi="Poppins" w:cs="Poppins"/>
          <w:color w:val="444444"/>
          <w:highlight w:val="yellow"/>
        </w:rPr>
        <w:t>= A sin (</w:t>
      </w:r>
      <w:r w:rsidRPr="00825BC5">
        <w:rPr>
          <w:rFonts w:ascii="Cambria" w:hAnsi="Cambria" w:cs="Cambria"/>
          <w:color w:val="444444"/>
          <w:highlight w:val="yellow"/>
        </w:rPr>
        <w:t>ω</w:t>
      </w:r>
      <w:r w:rsidRPr="00825BC5">
        <w:rPr>
          <w:rFonts w:ascii="Poppins" w:hAnsi="Poppins" w:cs="Poppins"/>
          <w:color w:val="444444"/>
          <w:highlight w:val="yellow"/>
        </w:rPr>
        <w:t xml:space="preserve">t + </w:t>
      </w:r>
      <w:r w:rsidRPr="00825BC5">
        <w:rPr>
          <w:rFonts w:ascii="Cambria" w:hAnsi="Cambria" w:cs="Cambria"/>
          <w:color w:val="444444"/>
          <w:highlight w:val="yellow"/>
        </w:rPr>
        <w:t>Φ</w:t>
      </w:r>
      <w:r w:rsidRPr="00825BC5">
        <w:rPr>
          <w:rFonts w:ascii="Poppins" w:hAnsi="Poppins" w:cs="Poppins"/>
          <w:color w:val="444444"/>
          <w:highlight w:val="yellow"/>
        </w:rPr>
        <w:t>)</w:t>
      </w:r>
    </w:p>
    <w:p w14:paraId="0DE1528A"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 (</w:t>
      </w:r>
      <w:r>
        <w:rPr>
          <w:rFonts w:ascii="Cambria" w:hAnsi="Cambria" w:cs="Cambria"/>
          <w:color w:val="444444"/>
        </w:rPr>
        <w:t>ω</w:t>
      </w:r>
      <w:r>
        <w:rPr>
          <w:rFonts w:ascii="Poppins" w:hAnsi="Poppins" w:cs="Poppins"/>
          <w:color w:val="444444"/>
        </w:rPr>
        <w:t>t + </w:t>
      </w:r>
      <w:r>
        <w:rPr>
          <w:rFonts w:ascii="Cambria" w:hAnsi="Cambria" w:cs="Cambria"/>
          <w:color w:val="444444"/>
        </w:rPr>
        <w:t>Φ</w:t>
      </w:r>
      <w:r>
        <w:rPr>
          <w:rFonts w:ascii="Poppins" w:hAnsi="Poppins" w:cs="Poppins"/>
          <w:color w:val="444444"/>
        </w:rPr>
        <w:t>) is the phase of the particle, the </w:t>
      </w:r>
      <w:hyperlink r:id="rId278" w:history="1">
        <w:r>
          <w:rPr>
            <w:rStyle w:val="Hyperlink"/>
            <w:rFonts w:ascii="Poppins" w:hAnsi="Poppins" w:cs="Poppins"/>
            <w:color w:val="8C69FF"/>
          </w:rPr>
          <w:t>phase angle</w:t>
        </w:r>
      </w:hyperlink>
      <w:r>
        <w:rPr>
          <w:rFonts w:ascii="Poppins" w:hAnsi="Poppins" w:cs="Poppins"/>
          <w:color w:val="444444"/>
        </w:rPr>
        <w:t> at time t = 0 is known as the initial phase.</w:t>
      </w:r>
    </w:p>
    <w:p w14:paraId="18282072" w14:textId="77777777" w:rsidR="00825BC5" w:rsidRDefault="00825BC5" w:rsidP="00825BC5">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800080"/>
          <w:sz w:val="27"/>
          <w:szCs w:val="27"/>
        </w:rPr>
        <w:t>Phase Difference </w:t>
      </w:r>
    </w:p>
    <w:p w14:paraId="5671849D"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difference in total phase angles of two particles executing simple harmonic motion with respect to the mean position is known as the phase difference. Two vibrating particles are said to be in the same phase; the phase difference between them is an even multiple of π.</w:t>
      </w:r>
    </w:p>
    <w:p w14:paraId="5BF954A6"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ΔΦ</w:t>
      </w:r>
      <w:r>
        <w:rPr>
          <w:rFonts w:ascii="Poppins" w:hAnsi="Poppins" w:cs="Poppins"/>
          <w:color w:val="444444"/>
        </w:rPr>
        <w:t xml:space="preserve"> = nπ where n = 0, 1, 2, 3, . . . . .</w:t>
      </w:r>
    </w:p>
    <w:p w14:paraId="07314770"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Two vibrating particles are said to be in opposite phases if the phase difference between them is an odd multiple of π.</w:t>
      </w:r>
    </w:p>
    <w:p w14:paraId="088E5315"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ΔΦ</w:t>
      </w:r>
      <w:r>
        <w:rPr>
          <w:rFonts w:ascii="Poppins" w:hAnsi="Poppins" w:cs="Poppins"/>
          <w:color w:val="444444"/>
        </w:rPr>
        <w:t xml:space="preserve"> = (2n + 1) π where n = 0, 1, 2, 3, . . . . .</w:t>
      </w:r>
    </w:p>
    <w:p w14:paraId="05944CCA" w14:textId="77777777" w:rsidR="00825BC5" w:rsidRPr="00825BC5" w:rsidRDefault="00825BC5" w:rsidP="00825BC5">
      <w:pPr>
        <w:rPr>
          <w:rFonts w:ascii="Poppins" w:hAnsi="Poppins" w:cs="Poppins"/>
          <w:sz w:val="28"/>
          <w:szCs w:val="28"/>
        </w:rPr>
      </w:pPr>
    </w:p>
    <w:p w14:paraId="7AE4A5A5" w14:textId="77777777" w:rsidR="00825BC5" w:rsidRDefault="00825BC5" w:rsidP="00825BC5">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SHM about Position O</w:t>
      </w:r>
    </w:p>
    <w:p w14:paraId="30B3AAD8" w14:textId="0BC0B9D5"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2E9A9220" wp14:editId="08DFC622">
            <wp:extent cx="7146290" cy="2637790"/>
            <wp:effectExtent l="0" t="0" r="0" b="0"/>
            <wp:docPr id="117" name="Picture 117" descr="SHM about Position 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M about Position O"/>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7146290" cy="2637790"/>
                    </a:xfrm>
                    <a:prstGeom prst="rect">
                      <a:avLst/>
                    </a:prstGeom>
                    <a:noFill/>
                    <a:ln>
                      <a:noFill/>
                    </a:ln>
                  </pic:spPr>
                </pic:pic>
              </a:graphicData>
            </a:graphic>
          </wp:inline>
        </w:drawing>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3797"/>
        <w:gridCol w:w="2072"/>
        <w:gridCol w:w="2022"/>
        <w:gridCol w:w="2159"/>
      </w:tblGrid>
      <w:tr w:rsidR="00825BC5" w14:paraId="5F1B31C8" w14:textId="77777777" w:rsidTr="00825BC5">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77ADFCB4" w14:textId="77777777" w:rsidR="00825BC5" w:rsidRDefault="00825BC5">
            <w:pPr>
              <w:spacing w:after="300"/>
              <w:rPr>
                <w:rFonts w:ascii="Poppins" w:hAnsi="Poppins" w:cs="Poppins"/>
                <w:color w:val="444444"/>
                <w:sz w:val="21"/>
                <w:szCs w:val="21"/>
              </w:rPr>
            </w:pPr>
            <w:r>
              <w:rPr>
                <w:rStyle w:val="Strong"/>
                <w:rFonts w:ascii="Poppins" w:hAnsi="Poppins" w:cs="Poppins"/>
                <w:color w:val="444444"/>
                <w:sz w:val="21"/>
                <w:szCs w:val="21"/>
              </w:rPr>
              <w:t>Displacement</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68C4763B"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x = -A</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53F8A48D"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x = 0</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04CD9D60"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x = +A</w:t>
            </w:r>
          </w:p>
        </w:tc>
      </w:tr>
      <w:tr w:rsidR="00825BC5" w14:paraId="0FEE5E50" w14:textId="77777777" w:rsidTr="00825BC5">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3151B18E" w14:textId="77777777" w:rsidR="00825BC5" w:rsidRDefault="00825BC5">
            <w:pPr>
              <w:spacing w:after="300"/>
              <w:rPr>
                <w:rFonts w:ascii="Poppins" w:hAnsi="Poppins" w:cs="Poppins"/>
                <w:color w:val="444444"/>
                <w:sz w:val="21"/>
                <w:szCs w:val="21"/>
              </w:rPr>
            </w:pPr>
            <w:r>
              <w:rPr>
                <w:rStyle w:val="Strong"/>
                <w:rFonts w:ascii="Poppins" w:hAnsi="Poppins" w:cs="Poppins"/>
                <w:color w:val="444444"/>
                <w:sz w:val="21"/>
                <w:szCs w:val="21"/>
              </w:rPr>
              <w:t>Acceleration</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26155DA5"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|a| = Max</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1CB63A3E"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a = 0</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15E511F3"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|a| = max</w:t>
            </w:r>
          </w:p>
        </w:tc>
      </w:tr>
      <w:tr w:rsidR="00825BC5" w14:paraId="3C4D1C43" w14:textId="77777777" w:rsidTr="00825BC5">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46A4DE08" w14:textId="77777777" w:rsidR="00825BC5" w:rsidRDefault="00825BC5">
            <w:pPr>
              <w:spacing w:after="300"/>
              <w:rPr>
                <w:rFonts w:ascii="Poppins" w:hAnsi="Poppins" w:cs="Poppins"/>
                <w:color w:val="444444"/>
                <w:sz w:val="21"/>
                <w:szCs w:val="21"/>
              </w:rPr>
            </w:pPr>
            <w:r>
              <w:rPr>
                <w:rStyle w:val="Strong"/>
                <w:rFonts w:ascii="Poppins" w:hAnsi="Poppins" w:cs="Poppins"/>
                <w:color w:val="444444"/>
                <w:sz w:val="21"/>
                <w:szCs w:val="21"/>
              </w:rPr>
              <w:t>Speed</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3DE6B0DF"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|v| = 0</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561C3E4A"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|v| = Max</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148E9093"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|v| = 0</w:t>
            </w:r>
          </w:p>
        </w:tc>
      </w:tr>
      <w:tr w:rsidR="00825BC5" w14:paraId="558D667E" w14:textId="77777777" w:rsidTr="00825BC5">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75420D67" w14:textId="77777777" w:rsidR="00825BC5" w:rsidRDefault="00825BC5">
            <w:pPr>
              <w:spacing w:after="300"/>
              <w:rPr>
                <w:rFonts w:ascii="Poppins" w:hAnsi="Poppins" w:cs="Poppins"/>
                <w:color w:val="444444"/>
                <w:sz w:val="21"/>
                <w:szCs w:val="21"/>
              </w:rPr>
            </w:pPr>
            <w:r>
              <w:rPr>
                <w:rStyle w:val="Strong"/>
                <w:rFonts w:ascii="Poppins" w:hAnsi="Poppins" w:cs="Poppins"/>
                <w:color w:val="444444"/>
                <w:sz w:val="21"/>
                <w:szCs w:val="21"/>
              </w:rPr>
              <w:t>Kinetic energy</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02092B2C"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KE = 0</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34C9E91D"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KE = Max</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4100C4DF"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KE = 0</w:t>
            </w:r>
          </w:p>
        </w:tc>
      </w:tr>
      <w:tr w:rsidR="00825BC5" w14:paraId="2A62E6C0" w14:textId="77777777" w:rsidTr="00825BC5">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2CA1D48E" w14:textId="77777777" w:rsidR="00825BC5" w:rsidRDefault="00825BC5">
            <w:pPr>
              <w:spacing w:after="300"/>
              <w:rPr>
                <w:rFonts w:ascii="Poppins" w:hAnsi="Poppins" w:cs="Poppins"/>
                <w:color w:val="444444"/>
                <w:sz w:val="21"/>
                <w:szCs w:val="21"/>
              </w:rPr>
            </w:pPr>
            <w:r>
              <w:rPr>
                <w:rStyle w:val="Strong"/>
                <w:rFonts w:ascii="Poppins" w:hAnsi="Poppins" w:cs="Poppins"/>
                <w:color w:val="444444"/>
                <w:sz w:val="21"/>
                <w:szCs w:val="21"/>
              </w:rPr>
              <w:t>Potential energy</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57640AD3"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PE = Max</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3400262E"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PE = Min</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04C59146" w14:textId="77777777" w:rsidR="00825BC5" w:rsidRDefault="00825BC5">
            <w:pPr>
              <w:spacing w:after="300"/>
              <w:rPr>
                <w:rFonts w:ascii="Poppins" w:hAnsi="Poppins" w:cs="Poppins"/>
                <w:color w:val="444444"/>
                <w:sz w:val="21"/>
                <w:szCs w:val="21"/>
              </w:rPr>
            </w:pPr>
            <w:r>
              <w:rPr>
                <w:rFonts w:ascii="Poppins" w:hAnsi="Poppins" w:cs="Poppins"/>
                <w:color w:val="444444"/>
                <w:sz w:val="21"/>
                <w:szCs w:val="21"/>
              </w:rPr>
              <w:t>PE = Max</w:t>
            </w:r>
          </w:p>
        </w:tc>
      </w:tr>
    </w:tbl>
    <w:p w14:paraId="3224835D" w14:textId="6FBE8471" w:rsidR="00E12033" w:rsidRDefault="00E12033" w:rsidP="002C749C">
      <w:pPr>
        <w:rPr>
          <w:rFonts w:ascii="Poppins" w:hAnsi="Poppins" w:cs="Poppins"/>
          <w:sz w:val="28"/>
          <w:szCs w:val="28"/>
        </w:rPr>
      </w:pPr>
    </w:p>
    <w:p w14:paraId="7AEBDDDB" w14:textId="45AB0FAC" w:rsidR="00825BC5" w:rsidRDefault="00825BC5" w:rsidP="002C749C">
      <w:pPr>
        <w:rPr>
          <w:rFonts w:ascii="Poppins" w:hAnsi="Poppins" w:cs="Poppins"/>
          <w:sz w:val="28"/>
          <w:szCs w:val="28"/>
        </w:rPr>
      </w:pPr>
    </w:p>
    <w:p w14:paraId="4E850FBA" w14:textId="61B92F08" w:rsidR="00825BC5" w:rsidRDefault="00825BC5" w:rsidP="002C749C">
      <w:pPr>
        <w:rPr>
          <w:rFonts w:ascii="Poppins" w:hAnsi="Poppins" w:cs="Poppins"/>
          <w:sz w:val="28"/>
          <w:szCs w:val="28"/>
        </w:rPr>
      </w:pPr>
    </w:p>
    <w:p w14:paraId="3DC5A3FF" w14:textId="072BBFBD" w:rsidR="00825BC5" w:rsidRPr="00825BC5" w:rsidRDefault="00825BC5" w:rsidP="00825BC5">
      <w:pPr>
        <w:shd w:val="clear" w:color="auto" w:fill="FFFFFF"/>
        <w:spacing w:after="240" w:line="360" w:lineRule="atLeast"/>
        <w:rPr>
          <w:rFonts w:ascii="Poppins" w:eastAsia="Times New Roman" w:hAnsi="Poppins" w:cs="Poppins"/>
          <w:color w:val="444444"/>
          <w:sz w:val="32"/>
          <w:szCs w:val="32"/>
          <w:highlight w:val="yellow"/>
          <w:lang w:eastAsia="en-IN"/>
        </w:rPr>
      </w:pPr>
      <w:r w:rsidRPr="00825BC5">
        <w:rPr>
          <w:rFonts w:ascii="Poppins" w:eastAsia="Times New Roman" w:hAnsi="Poppins" w:cs="Poppins"/>
          <w:color w:val="444444"/>
          <w:sz w:val="32"/>
          <w:szCs w:val="32"/>
          <w:highlight w:val="yellow"/>
          <w:lang w:eastAsia="en-IN"/>
        </w:rPr>
        <w:t>Hence, the expression for displacement, velocity and acceleration in linear simple harmonic motion is</w:t>
      </w:r>
    </w:p>
    <w:p w14:paraId="62313EEF" w14:textId="77777777" w:rsidR="00825BC5" w:rsidRPr="00825BC5" w:rsidRDefault="00825BC5" w:rsidP="00825BC5">
      <w:pPr>
        <w:numPr>
          <w:ilvl w:val="0"/>
          <w:numId w:val="94"/>
        </w:numPr>
        <w:shd w:val="clear" w:color="auto" w:fill="FFFFFF"/>
        <w:spacing w:before="100" w:beforeAutospacing="1" w:after="75" w:line="240" w:lineRule="auto"/>
        <w:rPr>
          <w:rFonts w:ascii="Poppins" w:eastAsia="Times New Roman" w:hAnsi="Poppins" w:cs="Poppins"/>
          <w:color w:val="444444"/>
          <w:sz w:val="32"/>
          <w:szCs w:val="32"/>
          <w:highlight w:val="yellow"/>
          <w:lang w:eastAsia="en-IN"/>
        </w:rPr>
      </w:pPr>
      <w:r w:rsidRPr="00825BC5">
        <w:rPr>
          <w:rFonts w:ascii="Poppins" w:eastAsia="Times New Roman" w:hAnsi="Poppins" w:cs="Poppins"/>
          <w:color w:val="444444"/>
          <w:sz w:val="32"/>
          <w:szCs w:val="32"/>
          <w:highlight w:val="yellow"/>
          <w:lang w:eastAsia="en-IN"/>
        </w:rPr>
        <w:t xml:space="preserve">x = A sin ( </w:t>
      </w:r>
      <w:r w:rsidRPr="00825BC5">
        <w:rPr>
          <w:rFonts w:ascii="Cambria" w:eastAsia="Times New Roman" w:hAnsi="Cambria" w:cs="Cambria"/>
          <w:color w:val="444444"/>
          <w:sz w:val="32"/>
          <w:szCs w:val="32"/>
          <w:highlight w:val="yellow"/>
          <w:lang w:eastAsia="en-IN"/>
        </w:rPr>
        <w:t>ω</w:t>
      </w:r>
      <w:r w:rsidRPr="00825BC5">
        <w:rPr>
          <w:rFonts w:ascii="Poppins" w:eastAsia="Times New Roman" w:hAnsi="Poppins" w:cs="Poppins"/>
          <w:color w:val="444444"/>
          <w:sz w:val="32"/>
          <w:szCs w:val="32"/>
          <w:highlight w:val="yellow"/>
          <w:lang w:eastAsia="en-IN"/>
        </w:rPr>
        <w:t xml:space="preserve">t + </w:t>
      </w:r>
      <w:r w:rsidRPr="00825BC5">
        <w:rPr>
          <w:rFonts w:ascii="Cambria" w:eastAsia="Times New Roman" w:hAnsi="Cambria" w:cs="Cambria"/>
          <w:color w:val="444444"/>
          <w:sz w:val="32"/>
          <w:szCs w:val="32"/>
          <w:highlight w:val="yellow"/>
          <w:lang w:eastAsia="en-IN"/>
        </w:rPr>
        <w:t>Φ</w:t>
      </w:r>
      <w:r w:rsidRPr="00825BC5">
        <w:rPr>
          <w:rFonts w:ascii="Poppins" w:eastAsia="Times New Roman" w:hAnsi="Poppins" w:cs="Poppins"/>
          <w:color w:val="444444"/>
          <w:sz w:val="32"/>
          <w:szCs w:val="32"/>
          <w:highlight w:val="yellow"/>
          <w:lang w:eastAsia="en-IN"/>
        </w:rPr>
        <w:t>)</w:t>
      </w:r>
    </w:p>
    <w:p w14:paraId="5D8F6387" w14:textId="2115A0C1" w:rsidR="00825BC5" w:rsidRPr="00825BC5" w:rsidRDefault="00825BC5" w:rsidP="00825BC5">
      <w:pPr>
        <w:numPr>
          <w:ilvl w:val="0"/>
          <w:numId w:val="94"/>
        </w:numPr>
        <w:shd w:val="clear" w:color="auto" w:fill="FFFFFF"/>
        <w:spacing w:before="100" w:beforeAutospacing="1" w:after="75" w:line="240" w:lineRule="auto"/>
        <w:rPr>
          <w:rFonts w:ascii="Poppins" w:eastAsia="Times New Roman" w:hAnsi="Poppins" w:cs="Poppins"/>
          <w:color w:val="444444"/>
          <w:sz w:val="32"/>
          <w:szCs w:val="32"/>
          <w:highlight w:val="yellow"/>
          <w:lang w:eastAsia="en-IN"/>
        </w:rPr>
      </w:pPr>
      <m:oMath>
        <m:eqArr>
          <m:eqArrPr>
            <m:ctrlPr>
              <w:rPr>
                <w:rFonts w:ascii="Cambria Math" w:eastAsia="Times New Roman" w:hAnsi="Cambria Math" w:cs="Poppins"/>
                <w:color w:val="444444"/>
                <w:sz w:val="32"/>
                <w:szCs w:val="32"/>
                <w:highlight w:val="yellow"/>
                <w:lang w:eastAsia="en-IN"/>
              </w:rPr>
            </m:ctrlPr>
          </m:eqArrPr>
          <m:e>
            <m:r>
              <w:rPr>
                <w:rFonts w:ascii="Cambria Math" w:eastAsia="Times New Roman" w:hAnsi="Cambria Math" w:cs="Poppins"/>
                <w:color w:val="444444"/>
                <w:sz w:val="32"/>
                <w:szCs w:val="32"/>
                <w:highlight w:val="yellow"/>
                <w:lang w:eastAsia="en-IN"/>
              </w:rPr>
              <m:t>v=Aω</m:t>
            </m:r>
            <m:func>
              <m:funcPr>
                <m:ctrlPr>
                  <w:rPr>
                    <w:rFonts w:ascii="Cambria Math" w:eastAsia="Times New Roman" w:hAnsi="Cambria Math" w:cs="Poppins"/>
                    <w:i/>
                    <w:color w:val="444444"/>
                    <w:sz w:val="32"/>
                    <w:szCs w:val="32"/>
                    <w:highlight w:val="yellow"/>
                    <w:lang w:eastAsia="en-IN"/>
                  </w:rPr>
                </m:ctrlPr>
              </m:funcPr>
              <m:fName>
                <m:r>
                  <m:rPr>
                    <m:sty m:val="p"/>
                  </m:rPr>
                  <w:rPr>
                    <w:rFonts w:ascii="Cambria Math" w:eastAsia="Times New Roman" w:hAnsi="Cambria Math" w:cs="Poppins"/>
                    <w:color w:val="444444"/>
                    <w:sz w:val="32"/>
                    <w:szCs w:val="32"/>
                    <w:highlight w:val="yellow"/>
                    <w:lang w:eastAsia="en-IN"/>
                  </w:rPr>
                  <m:t>cos</m:t>
                </m:r>
                <m:ctrlPr>
                  <w:rPr>
                    <w:rFonts w:ascii="Cambria Math" w:eastAsia="Times New Roman" w:hAnsi="Cambria Math" w:cs="Poppins"/>
                    <w:color w:val="444444"/>
                    <w:sz w:val="32"/>
                    <w:szCs w:val="32"/>
                    <w:highlight w:val="yellow"/>
                    <w:lang w:eastAsia="en-IN"/>
                  </w:rPr>
                </m:ctrlPr>
              </m:fName>
              <m:e>
                <m:d>
                  <m:dPr>
                    <m:ctrlPr>
                      <w:rPr>
                        <w:rFonts w:ascii="Cambria Math" w:eastAsia="Times New Roman" w:hAnsi="Cambria Math" w:cs="Poppins"/>
                        <w:i/>
                        <w:color w:val="444444"/>
                        <w:sz w:val="32"/>
                        <w:szCs w:val="32"/>
                        <w:highlight w:val="yellow"/>
                        <w:lang w:eastAsia="en-IN"/>
                      </w:rPr>
                    </m:ctrlPr>
                  </m:dPr>
                  <m:e>
                    <m:r>
                      <w:rPr>
                        <w:rFonts w:ascii="Cambria Math" w:eastAsia="Times New Roman" w:hAnsi="Cambria Math" w:cs="Poppins"/>
                        <w:color w:val="444444"/>
                        <w:sz w:val="32"/>
                        <w:szCs w:val="32"/>
                        <w:highlight w:val="yellow"/>
                        <w:lang w:eastAsia="en-IN"/>
                      </w:rPr>
                      <m:t>ωt+ϕ</m:t>
                    </m:r>
                  </m:e>
                </m:d>
              </m:e>
            </m:func>
            <m:r>
              <w:rPr>
                <w:rFonts w:ascii="Cambria Math" w:eastAsia="Times New Roman" w:hAnsi="Cambria Math" w:cs="Poppins"/>
                <w:color w:val="444444"/>
                <w:sz w:val="32"/>
                <w:szCs w:val="32"/>
                <w:highlight w:val="yellow"/>
                <w:lang w:eastAsia="en-IN"/>
              </w:rPr>
              <m:t>=ω</m:t>
            </m:r>
            <m:rad>
              <m:radPr>
                <m:degHide m:val="1"/>
                <m:ctrlPr>
                  <w:rPr>
                    <w:rFonts w:ascii="Cambria Math" w:eastAsia="Times New Roman" w:hAnsi="Cambria Math" w:cs="Poppins"/>
                    <w:color w:val="444444"/>
                    <w:sz w:val="32"/>
                    <w:szCs w:val="32"/>
                    <w:highlight w:val="yellow"/>
                    <w:lang w:eastAsia="en-IN"/>
                  </w:rPr>
                </m:ctrlPr>
              </m:radPr>
              <m:deg/>
              <m:e>
                <m:sSup>
                  <m:sSupPr>
                    <m:ctrlPr>
                      <w:rPr>
                        <w:rFonts w:ascii="Cambria Math" w:eastAsia="Times New Roman" w:hAnsi="Cambria Math" w:cs="Poppins"/>
                        <w:color w:val="444444"/>
                        <w:sz w:val="32"/>
                        <w:szCs w:val="32"/>
                        <w:highlight w:val="yellow"/>
                        <w:lang w:eastAsia="en-IN"/>
                      </w:rPr>
                    </m:ctrlPr>
                  </m:sSupPr>
                  <m:e>
                    <m:r>
                      <w:rPr>
                        <w:rFonts w:ascii="Cambria Math" w:eastAsia="Times New Roman" w:hAnsi="Cambria Math" w:cs="Poppins"/>
                        <w:color w:val="444444"/>
                        <w:sz w:val="32"/>
                        <w:szCs w:val="32"/>
                        <w:highlight w:val="yellow"/>
                        <w:lang w:eastAsia="en-IN"/>
                      </w:rPr>
                      <m:t>A</m:t>
                    </m:r>
                  </m:e>
                  <m:sup>
                    <m:r>
                      <w:rPr>
                        <w:rFonts w:ascii="Cambria Math" w:eastAsia="Times New Roman" w:hAnsi="Cambria Math" w:cs="Poppins"/>
                        <w:color w:val="444444"/>
                        <w:sz w:val="32"/>
                        <w:szCs w:val="32"/>
                        <w:highlight w:val="yellow"/>
                        <w:lang w:eastAsia="en-IN"/>
                      </w:rPr>
                      <m:t>2</m:t>
                    </m:r>
                  </m:sup>
                </m:sSup>
                <m:r>
                  <w:rPr>
                    <w:rFonts w:ascii="Cambria Math" w:eastAsia="Times New Roman" w:hAnsi="Cambria Math" w:cs="Poppins"/>
                    <w:color w:val="444444"/>
                    <w:sz w:val="32"/>
                    <w:szCs w:val="32"/>
                    <w:highlight w:val="yellow"/>
                    <w:lang w:eastAsia="en-IN"/>
                  </w:rPr>
                  <m:t>-</m:t>
                </m:r>
                <m:sSup>
                  <m:sSupPr>
                    <m:ctrlPr>
                      <w:rPr>
                        <w:rFonts w:ascii="Cambria Math" w:eastAsia="Times New Roman" w:hAnsi="Cambria Math" w:cs="Poppins"/>
                        <w:color w:val="444444"/>
                        <w:sz w:val="32"/>
                        <w:szCs w:val="32"/>
                        <w:highlight w:val="yellow"/>
                        <w:lang w:eastAsia="en-IN"/>
                      </w:rPr>
                    </m:ctrlPr>
                  </m:sSupPr>
                  <m:e>
                    <m:r>
                      <w:rPr>
                        <w:rFonts w:ascii="Cambria Math" w:eastAsia="Times New Roman" w:hAnsi="Cambria Math" w:cs="Poppins"/>
                        <w:color w:val="444444"/>
                        <w:sz w:val="32"/>
                        <w:szCs w:val="32"/>
                        <w:highlight w:val="yellow"/>
                        <w:lang w:eastAsia="en-IN"/>
                      </w:rPr>
                      <m:t>x</m:t>
                    </m:r>
                  </m:e>
                  <m:sup>
                    <m:r>
                      <w:rPr>
                        <w:rFonts w:ascii="Cambria Math" w:eastAsia="Times New Roman" w:hAnsi="Cambria Math" w:cs="Poppins"/>
                        <w:color w:val="444444"/>
                        <w:sz w:val="32"/>
                        <w:szCs w:val="32"/>
                        <w:highlight w:val="yellow"/>
                        <w:lang w:eastAsia="en-IN"/>
                      </w:rPr>
                      <m:t>2</m:t>
                    </m:r>
                  </m:sup>
                </m:sSup>
              </m:e>
            </m:rad>
          </m:e>
        </m:eqArr>
      </m:oMath>
    </w:p>
    <w:p w14:paraId="36B9BE01" w14:textId="4DA567E4" w:rsidR="00825BC5" w:rsidRPr="00825BC5" w:rsidRDefault="00825BC5" w:rsidP="00825BC5">
      <w:pPr>
        <w:shd w:val="clear" w:color="auto" w:fill="FFFFFF"/>
        <w:spacing w:before="100" w:beforeAutospacing="1" w:after="75" w:line="240" w:lineRule="auto"/>
        <w:ind w:left="720"/>
        <w:rPr>
          <w:rFonts w:ascii="Poppins" w:eastAsia="Times New Roman" w:hAnsi="Poppins" w:cs="Poppins"/>
          <w:color w:val="444444"/>
          <w:sz w:val="32"/>
          <w:szCs w:val="32"/>
          <w:highlight w:val="yellow"/>
          <w:lang w:eastAsia="en-IN"/>
        </w:rPr>
      </w:pPr>
      <w:r w:rsidRPr="00825BC5">
        <w:rPr>
          <w:rFonts w:ascii="Poppins" w:eastAsia="Times New Roman" w:hAnsi="Poppins" w:cs="Poppins"/>
          <w:color w:val="444444"/>
          <w:sz w:val="32"/>
          <w:szCs w:val="32"/>
          <w:highlight w:val="yellow"/>
          <w:lang w:eastAsia="en-IN"/>
        </w:rPr>
        <w:t>and</w:t>
      </w:r>
    </w:p>
    <w:p w14:paraId="0EBAFFB0" w14:textId="164E3C19" w:rsidR="00825BC5" w:rsidRDefault="00825BC5" w:rsidP="00825BC5">
      <w:pPr>
        <w:numPr>
          <w:ilvl w:val="0"/>
          <w:numId w:val="94"/>
        </w:numPr>
        <w:shd w:val="clear" w:color="auto" w:fill="FFFFFF"/>
        <w:spacing w:before="100" w:beforeAutospacing="1" w:after="75" w:line="240" w:lineRule="auto"/>
        <w:rPr>
          <w:rFonts w:ascii="Poppins" w:eastAsia="Times New Roman" w:hAnsi="Poppins" w:cs="Poppins"/>
          <w:color w:val="444444"/>
          <w:sz w:val="32"/>
          <w:szCs w:val="32"/>
          <w:highlight w:val="yellow"/>
          <w:lang w:eastAsia="en-IN"/>
        </w:rPr>
      </w:pPr>
      <m:oMath>
        <m:eqArr>
          <m:eqArrPr>
            <m:ctrlPr>
              <w:rPr>
                <w:rFonts w:ascii="Cambria Math" w:eastAsia="Times New Roman" w:hAnsi="Cambria Math" w:cs="Poppins"/>
                <w:color w:val="444444"/>
                <w:sz w:val="32"/>
                <w:szCs w:val="32"/>
                <w:highlight w:val="yellow"/>
                <w:lang w:eastAsia="en-IN"/>
              </w:rPr>
            </m:ctrlPr>
          </m:eqArrPr>
          <m:e>
            <m:r>
              <w:rPr>
                <w:rFonts w:ascii="Cambria Math" w:eastAsia="Times New Roman" w:hAnsi="Cambria Math" w:cs="Poppins"/>
                <w:color w:val="444444"/>
                <w:sz w:val="32"/>
                <w:szCs w:val="32"/>
                <w:highlight w:val="yellow"/>
                <w:lang w:eastAsia="en-IN"/>
              </w:rPr>
              <m:t>a=-A</m:t>
            </m:r>
            <m:sSup>
              <m:sSupPr>
                <m:ctrlPr>
                  <w:rPr>
                    <w:rFonts w:ascii="Cambria Math" w:eastAsia="Times New Roman" w:hAnsi="Cambria Math" w:cs="Poppins"/>
                    <w:color w:val="444444"/>
                    <w:sz w:val="32"/>
                    <w:szCs w:val="32"/>
                    <w:highlight w:val="yellow"/>
                    <w:lang w:eastAsia="en-IN"/>
                  </w:rPr>
                </m:ctrlPr>
              </m:sSupPr>
              <m:e>
                <m:r>
                  <w:rPr>
                    <w:rFonts w:ascii="Cambria Math" w:eastAsia="Times New Roman" w:hAnsi="Cambria Math" w:cs="Poppins"/>
                    <w:color w:val="444444"/>
                    <w:sz w:val="32"/>
                    <w:szCs w:val="32"/>
                    <w:highlight w:val="yellow"/>
                    <w:lang w:eastAsia="en-IN"/>
                  </w:rPr>
                  <m:t>ω</m:t>
                </m:r>
              </m:e>
              <m:sup>
                <m:r>
                  <w:rPr>
                    <w:rFonts w:ascii="Cambria Math" w:eastAsia="Times New Roman" w:hAnsi="Cambria Math" w:cs="Poppins"/>
                    <w:color w:val="444444"/>
                    <w:sz w:val="32"/>
                    <w:szCs w:val="32"/>
                    <w:highlight w:val="yellow"/>
                    <w:lang w:eastAsia="en-IN"/>
                  </w:rPr>
                  <m:t>2</m:t>
                </m:r>
              </m:sup>
            </m:sSup>
            <m:r>
              <m:rPr>
                <m:sty m:val="p"/>
              </m:rPr>
              <w:rPr>
                <w:rFonts w:ascii="Cambria Math" w:eastAsia="Times New Roman" w:hAnsi="Cambria Math" w:cs="Poppins"/>
                <w:color w:val="444444"/>
                <w:sz w:val="32"/>
                <w:szCs w:val="32"/>
                <w:highlight w:val="yellow"/>
                <w:lang w:eastAsia="en-IN"/>
              </w:rPr>
              <m:t>sin</m:t>
            </m:r>
            <m:r>
              <w:rPr>
                <w:rFonts w:ascii="Cambria Math" w:eastAsia="Times New Roman" w:hAnsi="Cambria Math" w:cs="Poppins"/>
                <w:color w:val="444444"/>
                <w:sz w:val="32"/>
                <w:szCs w:val="32"/>
                <w:highlight w:val="yellow"/>
                <w:lang w:eastAsia="en-IN"/>
              </w:rPr>
              <m:t>⁡(ωt+ϕ)=-</m:t>
            </m:r>
            <m:sSup>
              <m:sSupPr>
                <m:ctrlPr>
                  <w:rPr>
                    <w:rFonts w:ascii="Cambria Math" w:eastAsia="Times New Roman" w:hAnsi="Cambria Math" w:cs="Poppins"/>
                    <w:color w:val="444444"/>
                    <w:sz w:val="32"/>
                    <w:szCs w:val="32"/>
                    <w:highlight w:val="yellow"/>
                    <w:lang w:eastAsia="en-IN"/>
                  </w:rPr>
                </m:ctrlPr>
              </m:sSupPr>
              <m:e>
                <m:r>
                  <w:rPr>
                    <w:rFonts w:ascii="Cambria Math" w:eastAsia="Times New Roman" w:hAnsi="Cambria Math" w:cs="Poppins"/>
                    <w:color w:val="444444"/>
                    <w:sz w:val="32"/>
                    <w:szCs w:val="32"/>
                    <w:highlight w:val="yellow"/>
                    <w:lang w:eastAsia="en-IN"/>
                  </w:rPr>
                  <m:t>ω</m:t>
                </m:r>
              </m:e>
              <m:sup>
                <m:r>
                  <w:rPr>
                    <w:rFonts w:ascii="Cambria Math" w:eastAsia="Times New Roman" w:hAnsi="Cambria Math" w:cs="Poppins"/>
                    <w:color w:val="444444"/>
                    <w:sz w:val="32"/>
                    <w:szCs w:val="32"/>
                    <w:highlight w:val="yellow"/>
                    <w:lang w:eastAsia="en-IN"/>
                  </w:rPr>
                  <m:t>2</m:t>
                </m:r>
              </m:sup>
            </m:sSup>
            <m:r>
              <w:rPr>
                <w:rFonts w:ascii="Cambria Math" w:eastAsia="Times New Roman" w:hAnsi="Cambria Math" w:cs="Poppins"/>
                <w:color w:val="444444"/>
                <w:sz w:val="32"/>
                <w:szCs w:val="32"/>
                <w:highlight w:val="yellow"/>
                <w:lang w:eastAsia="en-IN"/>
              </w:rPr>
              <m:t>x</m:t>
            </m:r>
          </m:e>
        </m:eqArr>
      </m:oMath>
    </w:p>
    <w:p w14:paraId="52644E38" w14:textId="6D198A97" w:rsidR="00825BC5" w:rsidRDefault="00825BC5" w:rsidP="00825BC5">
      <w:pPr>
        <w:shd w:val="clear" w:color="auto" w:fill="FFFFFF"/>
        <w:spacing w:before="100" w:beforeAutospacing="1" w:after="75" w:line="240" w:lineRule="auto"/>
        <w:rPr>
          <w:rFonts w:ascii="Poppins" w:eastAsia="Times New Roman" w:hAnsi="Poppins" w:cs="Poppins"/>
          <w:color w:val="444444"/>
          <w:sz w:val="32"/>
          <w:szCs w:val="32"/>
          <w:highlight w:val="yellow"/>
          <w:lang w:eastAsia="en-IN"/>
        </w:rPr>
      </w:pPr>
    </w:p>
    <w:p w14:paraId="33F8A0B6"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Relationship between </w:t>
      </w:r>
      <w:hyperlink r:id="rId280" w:history="1">
        <w:r>
          <w:rPr>
            <w:rStyle w:val="Hyperlink"/>
            <w:rFonts w:ascii="Poppins" w:eastAsiaTheme="majorEastAsia" w:hAnsi="Poppins" w:cs="Poppins"/>
            <w:color w:val="8C69FF"/>
          </w:rPr>
          <w:t>kinetic energy</w:t>
        </w:r>
      </w:hyperlink>
      <w:r>
        <w:rPr>
          <w:rFonts w:ascii="Poppins" w:hAnsi="Poppins" w:cs="Poppins"/>
          <w:color w:val="444444"/>
        </w:rPr>
        <w:t>, potential energy and time in Simple Harmonic Motion at t = 0, when x = ±A.</w:t>
      </w:r>
    </w:p>
    <w:p w14:paraId="643A3E88" w14:textId="7D927DE3"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13F5CEF7" wp14:editId="091173C2">
            <wp:extent cx="7146290" cy="3467735"/>
            <wp:effectExtent l="0" t="0" r="0" b="0"/>
            <wp:docPr id="127" name="Picture 127" descr="Simple harmonic motion 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mple harmonic motion image 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7146290" cy="3467735"/>
                    </a:xfrm>
                    <a:prstGeom prst="rect">
                      <a:avLst/>
                    </a:prstGeom>
                    <a:noFill/>
                    <a:ln>
                      <a:noFill/>
                    </a:ln>
                  </pic:spPr>
                </pic:pic>
              </a:graphicData>
            </a:graphic>
          </wp:inline>
        </w:drawing>
      </w:r>
    </w:p>
    <w:p w14:paraId="297DCE22"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5A59C950" w14:textId="77777777"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Cambria Math" w:hAnsi="Cambria Math" w:cs="Cambria Math"/>
          <w:color w:val="444444"/>
        </w:rPr>
        <w:t>⇒</w:t>
      </w:r>
      <w:r>
        <w:rPr>
          <w:rFonts w:ascii="Poppins" w:hAnsi="Poppins" w:cs="Poppins"/>
          <w:color w:val="444444"/>
        </w:rPr>
        <w:t xml:space="preserve"> Variation of kinetic energy and </w:t>
      </w:r>
      <w:hyperlink r:id="rId282" w:history="1">
        <w:r>
          <w:rPr>
            <w:rStyle w:val="Hyperlink"/>
            <w:rFonts w:ascii="Poppins" w:eastAsiaTheme="majorEastAsia" w:hAnsi="Poppins" w:cs="Poppins"/>
            <w:color w:val="8C69FF"/>
          </w:rPr>
          <w:t>potential energy</w:t>
        </w:r>
      </w:hyperlink>
      <w:r>
        <w:rPr>
          <w:rFonts w:ascii="Poppins" w:hAnsi="Poppins" w:cs="Poppins"/>
          <w:color w:val="444444"/>
        </w:rPr>
        <w:t> in Simple Harmonic Motion with displacement.</w:t>
      </w:r>
    </w:p>
    <w:p w14:paraId="418CEF88" w14:textId="66123161" w:rsidR="00825BC5" w:rsidRDefault="00825BC5" w:rsidP="00825BC5">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58118A6F" wp14:editId="4F7FDA45">
            <wp:extent cx="7146290" cy="3467735"/>
            <wp:effectExtent l="0" t="0" r="0" b="0"/>
            <wp:docPr id="126" name="Picture 126" descr="Simple harmonic motion 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ple harmonic motion image 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7146290" cy="3467735"/>
                    </a:xfrm>
                    <a:prstGeom prst="rect">
                      <a:avLst/>
                    </a:prstGeom>
                    <a:noFill/>
                    <a:ln>
                      <a:noFill/>
                    </a:ln>
                  </pic:spPr>
                </pic:pic>
              </a:graphicData>
            </a:graphic>
          </wp:inline>
        </w:drawing>
      </w:r>
    </w:p>
    <w:p w14:paraId="62FD4342" w14:textId="290A1FD5" w:rsidR="0042537B" w:rsidRDefault="0042537B" w:rsidP="00825BC5">
      <w:pPr>
        <w:pStyle w:val="NormalWeb"/>
        <w:shd w:val="clear" w:color="auto" w:fill="FFFFFF"/>
        <w:spacing w:before="0" w:beforeAutospacing="0" w:after="240" w:afterAutospacing="0" w:line="360" w:lineRule="atLeast"/>
        <w:rPr>
          <w:rFonts w:ascii="Poppins" w:hAnsi="Poppins" w:cs="Poppins"/>
          <w:color w:val="444444"/>
        </w:rPr>
      </w:pPr>
    </w:p>
    <w:p w14:paraId="0473F497" w14:textId="3E0869B8" w:rsidR="0042537B" w:rsidRPr="0042537B" w:rsidRDefault="0042537B" w:rsidP="0042537B">
      <w:pPr>
        <w:pStyle w:val="Heading1"/>
        <w:rPr>
          <w:sz w:val="48"/>
          <w:szCs w:val="48"/>
        </w:rPr>
      </w:pPr>
      <w:r>
        <w:rPr>
          <w:sz w:val="48"/>
          <w:szCs w:val="48"/>
        </w:rPr>
        <w:t>SIMPLE PENDULUM</w:t>
      </w:r>
    </w:p>
    <w:p w14:paraId="22B78670" w14:textId="77777777" w:rsidR="0042537B" w:rsidRDefault="0042537B" w:rsidP="0042537B">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444444"/>
          <w:sz w:val="30"/>
          <w:szCs w:val="30"/>
        </w:rPr>
        <w:t>Simple Pendulum Definition</w:t>
      </w:r>
    </w:p>
    <w:p w14:paraId="75AD34CD"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simple pendulum is a mechanical arrangement that demonstrates periodic motion. The simple pendulum comprises a small bob of mass ‘m’ suspended by a thin string secured to a platform at its upper end of length L.</w:t>
      </w:r>
    </w:p>
    <w:p w14:paraId="10CF8C92"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simple pendulum is a mechanical system that sways or moves in an oscillatory motion. This motion occurs in a vertical plane and is mainly driven by gravitational force. Interestingly, the bob that is suspended at the end of a thread is very light; somewhat, we can say it is even massless. The period of a simple pendulum can be made extended by increasing the length string while taking the measurements from the point of suspension to the middle of the bob. However, it should be noted that if the mass of the bob is changed, the period will remain unchanged. The period is influenced mainly by the position of the pendulum in relation to Earth, as the strength of the gravitational field is not uniform everywhere.</w:t>
      </w:r>
    </w:p>
    <w:p w14:paraId="05506654"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addition, pendulums are a common system whose usage is seen in various instances. Some are used in clocks to keep track of the time, while some are just used for fun in case of a child’s swing. In some cases, it is used in an unconventional manner, such as a sinker on a fishing line. In any case, we will explore and learn more about the simple pendulum on this page. We will discover the conditions under which it performs simple harmonic motion as well as derive an interesting expression for its period.</w:t>
      </w:r>
    </w:p>
    <w:p w14:paraId="78725B36" w14:textId="77777777" w:rsidR="0042537B" w:rsidRDefault="0042537B" w:rsidP="0042537B">
      <w:pPr>
        <w:pStyle w:val="Heading2"/>
        <w:shd w:val="clear" w:color="auto" w:fill="FFFFFF"/>
        <w:spacing w:before="300" w:after="150" w:line="480" w:lineRule="atLeast"/>
        <w:rPr>
          <w:rFonts w:ascii="Poppins" w:hAnsi="Poppins" w:cs="Poppins"/>
          <w:color w:val="444444"/>
        </w:rPr>
      </w:pPr>
      <w:bookmarkStart w:id="32" w:name="Terms-associated-with-a-simple-pendulum"/>
      <w:bookmarkEnd w:id="32"/>
      <w:r>
        <w:rPr>
          <w:rFonts w:ascii="Poppins" w:hAnsi="Poppins" w:cs="Poppins"/>
          <w:color w:val="800080"/>
        </w:rPr>
        <w:t>Important Terms</w:t>
      </w:r>
    </w:p>
    <w:p w14:paraId="56221762" w14:textId="77777777" w:rsidR="0042537B" w:rsidRDefault="0042537B" w:rsidP="00305392">
      <w:pPr>
        <w:numPr>
          <w:ilvl w:val="0"/>
          <w:numId w:val="9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The oscillatory motion of a simple pendulum:</w:t>
      </w:r>
      <w:r>
        <w:rPr>
          <w:rFonts w:ascii="Poppins" w:hAnsi="Poppins" w:cs="Poppins"/>
          <w:color w:val="444444"/>
          <w:sz w:val="21"/>
          <w:szCs w:val="21"/>
        </w:rPr>
        <w:t> Oscillatory motion is defined as the to and fro motion of the pendulum in a periodic fashion, and the centre point of oscillation is known as the equilibrium position.</w:t>
      </w:r>
    </w:p>
    <w:p w14:paraId="74E7F2AD" w14:textId="77777777" w:rsidR="0042537B" w:rsidRDefault="0042537B" w:rsidP="00305392">
      <w:pPr>
        <w:numPr>
          <w:ilvl w:val="0"/>
          <w:numId w:val="9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The time period of a simple pendulum:</w:t>
      </w:r>
      <w:r>
        <w:rPr>
          <w:rFonts w:ascii="Poppins" w:hAnsi="Poppins" w:cs="Poppins"/>
          <w:color w:val="444444"/>
          <w:sz w:val="21"/>
          <w:szCs w:val="21"/>
        </w:rPr>
        <w:t> It is defined as the time taken by the pendulum to finish one full oscillation and is denoted by “T”.</w:t>
      </w:r>
    </w:p>
    <w:p w14:paraId="0155BC28" w14:textId="77777777" w:rsidR="0042537B" w:rsidRDefault="0042537B" w:rsidP="00305392">
      <w:pPr>
        <w:numPr>
          <w:ilvl w:val="0"/>
          <w:numId w:val="9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The amplitude of a simple pendulum:</w:t>
      </w:r>
      <w:r>
        <w:rPr>
          <w:rFonts w:ascii="Poppins" w:hAnsi="Poppins" w:cs="Poppins"/>
          <w:color w:val="444444"/>
          <w:sz w:val="21"/>
          <w:szCs w:val="21"/>
        </w:rPr>
        <w:t> It is defined as the distance travelled by the pendulum from the equilibrium position to one side.</w:t>
      </w:r>
    </w:p>
    <w:p w14:paraId="511FEDD2" w14:textId="77777777" w:rsidR="0042537B" w:rsidRDefault="0042537B" w:rsidP="00305392">
      <w:pPr>
        <w:numPr>
          <w:ilvl w:val="0"/>
          <w:numId w:val="9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Length of a simple pendulum:</w:t>
      </w:r>
      <w:r>
        <w:rPr>
          <w:rFonts w:ascii="Poppins" w:hAnsi="Poppins" w:cs="Poppins"/>
          <w:color w:val="444444"/>
          <w:sz w:val="21"/>
          <w:szCs w:val="21"/>
        </w:rPr>
        <w:t> It is defined as the distance between the point of suspension to the centre of the bob and is denoted by “l”.</w:t>
      </w:r>
    </w:p>
    <w:p w14:paraId="50F38055"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hAnsi="Cambria Math" w:cs="Cambria Math"/>
          <w:color w:val="444444"/>
        </w:rPr>
        <w:t>⇒</w:t>
      </w:r>
      <w:r>
        <w:rPr>
          <w:rStyle w:val="Strong"/>
          <w:rFonts w:ascii="Poppins" w:hAnsi="Poppins" w:cs="Poppins"/>
          <w:color w:val="444444"/>
        </w:rPr>
        <w:t xml:space="preserve"> Also Read:</w:t>
      </w:r>
    </w:p>
    <w:p w14:paraId="288F2987" w14:textId="77777777" w:rsidR="0042537B" w:rsidRDefault="0042537B" w:rsidP="00305392">
      <w:pPr>
        <w:numPr>
          <w:ilvl w:val="0"/>
          <w:numId w:val="96"/>
        </w:numPr>
        <w:shd w:val="clear" w:color="auto" w:fill="FFFFFF"/>
        <w:spacing w:before="100" w:beforeAutospacing="1" w:after="75" w:line="240" w:lineRule="auto"/>
        <w:rPr>
          <w:rFonts w:ascii="Poppins" w:hAnsi="Poppins" w:cs="Poppins"/>
          <w:color w:val="444444"/>
          <w:sz w:val="21"/>
          <w:szCs w:val="21"/>
        </w:rPr>
      </w:pPr>
      <w:hyperlink r:id="rId284" w:history="1">
        <w:r>
          <w:rPr>
            <w:rStyle w:val="Hyperlink"/>
            <w:rFonts w:ascii="Poppins" w:hAnsi="Poppins" w:cs="Poppins"/>
            <w:color w:val="8C69FF"/>
            <w:sz w:val="21"/>
            <w:szCs w:val="21"/>
          </w:rPr>
          <w:t>Simple Harmonic Motion</w:t>
        </w:r>
      </w:hyperlink>
    </w:p>
    <w:p w14:paraId="1738E20F" w14:textId="77777777" w:rsidR="0042537B" w:rsidRDefault="0042537B" w:rsidP="00305392">
      <w:pPr>
        <w:numPr>
          <w:ilvl w:val="0"/>
          <w:numId w:val="96"/>
        </w:numPr>
        <w:shd w:val="clear" w:color="auto" w:fill="FFFFFF"/>
        <w:spacing w:before="100" w:beforeAutospacing="1" w:after="75" w:line="240" w:lineRule="auto"/>
        <w:rPr>
          <w:rFonts w:ascii="Poppins" w:hAnsi="Poppins" w:cs="Poppins"/>
          <w:color w:val="444444"/>
          <w:sz w:val="21"/>
          <w:szCs w:val="21"/>
        </w:rPr>
      </w:pPr>
      <w:hyperlink r:id="rId285" w:history="1">
        <w:r>
          <w:rPr>
            <w:rStyle w:val="Hyperlink"/>
            <w:rFonts w:ascii="Poppins" w:hAnsi="Poppins" w:cs="Poppins"/>
            <w:color w:val="8C69FF"/>
            <w:sz w:val="21"/>
            <w:szCs w:val="21"/>
          </w:rPr>
          <w:t>Spring-Mass System</w:t>
        </w:r>
      </w:hyperlink>
    </w:p>
    <w:p w14:paraId="7C450DE5" w14:textId="77777777" w:rsidR="0042537B" w:rsidRDefault="0042537B" w:rsidP="0042537B">
      <w:pPr>
        <w:pStyle w:val="Heading2"/>
        <w:shd w:val="clear" w:color="auto" w:fill="FFFFFF"/>
        <w:spacing w:before="300" w:after="150" w:line="480" w:lineRule="atLeast"/>
        <w:rPr>
          <w:rFonts w:ascii="Poppins" w:hAnsi="Poppins" w:cs="Poppins"/>
          <w:color w:val="444444"/>
          <w:sz w:val="36"/>
          <w:szCs w:val="36"/>
        </w:rPr>
      </w:pPr>
      <w:bookmarkStart w:id="33" w:name="Time-Period-of-Simple-Pendulum"/>
      <w:bookmarkEnd w:id="33"/>
      <w:r>
        <w:rPr>
          <w:rFonts w:ascii="Poppins" w:hAnsi="Poppins" w:cs="Poppins"/>
          <w:color w:val="800080"/>
        </w:rPr>
        <w:t>Time Period of Simple Pendulum</w:t>
      </w:r>
    </w:p>
    <w:p w14:paraId="00331018"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point mass M is suspended from the end of a light inextensible string, whose upper end is fixed to a rigid support. The mass is displaced from its mean position.</w:t>
      </w:r>
    </w:p>
    <w:p w14:paraId="41FD0C9C" w14:textId="77777777" w:rsidR="0042537B" w:rsidRDefault="0042537B" w:rsidP="0042537B">
      <w:pPr>
        <w:pStyle w:val="Heading3"/>
        <w:shd w:val="clear" w:color="auto" w:fill="FFFFFF"/>
        <w:spacing w:before="300" w:after="150" w:line="420" w:lineRule="atLeast"/>
        <w:rPr>
          <w:rFonts w:ascii="Poppins" w:hAnsi="Poppins" w:cs="Poppins"/>
          <w:color w:val="444444"/>
          <w:sz w:val="30"/>
          <w:szCs w:val="30"/>
        </w:rPr>
      </w:pPr>
      <w:r w:rsidRPr="0042537B">
        <w:rPr>
          <w:rFonts w:ascii="Poppins" w:hAnsi="Poppins" w:cs="Poppins"/>
          <w:color w:val="800080"/>
          <w:sz w:val="30"/>
          <w:szCs w:val="30"/>
          <w:highlight w:val="yellow"/>
        </w:rPr>
        <w:t>Assumptions:</w:t>
      </w:r>
    </w:p>
    <w:p w14:paraId="23D996BD" w14:textId="77777777" w:rsidR="0042537B" w:rsidRDefault="0042537B" w:rsidP="00305392">
      <w:pPr>
        <w:numPr>
          <w:ilvl w:val="0"/>
          <w:numId w:val="9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is negligible friction from the air and the system</w:t>
      </w:r>
    </w:p>
    <w:p w14:paraId="6D789F42" w14:textId="77777777" w:rsidR="0042537B" w:rsidRDefault="0042537B" w:rsidP="00305392">
      <w:pPr>
        <w:numPr>
          <w:ilvl w:val="0"/>
          <w:numId w:val="9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arm of the pendulum does not bend or compress and is massless</w:t>
      </w:r>
    </w:p>
    <w:p w14:paraId="47829592" w14:textId="77777777" w:rsidR="0042537B" w:rsidRDefault="0042537B" w:rsidP="00305392">
      <w:pPr>
        <w:numPr>
          <w:ilvl w:val="0"/>
          <w:numId w:val="9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pendulum swings in a perfect plane</w:t>
      </w:r>
    </w:p>
    <w:p w14:paraId="77B0DFC5" w14:textId="2D1DBB08" w:rsidR="0042537B" w:rsidRDefault="0042537B" w:rsidP="00305392">
      <w:pPr>
        <w:numPr>
          <w:ilvl w:val="0"/>
          <w:numId w:val="9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Gravity remains constant</w:t>
      </w:r>
      <w:r>
        <w:rPr>
          <w:rFonts w:ascii="Poppins" w:hAnsi="Poppins" w:cs="Poppins"/>
          <w:noProof/>
          <w:color w:val="444444"/>
          <w:sz w:val="21"/>
          <w:szCs w:val="21"/>
        </w:rPr>
        <w:drawing>
          <wp:inline distT="0" distB="0" distL="0" distR="0" wp14:anchorId="210D9FC8" wp14:editId="168FFE5C">
            <wp:extent cx="7146290" cy="3333750"/>
            <wp:effectExtent l="0" t="0" r="0" b="0"/>
            <wp:docPr id="128" name="Picture 128" descr="Simple Pendulum 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imple Pendulum image 2"/>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578591AF" w14:textId="77777777" w:rsidR="0042537B" w:rsidRDefault="0042537B" w:rsidP="0042537B">
      <w:pPr>
        <w:pStyle w:val="Heading3"/>
        <w:shd w:val="clear" w:color="auto" w:fill="FFFFFF"/>
        <w:spacing w:before="300" w:after="150" w:line="420" w:lineRule="atLeast"/>
        <w:rPr>
          <w:rFonts w:ascii="Poppins" w:hAnsi="Poppins" w:cs="Poppins"/>
          <w:color w:val="444444"/>
          <w:sz w:val="30"/>
          <w:szCs w:val="30"/>
        </w:rPr>
      </w:pPr>
      <w:bookmarkStart w:id="34" w:name="Time-Period-of-Simple-Pendulum-Derivatio"/>
      <w:bookmarkEnd w:id="34"/>
      <w:r>
        <w:rPr>
          <w:rFonts w:ascii="Poppins" w:hAnsi="Poppins" w:cs="Poppins"/>
          <w:color w:val="800080"/>
          <w:sz w:val="30"/>
          <w:szCs w:val="30"/>
        </w:rPr>
        <w:t>Time Period of Simple Pendulum Derivation</w:t>
      </w:r>
    </w:p>
    <w:p w14:paraId="3A32D000"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Using the </w:t>
      </w:r>
      <w:hyperlink r:id="rId287" w:history="1">
        <w:r>
          <w:rPr>
            <w:rStyle w:val="Hyperlink"/>
            <w:rFonts w:ascii="Poppins" w:hAnsi="Poppins" w:cs="Poppins"/>
            <w:color w:val="8C69FF"/>
          </w:rPr>
          <w:t>equation of motion</w:t>
        </w:r>
      </w:hyperlink>
      <w:r>
        <w:rPr>
          <w:rFonts w:ascii="Poppins" w:hAnsi="Poppins" w:cs="Poppins"/>
          <w:color w:val="444444"/>
        </w:rPr>
        <w:t>, T – mg cos</w:t>
      </w:r>
      <w:r>
        <w:rPr>
          <w:rFonts w:ascii="Cambria" w:hAnsi="Cambria" w:cs="Cambria"/>
          <w:color w:val="444444"/>
        </w:rPr>
        <w:t>θ</w:t>
      </w:r>
      <w:r>
        <w:rPr>
          <w:rFonts w:ascii="Poppins" w:hAnsi="Poppins" w:cs="Poppins"/>
          <w:color w:val="444444"/>
        </w:rPr>
        <w:t xml:space="preserve"> = mv</w:t>
      </w:r>
      <w:r>
        <w:rPr>
          <w:rFonts w:ascii="Poppins" w:hAnsi="Poppins" w:cs="Poppins"/>
          <w:color w:val="444444"/>
          <w:sz w:val="18"/>
          <w:szCs w:val="18"/>
          <w:vertAlign w:val="superscript"/>
        </w:rPr>
        <w:t>2</w:t>
      </w:r>
      <w:r>
        <w:rPr>
          <w:rFonts w:ascii="Poppins" w:hAnsi="Poppins" w:cs="Poppins"/>
          <w:color w:val="444444"/>
        </w:rPr>
        <w:t>L</w:t>
      </w:r>
    </w:p>
    <w:p w14:paraId="4A625948"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torque tends to bring the mass to its equilibrium position,</w:t>
      </w:r>
    </w:p>
    <w:p w14:paraId="3A07EB5C"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τ</w:t>
      </w:r>
      <w:r>
        <w:rPr>
          <w:rFonts w:ascii="Poppins" w:hAnsi="Poppins" w:cs="Poppins"/>
          <w:color w:val="444444"/>
        </w:rPr>
        <w:t xml:space="preserve"> = mgL × sin</w:t>
      </w:r>
      <w:r>
        <w:rPr>
          <w:rFonts w:ascii="Cambria" w:hAnsi="Cambria" w:cs="Cambria"/>
          <w:color w:val="444444"/>
        </w:rPr>
        <w:t>θ</w:t>
      </w:r>
      <w:r>
        <w:rPr>
          <w:rFonts w:ascii="Poppins" w:hAnsi="Poppins" w:cs="Poppins"/>
          <w:color w:val="444444"/>
        </w:rPr>
        <w:t xml:space="preserve"> = mgsin</w:t>
      </w:r>
      <w:r>
        <w:rPr>
          <w:rFonts w:ascii="Cambria" w:hAnsi="Cambria" w:cs="Cambria"/>
          <w:color w:val="444444"/>
        </w:rPr>
        <w:t>θ</w:t>
      </w:r>
      <w:r>
        <w:rPr>
          <w:rFonts w:ascii="Poppins" w:hAnsi="Poppins" w:cs="Poppins"/>
          <w:color w:val="444444"/>
        </w:rPr>
        <w:t xml:space="preserve"> × L = I × </w:t>
      </w:r>
      <w:r>
        <w:rPr>
          <w:rFonts w:ascii="Cambria" w:hAnsi="Cambria" w:cs="Cambria"/>
          <w:color w:val="444444"/>
        </w:rPr>
        <w:t>α</w:t>
      </w:r>
    </w:p>
    <w:p w14:paraId="5CDCF7D8"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For small angles of oscillations sin </w:t>
      </w:r>
      <w:r>
        <w:rPr>
          <w:rFonts w:ascii="Cambria" w:hAnsi="Cambria" w:cs="Cambria"/>
          <w:color w:val="444444"/>
        </w:rPr>
        <w:t>θ</w:t>
      </w:r>
      <w:r>
        <w:rPr>
          <w:rFonts w:ascii="Poppins" w:hAnsi="Poppins" w:cs="Poppins"/>
          <w:color w:val="444444"/>
        </w:rPr>
        <w:t xml:space="preserve"> ≈ </w:t>
      </w:r>
      <w:r>
        <w:rPr>
          <w:rFonts w:ascii="Cambria" w:hAnsi="Cambria" w:cs="Cambria"/>
          <w:color w:val="444444"/>
        </w:rPr>
        <w:t>θ</w:t>
      </w:r>
      <w:r>
        <w:rPr>
          <w:rFonts w:ascii="Poppins" w:hAnsi="Poppins" w:cs="Poppins"/>
          <w:color w:val="444444"/>
        </w:rPr>
        <w:t>,</w:t>
      </w:r>
    </w:p>
    <w:p w14:paraId="241D07FD"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Therefore, I</w:t>
      </w:r>
      <w:r>
        <w:rPr>
          <w:rFonts w:ascii="Cambria" w:hAnsi="Cambria" w:cs="Cambria"/>
          <w:color w:val="444444"/>
        </w:rPr>
        <w:t>α</w:t>
      </w:r>
      <w:r>
        <w:rPr>
          <w:rFonts w:ascii="Poppins" w:hAnsi="Poppins" w:cs="Poppins"/>
          <w:color w:val="444444"/>
        </w:rPr>
        <w:t xml:space="preserve"> = -mgL</w:t>
      </w:r>
      <w:r>
        <w:rPr>
          <w:rFonts w:ascii="Cambria" w:hAnsi="Cambria" w:cs="Cambria"/>
          <w:color w:val="444444"/>
        </w:rPr>
        <w:t>θ</w:t>
      </w:r>
    </w:p>
    <w:p w14:paraId="08C84BAE"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α</w:t>
      </w:r>
      <w:r>
        <w:rPr>
          <w:rFonts w:ascii="Poppins" w:hAnsi="Poppins" w:cs="Poppins"/>
          <w:color w:val="444444"/>
        </w:rPr>
        <w:t xml:space="preserve"> = -(mgL</w:t>
      </w:r>
      <w:r>
        <w:rPr>
          <w:rFonts w:ascii="Cambria" w:hAnsi="Cambria" w:cs="Cambria"/>
          <w:color w:val="444444"/>
        </w:rPr>
        <w:t>θ</w:t>
      </w:r>
      <w:r>
        <w:rPr>
          <w:rFonts w:ascii="Poppins" w:hAnsi="Poppins" w:cs="Poppins"/>
          <w:color w:val="444444"/>
        </w:rPr>
        <w:t>)/I</w:t>
      </w:r>
    </w:p>
    <w:p w14:paraId="070C12BA"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 </w:t>
      </w:r>
      <w:r>
        <w:rPr>
          <w:rFonts w:ascii="Cambria" w:hAnsi="Cambria" w:cs="Cambria"/>
          <w:color w:val="444444"/>
        </w:rPr>
        <w:t>ω</w:t>
      </w:r>
      <w:r>
        <w:rPr>
          <w:rFonts w:ascii="Poppins" w:hAnsi="Poppins" w:cs="Poppins"/>
          <w:color w:val="444444"/>
          <w:sz w:val="18"/>
          <w:szCs w:val="18"/>
          <w:vertAlign w:val="subscript"/>
        </w:rPr>
        <w:t>0</w:t>
      </w:r>
      <w:r>
        <w:rPr>
          <w:rFonts w:ascii="Poppins" w:hAnsi="Poppins" w:cs="Poppins"/>
          <w:color w:val="444444"/>
          <w:sz w:val="18"/>
          <w:szCs w:val="18"/>
          <w:vertAlign w:val="superscript"/>
        </w:rPr>
        <w:t>2</w:t>
      </w:r>
      <w:r>
        <w:rPr>
          <w:rFonts w:ascii="Poppins" w:hAnsi="Poppins" w:cs="Poppins"/>
          <w:color w:val="444444"/>
        </w:rPr>
        <w:t> </w:t>
      </w:r>
      <w:r>
        <w:rPr>
          <w:rFonts w:ascii="Cambria" w:hAnsi="Cambria" w:cs="Cambria"/>
          <w:color w:val="444444"/>
        </w:rPr>
        <w:t>θ</w:t>
      </w:r>
      <w:r>
        <w:rPr>
          <w:rFonts w:ascii="Poppins" w:hAnsi="Poppins" w:cs="Poppins"/>
          <w:color w:val="444444"/>
        </w:rPr>
        <w:t xml:space="preserve"> = -(mgL</w:t>
      </w:r>
      <w:r>
        <w:rPr>
          <w:rFonts w:ascii="Cambria" w:hAnsi="Cambria" w:cs="Cambria"/>
          <w:color w:val="444444"/>
        </w:rPr>
        <w:t>θ</w:t>
      </w:r>
      <w:r>
        <w:rPr>
          <w:rFonts w:ascii="Poppins" w:hAnsi="Poppins" w:cs="Poppins"/>
          <w:color w:val="444444"/>
        </w:rPr>
        <w:t>)/I</w:t>
      </w:r>
    </w:p>
    <w:p w14:paraId="75372C1B"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ω</w:t>
      </w:r>
      <w:r>
        <w:rPr>
          <w:rFonts w:ascii="Poppins" w:hAnsi="Poppins" w:cs="Poppins"/>
          <w:color w:val="444444"/>
          <w:sz w:val="18"/>
          <w:szCs w:val="18"/>
          <w:vertAlign w:val="subscript"/>
        </w:rPr>
        <w:t>0</w:t>
      </w:r>
      <w:r>
        <w:rPr>
          <w:rFonts w:ascii="Poppins" w:hAnsi="Poppins" w:cs="Poppins"/>
          <w:color w:val="444444"/>
          <w:sz w:val="18"/>
          <w:szCs w:val="18"/>
          <w:vertAlign w:val="superscript"/>
        </w:rPr>
        <w:t>2</w:t>
      </w:r>
      <w:r>
        <w:rPr>
          <w:rFonts w:ascii="Poppins" w:hAnsi="Poppins" w:cs="Poppins"/>
          <w:color w:val="444444"/>
        </w:rPr>
        <w:t> = (mgL)/I</w:t>
      </w:r>
    </w:p>
    <w:p w14:paraId="60A3ED09"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ω</w:t>
      </w:r>
      <w:r>
        <w:rPr>
          <w:rFonts w:ascii="Poppins" w:hAnsi="Poppins" w:cs="Poppins"/>
          <w:color w:val="444444"/>
          <w:sz w:val="18"/>
          <w:szCs w:val="18"/>
          <w:vertAlign w:val="subscript"/>
        </w:rPr>
        <w:t>0</w:t>
      </w:r>
      <w:r>
        <w:rPr>
          <w:rFonts w:ascii="Poppins" w:hAnsi="Poppins" w:cs="Poppins"/>
          <w:color w:val="444444"/>
        </w:rPr>
        <w:t> = √(mgL/I)</w:t>
      </w:r>
    </w:p>
    <w:p w14:paraId="0BC95B66"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Using I = ML</w:t>
      </w:r>
      <w:r>
        <w:rPr>
          <w:rFonts w:ascii="Poppins" w:hAnsi="Poppins" w:cs="Poppins"/>
          <w:color w:val="444444"/>
          <w:sz w:val="18"/>
          <w:szCs w:val="18"/>
          <w:vertAlign w:val="superscript"/>
        </w:rPr>
        <w:t>2</w:t>
      </w:r>
      <w:r>
        <w:rPr>
          <w:rFonts w:ascii="Poppins" w:hAnsi="Poppins" w:cs="Poppins"/>
          <w:color w:val="444444"/>
        </w:rPr>
        <w:t>, [where I denote the moment of inertia of bob]</w:t>
      </w:r>
    </w:p>
    <w:p w14:paraId="46C40576"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we get, </w:t>
      </w:r>
      <w:r>
        <w:rPr>
          <w:rFonts w:ascii="Cambria" w:hAnsi="Cambria" w:cs="Cambria"/>
          <w:color w:val="444444"/>
        </w:rPr>
        <w:t>ω</w:t>
      </w:r>
      <w:r>
        <w:rPr>
          <w:rFonts w:ascii="Poppins" w:hAnsi="Poppins" w:cs="Poppins"/>
          <w:color w:val="444444"/>
          <w:sz w:val="18"/>
          <w:szCs w:val="18"/>
          <w:vertAlign w:val="subscript"/>
        </w:rPr>
        <w:t>0 </w:t>
      </w:r>
      <w:r>
        <w:rPr>
          <w:rFonts w:ascii="Poppins" w:hAnsi="Poppins" w:cs="Poppins"/>
          <w:color w:val="444444"/>
        </w:rPr>
        <w:t>= √(g/L)</w:t>
      </w:r>
    </w:p>
    <w:p w14:paraId="69125C8D"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Therefore, the time period of a simple pendulum is given by,</w:t>
      </w:r>
    </w:p>
    <w:p w14:paraId="00758184" w14:textId="77777777" w:rsidR="0042537B" w:rsidRDefault="0042537B" w:rsidP="0042537B">
      <w:pPr>
        <w:pStyle w:val="NormalWeb"/>
        <w:shd w:val="clear" w:color="auto" w:fill="FFFFFF"/>
        <w:spacing w:before="0" w:beforeAutospacing="0" w:after="240" w:afterAutospacing="0" w:line="360" w:lineRule="atLeast"/>
        <w:rPr>
          <w:rFonts w:ascii="Poppins" w:hAnsi="Poppins" w:cs="Poppins"/>
          <w:color w:val="444444"/>
        </w:rPr>
      </w:pPr>
      <w:r w:rsidRPr="0042537B">
        <w:rPr>
          <w:rFonts w:ascii="Poppins" w:hAnsi="Poppins" w:cs="Poppins"/>
          <w:color w:val="444444"/>
          <w:highlight w:val="yellow"/>
        </w:rPr>
        <w:t>T = 2π/</w:t>
      </w:r>
      <w:r w:rsidRPr="0042537B">
        <w:rPr>
          <w:rFonts w:ascii="Cambria" w:hAnsi="Cambria" w:cs="Cambria"/>
          <w:color w:val="444444"/>
          <w:highlight w:val="yellow"/>
        </w:rPr>
        <w:t>ω</w:t>
      </w:r>
      <w:r w:rsidRPr="0042537B">
        <w:rPr>
          <w:rFonts w:ascii="Poppins" w:hAnsi="Poppins" w:cs="Poppins"/>
          <w:color w:val="444444"/>
          <w:sz w:val="18"/>
          <w:szCs w:val="18"/>
          <w:highlight w:val="yellow"/>
          <w:vertAlign w:val="subscript"/>
        </w:rPr>
        <w:t>0 </w:t>
      </w:r>
      <w:r w:rsidRPr="0042537B">
        <w:rPr>
          <w:rFonts w:ascii="Poppins" w:hAnsi="Poppins" w:cs="Poppins"/>
          <w:color w:val="444444"/>
          <w:highlight w:val="yellow"/>
        </w:rPr>
        <w:t>= 2π × √(L/g)</w:t>
      </w:r>
    </w:p>
    <w:p w14:paraId="5CB7F97D" w14:textId="77777777" w:rsidR="0042537B" w:rsidRDefault="0042537B" w:rsidP="00825BC5">
      <w:pPr>
        <w:pStyle w:val="NormalWeb"/>
        <w:shd w:val="clear" w:color="auto" w:fill="FFFFFF"/>
        <w:spacing w:before="0" w:beforeAutospacing="0" w:after="240" w:afterAutospacing="0" w:line="360" w:lineRule="atLeast"/>
        <w:rPr>
          <w:rFonts w:ascii="Poppins" w:hAnsi="Poppins" w:cs="Poppins"/>
          <w:color w:val="444444"/>
        </w:rPr>
      </w:pPr>
    </w:p>
    <w:p w14:paraId="4B604FCE" w14:textId="77777777" w:rsidR="00596D8E" w:rsidRDefault="00596D8E" w:rsidP="00596D8E">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Describing a Wave</w:t>
      </w:r>
    </w:p>
    <w:p w14:paraId="48E27EA2"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 </w:t>
      </w:r>
      <w:r w:rsidRPr="00596D8E">
        <w:rPr>
          <w:rFonts w:ascii="Poppins" w:hAnsi="Poppins" w:cs="Poppins"/>
          <w:color w:val="444444"/>
          <w:highlight w:val="yellow"/>
        </w:rPr>
        <w:t>wave can be described as a disturbance in a medium that travels transferring momentum and energy without any net motion of the medium</w:t>
      </w:r>
      <w:r>
        <w:rPr>
          <w:rFonts w:ascii="Poppins" w:hAnsi="Poppins" w:cs="Poppins"/>
          <w:color w:val="444444"/>
        </w:rPr>
        <w:t>. A wave in which the positions of maximum and minimum amplitude travel through the medium is known as a travelling wave. To better understand a wave, let us think of the disturbance caused when we jump on a trampoline. When we jump on a trampoline, the downward push that we create at a point on the trampoline slightly moves the material next to it downward too.</w:t>
      </w:r>
    </w:p>
    <w:p w14:paraId="3420DCCD"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When the created disturbance travels outward, the point at which our feet first hit the trampoline recovers moving outward because of the tension force in the trampoline and that moves the surrounding nearby materials outward too. This up and down motion gradually ripples out as it covers more area of the trampoline. And, this disturbance takes the shape of a wave.</w:t>
      </w:r>
    </w:p>
    <w:p w14:paraId="6BC3770B"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Following are a few </w:t>
      </w:r>
      <w:r w:rsidRPr="00596D8E">
        <w:rPr>
          <w:rFonts w:ascii="Poppins" w:hAnsi="Poppins" w:cs="Poppins"/>
          <w:color w:val="444444"/>
          <w:highlight w:val="yellow"/>
        </w:rPr>
        <w:t>important points</w:t>
      </w:r>
      <w:r>
        <w:rPr>
          <w:rFonts w:ascii="Poppins" w:hAnsi="Poppins" w:cs="Poppins"/>
          <w:color w:val="444444"/>
        </w:rPr>
        <w:t xml:space="preserve"> to remember about the wave:</w:t>
      </w:r>
    </w:p>
    <w:p w14:paraId="44BAC147" w14:textId="77777777" w:rsidR="00596D8E" w:rsidRDefault="00596D8E" w:rsidP="00305392">
      <w:pPr>
        <w:numPr>
          <w:ilvl w:val="0"/>
          <w:numId w:val="9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high points in the wave are known as crests and the low points in the wave are known as troughs.</w:t>
      </w:r>
    </w:p>
    <w:p w14:paraId="4B95AA5E" w14:textId="77777777" w:rsidR="00596D8E" w:rsidRDefault="00596D8E" w:rsidP="00305392">
      <w:pPr>
        <w:numPr>
          <w:ilvl w:val="0"/>
          <w:numId w:val="9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maximum distance of the disturbance of the wave from the mid-point to either the top of the crest or to the bottom of a trough is known as amplitude.</w:t>
      </w:r>
    </w:p>
    <w:p w14:paraId="47B5AF5D" w14:textId="77777777" w:rsidR="00596D8E" w:rsidRDefault="00596D8E" w:rsidP="00305392">
      <w:pPr>
        <w:numPr>
          <w:ilvl w:val="0"/>
          <w:numId w:val="9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The distance between two adjacent crests or two adjacent troughs is known as a wavelength and is denoted by </w:t>
      </w:r>
      <w:r>
        <w:rPr>
          <w:rFonts w:ascii="Cambria Math" w:hAnsi="Cambria Math" w:cs="Cambria Math"/>
          <w:color w:val="444444"/>
          <w:sz w:val="21"/>
          <w:szCs w:val="21"/>
        </w:rPr>
        <w:t>𝛌</w:t>
      </w:r>
      <w:r>
        <w:rPr>
          <w:rFonts w:ascii="Poppins" w:hAnsi="Poppins" w:cs="Poppins"/>
          <w:color w:val="444444"/>
          <w:sz w:val="21"/>
          <w:szCs w:val="21"/>
        </w:rPr>
        <w:t>.</w:t>
      </w:r>
    </w:p>
    <w:p w14:paraId="20156D1C" w14:textId="77777777" w:rsidR="00596D8E" w:rsidRDefault="00596D8E" w:rsidP="00305392">
      <w:pPr>
        <w:numPr>
          <w:ilvl w:val="0"/>
          <w:numId w:val="9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time interval of one complete vibration is known as a time period.</w:t>
      </w:r>
    </w:p>
    <w:p w14:paraId="71079B58" w14:textId="77777777" w:rsidR="00596D8E" w:rsidRDefault="00596D8E" w:rsidP="00305392">
      <w:pPr>
        <w:numPr>
          <w:ilvl w:val="0"/>
          <w:numId w:val="9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number of vibrations the wave undergoes in one second is known as a frequency.</w:t>
      </w:r>
    </w:p>
    <w:p w14:paraId="4BDF6672" w14:textId="77777777" w:rsidR="00596D8E" w:rsidRDefault="00596D8E" w:rsidP="00305392">
      <w:pPr>
        <w:numPr>
          <w:ilvl w:val="0"/>
          <w:numId w:val="9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relationship between the time period and frequency is given as follows:</w:t>
      </w:r>
    </w:p>
    <w:p w14:paraId="6579A455" w14:textId="77777777" w:rsidR="00596D8E" w:rsidRPr="00596D8E" w:rsidRDefault="00596D8E" w:rsidP="00305392">
      <w:pPr>
        <w:numPr>
          <w:ilvl w:val="0"/>
          <w:numId w:val="99"/>
        </w:numPr>
        <w:shd w:val="clear" w:color="auto" w:fill="FFFFFF"/>
        <w:spacing w:before="100" w:beforeAutospacing="1" w:after="75" w:line="240" w:lineRule="auto"/>
        <w:rPr>
          <w:rFonts w:ascii="Poppins" w:hAnsi="Poppins" w:cs="Poppins"/>
          <w:color w:val="444444"/>
          <w:sz w:val="21"/>
          <w:szCs w:val="21"/>
          <w:highlight w:val="yellow"/>
        </w:rPr>
      </w:pPr>
      <m:oMath>
        <m:eqArr>
          <m:eqArrPr>
            <m:ctrlPr>
              <w:rPr>
                <w:rFonts w:ascii="Cambria Math" w:hAnsi="Cambria Math" w:cs="Poppins"/>
                <w:color w:val="444444"/>
                <w:sz w:val="32"/>
                <w:szCs w:val="32"/>
                <w:highlight w:val="yellow"/>
              </w:rPr>
            </m:ctrlPr>
          </m:eqArrPr>
          <m:e>
            <m:r>
              <w:rPr>
                <w:rFonts w:ascii="Cambria Math" w:hAnsi="Cambria Math" w:cs="Poppins"/>
                <w:color w:val="444444"/>
                <w:sz w:val="32"/>
                <w:szCs w:val="32"/>
                <w:highlight w:val="yellow"/>
              </w:rPr>
              <m:t>T=</m:t>
            </m:r>
            <m:f>
              <m:fPr>
                <m:ctrlPr>
                  <w:rPr>
                    <w:rFonts w:ascii="Cambria Math" w:hAnsi="Cambria Math" w:cs="Poppins"/>
                    <w:color w:val="444444"/>
                    <w:sz w:val="32"/>
                    <w:szCs w:val="32"/>
                    <w:highlight w:val="yellow"/>
                  </w:rPr>
                </m:ctrlPr>
              </m:fPr>
              <m:num>
                <m:r>
                  <w:rPr>
                    <w:rFonts w:ascii="Cambria Math" w:hAnsi="Cambria Math" w:cs="Poppins"/>
                    <w:color w:val="444444"/>
                    <w:sz w:val="32"/>
                    <w:szCs w:val="32"/>
                    <w:highlight w:val="yellow"/>
                  </w:rPr>
                  <m:t>1</m:t>
                </m:r>
              </m:num>
              <m:den>
                <m:r>
                  <w:rPr>
                    <w:rFonts w:ascii="Cambria Math" w:hAnsi="Cambria Math" w:cs="Poppins"/>
                    <w:color w:val="444444"/>
                    <w:sz w:val="32"/>
                    <w:szCs w:val="32"/>
                    <w:highlight w:val="yellow"/>
                  </w:rPr>
                  <m:t>f</m:t>
                </m:r>
              </m:den>
            </m:f>
          </m:e>
        </m:eqArr>
      </m:oMath>
    </w:p>
    <w:p w14:paraId="00454260" w14:textId="05CF5178" w:rsidR="00596D8E" w:rsidRPr="00596D8E" w:rsidRDefault="00596D8E" w:rsidP="00305392">
      <w:pPr>
        <w:numPr>
          <w:ilvl w:val="0"/>
          <w:numId w:val="99"/>
        </w:numPr>
        <w:shd w:val="clear" w:color="auto" w:fill="FFFFFF"/>
        <w:spacing w:before="100" w:beforeAutospacing="1" w:after="75" w:line="240" w:lineRule="auto"/>
        <w:rPr>
          <w:rFonts w:ascii="Poppins" w:hAnsi="Poppins" w:cs="Poppins"/>
          <w:color w:val="444444"/>
          <w:sz w:val="21"/>
          <w:szCs w:val="21"/>
        </w:rPr>
      </w:pPr>
      <w:r w:rsidRPr="00596D8E">
        <w:rPr>
          <w:rFonts w:ascii="Poppins" w:hAnsi="Poppins" w:cs="Poppins"/>
          <w:color w:val="444444"/>
          <w:sz w:val="21"/>
          <w:szCs w:val="21"/>
        </w:rPr>
        <w:t xml:space="preserve">he </w:t>
      </w:r>
      <w:r>
        <w:rPr>
          <w:rFonts w:ascii="Poppins" w:hAnsi="Poppins" w:cs="Poppins"/>
          <w:color w:val="444444"/>
          <w:sz w:val="21"/>
          <w:szCs w:val="21"/>
        </w:rPr>
        <w:t xml:space="preserve">THE </w:t>
      </w:r>
      <w:r w:rsidRPr="00596D8E">
        <w:rPr>
          <w:rFonts w:ascii="Poppins" w:hAnsi="Poppins" w:cs="Poppins"/>
          <w:color w:val="444444"/>
          <w:sz w:val="21"/>
          <w:szCs w:val="21"/>
        </w:rPr>
        <w:t>speed of a wave is given by the equation</w:t>
      </w:r>
    </w:p>
    <w:p w14:paraId="0494DC94" w14:textId="77777777" w:rsidR="00596D8E" w:rsidRPr="00596D8E" w:rsidRDefault="00596D8E" w:rsidP="00596D8E">
      <w:pPr>
        <w:pStyle w:val="Heading3"/>
        <w:shd w:val="clear" w:color="auto" w:fill="FFFFFF"/>
        <w:spacing w:before="300" w:after="150" w:line="420" w:lineRule="atLeast"/>
        <w:rPr>
          <w:rFonts w:ascii="Poppins" w:eastAsiaTheme="minorEastAsia" w:hAnsi="Poppins" w:cs="Poppins"/>
          <w:color w:val="444444"/>
          <w:sz w:val="32"/>
          <w:szCs w:val="32"/>
        </w:rPr>
      </w:pPr>
      <m:oMathPara>
        <m:oMath>
          <m:eqArr>
            <m:eqArrPr>
              <m:ctrlPr>
                <w:rPr>
                  <w:rFonts w:ascii="Cambria Math" w:eastAsiaTheme="minorHAnsi" w:hAnsi="Cambria Math" w:cs="Poppins"/>
                  <w:color w:val="444444"/>
                  <w:sz w:val="32"/>
                  <w:szCs w:val="32"/>
                  <w:highlight w:val="yellow"/>
                </w:rPr>
              </m:ctrlPr>
            </m:eqArrPr>
            <m:e>
              <m:r>
                <w:rPr>
                  <w:rFonts w:ascii="Cambria Math" w:eastAsiaTheme="minorHAnsi" w:hAnsi="Cambria Math" w:cs="Poppins"/>
                  <w:color w:val="444444"/>
                  <w:sz w:val="32"/>
                  <w:szCs w:val="32"/>
                  <w:highlight w:val="yellow"/>
                </w:rPr>
                <m:t>V=λf</m:t>
              </m:r>
            </m:e>
          </m:eqArr>
        </m:oMath>
      </m:oMathPara>
    </w:p>
    <w:p w14:paraId="116C860F" w14:textId="13AD90B3" w:rsidR="00596D8E" w:rsidRPr="00596D8E" w:rsidRDefault="00596D8E" w:rsidP="00596D8E">
      <w:pPr>
        <w:pStyle w:val="Heading3"/>
        <w:shd w:val="clear" w:color="auto" w:fill="FFFFFF"/>
        <w:spacing w:before="300" w:after="150" w:line="420" w:lineRule="atLeast"/>
        <w:rPr>
          <w:rFonts w:ascii="Poppins" w:eastAsiaTheme="minorEastAsia" w:hAnsi="Poppins" w:cs="Poppins"/>
          <w:color w:val="444444"/>
          <w:sz w:val="30"/>
          <w:szCs w:val="30"/>
        </w:rPr>
      </w:pPr>
      <w:r w:rsidRPr="00596D8E">
        <w:rPr>
          <w:rFonts w:ascii="Poppins" w:hAnsi="Poppins" w:cs="Poppins"/>
          <w:color w:val="444444"/>
          <w:sz w:val="30"/>
          <w:szCs w:val="30"/>
          <w:highlight w:val="yellow"/>
        </w:rPr>
        <w:t>Different Types of Waves</w:t>
      </w:r>
    </w:p>
    <w:p w14:paraId="0B5FA75F"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Different types of waves exhibit distinct characteristics. These characteristics help us distinguish between wave types. The orientation of particle motion relative to the direction of wave propagation is one way the traveling waves are distinguished. Following are the different types of waves categorized based on the particle motion:</w:t>
      </w:r>
    </w:p>
    <w:p w14:paraId="6FA4AAA5" w14:textId="77777777" w:rsidR="00596D8E" w:rsidRDefault="00596D8E" w:rsidP="00305392">
      <w:pPr>
        <w:numPr>
          <w:ilvl w:val="0"/>
          <w:numId w:val="100"/>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Pulse Waves</w:t>
      </w:r>
      <w:r>
        <w:rPr>
          <w:rFonts w:ascii="Poppins" w:hAnsi="Poppins" w:cs="Poppins"/>
          <w:color w:val="444444"/>
          <w:sz w:val="21"/>
          <w:szCs w:val="21"/>
        </w:rPr>
        <w:t> – A pulse wave is a wave comprising only one disturbance or only one crest that travels through the transmission medium.</w:t>
      </w:r>
    </w:p>
    <w:p w14:paraId="1B33728E" w14:textId="77777777" w:rsidR="00596D8E" w:rsidRDefault="00596D8E" w:rsidP="00305392">
      <w:pPr>
        <w:numPr>
          <w:ilvl w:val="0"/>
          <w:numId w:val="100"/>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Continuous Waves</w:t>
      </w:r>
      <w:r>
        <w:rPr>
          <w:rFonts w:ascii="Poppins" w:hAnsi="Poppins" w:cs="Poppins"/>
          <w:color w:val="444444"/>
          <w:sz w:val="21"/>
          <w:szCs w:val="21"/>
        </w:rPr>
        <w:t> – A continuous-wave is a waveform of constant amplitude and frequency.</w:t>
      </w:r>
    </w:p>
    <w:p w14:paraId="1FBE79BF" w14:textId="77777777" w:rsidR="00596D8E" w:rsidRDefault="00596D8E" w:rsidP="00305392">
      <w:pPr>
        <w:numPr>
          <w:ilvl w:val="0"/>
          <w:numId w:val="100"/>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T</w:t>
      </w:r>
      <w:r w:rsidRPr="00596D8E">
        <w:rPr>
          <w:rStyle w:val="Strong"/>
          <w:rFonts w:ascii="Poppins" w:hAnsi="Poppins" w:cs="Poppins"/>
          <w:color w:val="444444"/>
          <w:sz w:val="21"/>
          <w:szCs w:val="21"/>
          <w:highlight w:val="yellow"/>
        </w:rPr>
        <w:t>ransverse Wave</w:t>
      </w:r>
      <w:r>
        <w:rPr>
          <w:rStyle w:val="Strong"/>
          <w:rFonts w:ascii="Poppins" w:hAnsi="Poppins" w:cs="Poppins"/>
          <w:color w:val="444444"/>
          <w:sz w:val="21"/>
          <w:szCs w:val="21"/>
        </w:rPr>
        <w:t>s</w:t>
      </w:r>
      <w:r>
        <w:rPr>
          <w:rFonts w:ascii="Poppins" w:hAnsi="Poppins" w:cs="Poppins"/>
          <w:color w:val="444444"/>
          <w:sz w:val="21"/>
          <w:szCs w:val="21"/>
        </w:rPr>
        <w:t> – In a transverse wave, the motion of the particle is perpendicular to the direction of propagation of the wave.</w:t>
      </w:r>
    </w:p>
    <w:p w14:paraId="695144CA" w14:textId="77777777" w:rsidR="00596D8E" w:rsidRDefault="00596D8E" w:rsidP="00305392">
      <w:pPr>
        <w:numPr>
          <w:ilvl w:val="0"/>
          <w:numId w:val="100"/>
        </w:numPr>
        <w:shd w:val="clear" w:color="auto" w:fill="FFFFFF"/>
        <w:spacing w:before="100" w:beforeAutospacing="1" w:after="75" w:line="240" w:lineRule="auto"/>
        <w:rPr>
          <w:rFonts w:ascii="Poppins" w:hAnsi="Poppins" w:cs="Poppins"/>
          <w:color w:val="444444"/>
          <w:sz w:val="21"/>
          <w:szCs w:val="21"/>
        </w:rPr>
      </w:pPr>
      <w:r w:rsidRPr="00596D8E">
        <w:rPr>
          <w:rStyle w:val="Strong"/>
          <w:rFonts w:ascii="Poppins" w:hAnsi="Poppins" w:cs="Poppins"/>
          <w:color w:val="444444"/>
          <w:sz w:val="21"/>
          <w:szCs w:val="21"/>
          <w:highlight w:val="yellow"/>
        </w:rPr>
        <w:t>Longitudinal Waves</w:t>
      </w:r>
      <w:r>
        <w:rPr>
          <w:rFonts w:ascii="Poppins" w:hAnsi="Poppins" w:cs="Poppins"/>
          <w:color w:val="444444"/>
          <w:sz w:val="21"/>
          <w:szCs w:val="21"/>
        </w:rPr>
        <w:t> – Longitudinal waves are the waves in which the motion of the particle is in the same direction as the propagation of the wave.</w:t>
      </w:r>
    </w:p>
    <w:p w14:paraId="6DC8E042"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Although they are different, there is one property common between them and that is the transportation of energy. An object in simple harmonic motion has an energy of</w:t>
      </w:r>
    </w:p>
    <w:p w14:paraId="5B0EE1D9" w14:textId="77777777" w:rsidR="00596D8E" w:rsidRPr="00596D8E" w:rsidRDefault="00596D8E" w:rsidP="00596D8E">
      <w:pPr>
        <w:rPr>
          <w:rFonts w:ascii="Poppins" w:eastAsia="Times New Roman" w:hAnsi="Poppins" w:cs="Poppins"/>
          <w:color w:val="444444"/>
          <w:sz w:val="21"/>
          <w:szCs w:val="21"/>
        </w:rPr>
      </w:pPr>
      <m:oMathPara>
        <m:oMath>
          <m:eqArr>
            <m:eqArrPr>
              <m:ctrlPr>
                <w:rPr>
                  <w:rFonts w:ascii="Cambria Math" w:hAnsi="Cambria Math" w:cs="Poppins"/>
                  <w:color w:val="444444"/>
                  <w:sz w:val="21"/>
                  <w:szCs w:val="21"/>
                  <w:highlight w:val="yellow"/>
                </w:rPr>
              </m:ctrlPr>
            </m:eqArrPr>
            <m:e>
              <m:r>
                <w:rPr>
                  <w:rFonts w:ascii="Cambria Math" w:hAnsi="Cambria Math" w:cs="Poppins"/>
                  <w:color w:val="444444"/>
                  <w:sz w:val="21"/>
                  <w:szCs w:val="21"/>
                  <w:highlight w:val="yellow"/>
                </w:rPr>
                <m:t>E=</m:t>
              </m:r>
              <m:f>
                <m:fPr>
                  <m:ctrlPr>
                    <w:rPr>
                      <w:rFonts w:ascii="Cambria Math" w:hAnsi="Cambria Math" w:cs="Poppins"/>
                      <w:color w:val="444444"/>
                      <w:sz w:val="21"/>
                      <w:szCs w:val="21"/>
                      <w:highlight w:val="yellow"/>
                    </w:rPr>
                  </m:ctrlPr>
                </m:fPr>
                <m:num>
                  <m:r>
                    <w:rPr>
                      <w:rFonts w:ascii="Cambria Math" w:hAnsi="Cambria Math" w:cs="Poppins"/>
                      <w:color w:val="444444"/>
                      <w:sz w:val="21"/>
                      <w:szCs w:val="21"/>
                      <w:highlight w:val="yellow"/>
                    </w:rPr>
                    <m:t>1</m:t>
                  </m:r>
                </m:num>
                <m:den>
                  <m:r>
                    <w:rPr>
                      <w:rFonts w:ascii="Cambria Math" w:hAnsi="Cambria Math" w:cs="Poppins"/>
                      <w:color w:val="444444"/>
                      <w:sz w:val="21"/>
                      <w:szCs w:val="21"/>
                      <w:highlight w:val="yellow"/>
                    </w:rPr>
                    <m:t>2</m:t>
                  </m:r>
                </m:den>
              </m:f>
              <m:r>
                <w:rPr>
                  <w:rFonts w:ascii="Cambria Math" w:hAnsi="Cambria Math" w:cs="Poppins"/>
                  <w:color w:val="444444"/>
                  <w:sz w:val="21"/>
                  <w:szCs w:val="21"/>
                  <w:highlight w:val="yellow"/>
                </w:rPr>
                <m:t>k</m:t>
              </m:r>
              <m:sSup>
                <m:sSupPr>
                  <m:ctrlPr>
                    <w:rPr>
                      <w:rFonts w:ascii="Cambria Math" w:hAnsi="Cambria Math" w:cs="Poppins"/>
                      <w:color w:val="444444"/>
                      <w:sz w:val="21"/>
                      <w:szCs w:val="21"/>
                      <w:highlight w:val="yellow"/>
                    </w:rPr>
                  </m:ctrlPr>
                </m:sSupPr>
                <m:e>
                  <m:r>
                    <w:rPr>
                      <w:rFonts w:ascii="Cambria Math" w:hAnsi="Cambria Math" w:cs="Poppins"/>
                      <w:color w:val="444444"/>
                      <w:sz w:val="21"/>
                      <w:szCs w:val="21"/>
                      <w:highlight w:val="yellow"/>
                    </w:rPr>
                    <m:t>A</m:t>
                  </m:r>
                </m:e>
                <m:sup>
                  <m:r>
                    <w:rPr>
                      <w:rFonts w:ascii="Cambria Math" w:hAnsi="Cambria Math" w:cs="Poppins"/>
                      <w:color w:val="444444"/>
                      <w:sz w:val="21"/>
                      <w:szCs w:val="21"/>
                      <w:highlight w:val="yellow"/>
                    </w:rPr>
                    <m:t>2</m:t>
                  </m:r>
                </m:sup>
              </m:sSup>
            </m:e>
          </m:eqArr>
        </m:oMath>
      </m:oMathPara>
    </w:p>
    <w:p w14:paraId="74D6729A" w14:textId="597AE779" w:rsidR="00596D8E" w:rsidRPr="00596D8E" w:rsidRDefault="00596D8E" w:rsidP="00596D8E">
      <w:pPr>
        <w:rPr>
          <w:rFonts w:ascii="Poppins" w:eastAsia="Times New Roman" w:hAnsi="Poppins" w:cs="Poppins"/>
          <w:sz w:val="24"/>
          <w:szCs w:val="24"/>
        </w:rPr>
      </w:pPr>
      <w:r>
        <w:rPr>
          <w:rFonts w:ascii="Poppins" w:hAnsi="Poppins" w:cs="Poppins"/>
          <w:color w:val="444444"/>
          <w:sz w:val="21"/>
          <w:szCs w:val="21"/>
          <w:shd w:val="clear" w:color="auto" w:fill="FFFFFF"/>
        </w:rPr>
        <w:t>. From this equation, we can concur that the energy of a wave is directly proportional to the square of the amplitude, i.e.</w:t>
      </w:r>
    </w:p>
    <w:p w14:paraId="40B79EC3" w14:textId="77777777" w:rsidR="00596D8E" w:rsidRPr="00596D8E" w:rsidRDefault="00596D8E" w:rsidP="00596D8E">
      <w:pPr>
        <w:rPr>
          <w:rFonts w:ascii="Poppins" w:eastAsia="Times New Roman" w:hAnsi="Poppins" w:cs="Poppins"/>
          <w:color w:val="444444"/>
          <w:sz w:val="21"/>
          <w:szCs w:val="21"/>
        </w:rPr>
      </w:pPr>
      <m:oMathPara>
        <m:oMath>
          <m:eqArr>
            <m:eqArrPr>
              <m:ctrlPr>
                <w:rPr>
                  <w:rFonts w:ascii="Cambria Math" w:hAnsi="Cambria Math" w:cs="Poppins"/>
                  <w:color w:val="444444"/>
                  <w:sz w:val="21"/>
                  <w:szCs w:val="21"/>
                  <w:highlight w:val="yellow"/>
                </w:rPr>
              </m:ctrlPr>
            </m:eqArrPr>
            <m:e>
              <m:r>
                <w:rPr>
                  <w:rFonts w:ascii="Cambria Math" w:hAnsi="Cambria Math" w:cs="Poppins"/>
                  <w:color w:val="444444"/>
                  <w:sz w:val="21"/>
                  <w:szCs w:val="21"/>
                  <w:highlight w:val="yellow"/>
                </w:rPr>
                <m:t>E∝</m:t>
              </m:r>
              <m:sSup>
                <m:sSupPr>
                  <m:ctrlPr>
                    <w:rPr>
                      <w:rFonts w:ascii="Cambria Math" w:hAnsi="Cambria Math" w:cs="Poppins"/>
                      <w:color w:val="444444"/>
                      <w:sz w:val="21"/>
                      <w:szCs w:val="21"/>
                      <w:highlight w:val="yellow"/>
                    </w:rPr>
                  </m:ctrlPr>
                </m:sSupPr>
                <m:e>
                  <m:r>
                    <w:rPr>
                      <w:rFonts w:ascii="Cambria Math" w:hAnsi="Cambria Math" w:cs="Poppins"/>
                      <w:color w:val="444444"/>
                      <w:sz w:val="21"/>
                      <w:szCs w:val="21"/>
                      <w:highlight w:val="yellow"/>
                    </w:rPr>
                    <m:t>A</m:t>
                  </m:r>
                </m:e>
                <m:sup>
                  <m:r>
                    <w:rPr>
                      <w:rFonts w:ascii="Cambria Math" w:hAnsi="Cambria Math" w:cs="Poppins"/>
                      <w:color w:val="444444"/>
                      <w:sz w:val="21"/>
                      <w:szCs w:val="21"/>
                      <w:highlight w:val="yellow"/>
                    </w:rPr>
                    <m:t>2</m:t>
                  </m:r>
                </m:sup>
              </m:sSup>
            </m:e>
          </m:eqArr>
        </m:oMath>
      </m:oMathPara>
    </w:p>
    <w:p w14:paraId="6B371196" w14:textId="089E6C91" w:rsidR="00596D8E" w:rsidRPr="00596D8E" w:rsidRDefault="00596D8E" w:rsidP="00596D8E">
      <w:pPr>
        <w:rPr>
          <w:rFonts w:ascii="Poppins" w:eastAsia="Times New Roman" w:hAnsi="Poppins" w:cs="Poppins"/>
          <w:sz w:val="24"/>
          <w:szCs w:val="24"/>
        </w:rPr>
      </w:pPr>
      <w:r>
        <w:rPr>
          <w:rFonts w:ascii="Poppins" w:hAnsi="Poppins" w:cs="Poppins"/>
          <w:color w:val="444444"/>
          <w:sz w:val="21"/>
          <w:szCs w:val="21"/>
          <w:shd w:val="clear" w:color="auto" w:fill="FFFFFF"/>
        </w:rPr>
        <w:t>. This relationship between the energy and the amplitude is important in figuring out the damage that can be caused by the shock waves from an earthquake. As the waves spread out, they get weaker because they are distributed over more area.</w:t>
      </w:r>
    </w:p>
    <w:p w14:paraId="3AAA963D" w14:textId="77777777" w:rsidR="00596D8E" w:rsidRDefault="00596D8E" w:rsidP="00596D8E">
      <w:pPr>
        <w:pStyle w:val="Heading3"/>
        <w:shd w:val="clear" w:color="auto" w:fill="FFFFFF"/>
        <w:spacing w:before="300" w:after="150" w:line="420" w:lineRule="atLeast"/>
        <w:rPr>
          <w:rFonts w:ascii="Poppins" w:hAnsi="Poppins" w:cs="Poppins"/>
          <w:color w:val="444444"/>
          <w:sz w:val="30"/>
          <w:szCs w:val="30"/>
        </w:rPr>
      </w:pPr>
      <w:r w:rsidRPr="00596D8E">
        <w:rPr>
          <w:rFonts w:ascii="Poppins" w:hAnsi="Poppins" w:cs="Poppins"/>
          <w:color w:val="444444"/>
          <w:sz w:val="30"/>
          <w:szCs w:val="30"/>
          <w:highlight w:val="yellow"/>
        </w:rPr>
        <w:t>Constructive and Destructive Interference</w:t>
      </w:r>
    </w:p>
    <w:p w14:paraId="3D52679F"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phenomenon in which two waves superimpose to form a resultant wave of lower, greater, or the same amplitude is known as interference. Constructive and destructive interference occurs due to the interaction of waves that are correlated with each other either because of the same frequency or because they come from the same source. The interference effects can be observed in all types of waves such as gravity waves and light waves.</w:t>
      </w:r>
    </w:p>
    <w:p w14:paraId="1D5E00DA" w14:textId="537B9F5D"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491BD251" wp14:editId="50D6976A">
            <wp:extent cx="7146290" cy="5296535"/>
            <wp:effectExtent l="0" t="0" r="0" b="0"/>
            <wp:docPr id="129" name="Picture 129" descr="Wave Inter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ave Interference"/>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146290" cy="5296535"/>
                    </a:xfrm>
                    <a:prstGeom prst="rect">
                      <a:avLst/>
                    </a:prstGeom>
                    <a:noFill/>
                    <a:ln>
                      <a:noFill/>
                    </a:ln>
                  </pic:spPr>
                </pic:pic>
              </a:graphicData>
            </a:graphic>
          </wp:inline>
        </w:drawing>
      </w:r>
    </w:p>
    <w:p w14:paraId="3A53669D" w14:textId="77777777" w:rsidR="00596D8E" w:rsidRDefault="00596D8E" w:rsidP="00596D8E">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According to the </w:t>
      </w:r>
      <w:hyperlink r:id="rId289" w:history="1">
        <w:r>
          <w:rPr>
            <w:rStyle w:val="Hyperlink"/>
            <w:rFonts w:ascii="Poppins" w:hAnsi="Poppins" w:cs="Poppins"/>
            <w:color w:val="8C69FF"/>
          </w:rPr>
          <w:t>principle of superposition of the waves</w:t>
        </w:r>
      </w:hyperlink>
      <w:r>
        <w:rPr>
          <w:rFonts w:ascii="Poppins" w:hAnsi="Poppins" w:cs="Poppins"/>
          <w:color w:val="444444"/>
        </w:rPr>
        <w:t xml:space="preserve">, when </w:t>
      </w:r>
      <w:r w:rsidRPr="00596D8E">
        <w:rPr>
          <w:rFonts w:ascii="Poppins" w:hAnsi="Poppins" w:cs="Poppins"/>
          <w:color w:val="444444"/>
          <w:highlight w:val="yellow"/>
        </w:rPr>
        <w:t>two or more propagating waves of the same type are incidents on the same point</w:t>
      </w:r>
      <w:r>
        <w:rPr>
          <w:rFonts w:ascii="Poppins" w:hAnsi="Poppins" w:cs="Poppins"/>
          <w:color w:val="444444"/>
        </w:rPr>
        <w:t xml:space="preserve">, the resultant amplitude is equal to the </w:t>
      </w:r>
      <w:r w:rsidRPr="00596D8E">
        <w:rPr>
          <w:rFonts w:ascii="Poppins" w:hAnsi="Poppins" w:cs="Poppins"/>
          <w:color w:val="444444"/>
          <w:highlight w:val="yellow"/>
        </w:rPr>
        <w:t>vector sum of the amplitudes of the individual waves</w:t>
      </w:r>
      <w:r>
        <w:rPr>
          <w:rFonts w:ascii="Poppins" w:hAnsi="Poppins" w:cs="Poppins"/>
          <w:color w:val="444444"/>
        </w:rPr>
        <w:t xml:space="preserve">. When a </w:t>
      </w:r>
      <w:r w:rsidRPr="00596D8E">
        <w:rPr>
          <w:rFonts w:ascii="Poppins" w:hAnsi="Poppins" w:cs="Poppins"/>
          <w:color w:val="444444"/>
          <w:highlight w:val="yellow"/>
        </w:rPr>
        <w:t>crest o</w:t>
      </w:r>
      <w:r>
        <w:rPr>
          <w:rFonts w:ascii="Poppins" w:hAnsi="Poppins" w:cs="Poppins"/>
          <w:color w:val="444444"/>
        </w:rPr>
        <w:t xml:space="preserve">f a wave meets a </w:t>
      </w:r>
      <w:r w:rsidRPr="00596D8E">
        <w:rPr>
          <w:rFonts w:ascii="Poppins" w:hAnsi="Poppins" w:cs="Poppins"/>
          <w:color w:val="444444"/>
          <w:highlight w:val="yellow"/>
        </w:rPr>
        <w:t>crest</w:t>
      </w:r>
      <w:r>
        <w:rPr>
          <w:rFonts w:ascii="Poppins" w:hAnsi="Poppins" w:cs="Poppins"/>
          <w:color w:val="444444"/>
        </w:rPr>
        <w:t xml:space="preserve"> of another wave of the same frequency at the same point, then the </w:t>
      </w:r>
      <w:r w:rsidRPr="00596D8E">
        <w:rPr>
          <w:rFonts w:ascii="Poppins" w:hAnsi="Poppins" w:cs="Poppins"/>
          <w:color w:val="444444"/>
          <w:highlight w:val="yellow"/>
        </w:rPr>
        <w:t>resultant amplitude is the sum</w:t>
      </w:r>
      <w:r>
        <w:rPr>
          <w:rFonts w:ascii="Poppins" w:hAnsi="Poppins" w:cs="Poppins"/>
          <w:color w:val="444444"/>
        </w:rPr>
        <w:t xml:space="preserve"> of the individual amplitudes. This type of interference is known as </w:t>
      </w:r>
      <w:r w:rsidRPr="00596D8E">
        <w:rPr>
          <w:rFonts w:ascii="Poppins" w:hAnsi="Poppins" w:cs="Poppins"/>
          <w:color w:val="444444"/>
          <w:highlight w:val="yellow"/>
        </w:rPr>
        <w:t>constructive interference</w:t>
      </w:r>
      <w:r>
        <w:rPr>
          <w:rFonts w:ascii="Poppins" w:hAnsi="Poppins" w:cs="Poppins"/>
          <w:color w:val="444444"/>
        </w:rPr>
        <w:t xml:space="preserve">. If a </w:t>
      </w:r>
      <w:r w:rsidRPr="00596D8E">
        <w:rPr>
          <w:rFonts w:ascii="Poppins" w:hAnsi="Poppins" w:cs="Poppins"/>
          <w:color w:val="444444"/>
          <w:highlight w:val="yellow"/>
        </w:rPr>
        <w:t>crest o</w:t>
      </w:r>
      <w:r>
        <w:rPr>
          <w:rFonts w:ascii="Poppins" w:hAnsi="Poppins" w:cs="Poppins"/>
          <w:color w:val="444444"/>
        </w:rPr>
        <w:t xml:space="preserve">f a wave meets a </w:t>
      </w:r>
      <w:r w:rsidRPr="00596D8E">
        <w:rPr>
          <w:rFonts w:ascii="Poppins" w:hAnsi="Poppins" w:cs="Poppins"/>
          <w:color w:val="444444"/>
          <w:highlight w:val="yellow"/>
        </w:rPr>
        <w:t>trough of</w:t>
      </w:r>
      <w:r>
        <w:rPr>
          <w:rFonts w:ascii="Poppins" w:hAnsi="Poppins" w:cs="Poppins"/>
          <w:color w:val="444444"/>
        </w:rPr>
        <w:t xml:space="preserve"> another wave, then the resulting amplitude is equal to the di</w:t>
      </w:r>
      <w:r w:rsidRPr="00596D8E">
        <w:rPr>
          <w:rFonts w:ascii="Poppins" w:hAnsi="Poppins" w:cs="Poppins"/>
          <w:color w:val="444444"/>
          <w:highlight w:val="yellow"/>
        </w:rPr>
        <w:t>fference</w:t>
      </w:r>
      <w:r>
        <w:rPr>
          <w:rFonts w:ascii="Poppins" w:hAnsi="Poppins" w:cs="Poppins"/>
          <w:color w:val="444444"/>
        </w:rPr>
        <w:t xml:space="preserve"> in the individual amplitudes and this is known as </w:t>
      </w:r>
      <w:r w:rsidRPr="00596D8E">
        <w:rPr>
          <w:rFonts w:ascii="Poppins" w:hAnsi="Poppins" w:cs="Poppins"/>
          <w:color w:val="444444"/>
          <w:highlight w:val="yellow"/>
        </w:rPr>
        <w:t>destructive interference.</w:t>
      </w:r>
    </w:p>
    <w:p w14:paraId="184E254B" w14:textId="3C3D90FD" w:rsidR="00825BC5" w:rsidRDefault="00825BC5" w:rsidP="00825BC5">
      <w:pPr>
        <w:shd w:val="clear" w:color="auto" w:fill="FFFFFF"/>
        <w:spacing w:after="240" w:line="360" w:lineRule="atLeast"/>
        <w:rPr>
          <w:rFonts w:ascii="Poppins" w:hAnsi="Poppins" w:cs="Poppins"/>
          <w:sz w:val="32"/>
          <w:szCs w:val="32"/>
        </w:rPr>
      </w:pPr>
    </w:p>
    <w:p w14:paraId="20F00777" w14:textId="335B13A2" w:rsidR="007B6AF3" w:rsidRDefault="007B6AF3" w:rsidP="00825BC5">
      <w:pPr>
        <w:shd w:val="clear" w:color="auto" w:fill="FFFFFF"/>
        <w:spacing w:after="240" w:line="360" w:lineRule="atLeast"/>
        <w:rPr>
          <w:rFonts w:ascii="Poppins" w:hAnsi="Poppins" w:cs="Poppins"/>
          <w:sz w:val="32"/>
          <w:szCs w:val="32"/>
        </w:rPr>
      </w:pPr>
    </w:p>
    <w:p w14:paraId="480CF88E" w14:textId="34A83D19" w:rsidR="007B6AF3" w:rsidRDefault="007B6AF3" w:rsidP="00825BC5">
      <w:pPr>
        <w:shd w:val="clear" w:color="auto" w:fill="FFFFFF"/>
        <w:spacing w:after="240" w:line="360" w:lineRule="atLeast"/>
        <w:rPr>
          <w:rFonts w:ascii="Poppins" w:hAnsi="Poppins" w:cs="Poppins"/>
          <w:sz w:val="32"/>
          <w:szCs w:val="32"/>
        </w:rPr>
      </w:pPr>
    </w:p>
    <w:p w14:paraId="353CB5EF" w14:textId="48D640A4" w:rsidR="007B6AF3" w:rsidRDefault="007B6AF3" w:rsidP="007B6AF3">
      <w:pPr>
        <w:pStyle w:val="Heading1"/>
        <w:rPr>
          <w:sz w:val="72"/>
          <w:szCs w:val="72"/>
        </w:rPr>
      </w:pPr>
      <w:r>
        <w:rPr>
          <w:sz w:val="72"/>
          <w:szCs w:val="72"/>
        </w:rPr>
        <w:t>ELECTROSTATICS</w:t>
      </w:r>
    </w:p>
    <w:p w14:paraId="5E7A9F2E" w14:textId="21398C1E" w:rsidR="007B6AF3" w:rsidRDefault="007B6AF3" w:rsidP="007B6AF3"/>
    <w:p w14:paraId="38D63B3D" w14:textId="77777777" w:rsidR="007B6AF3" w:rsidRPr="007B6AF3" w:rsidRDefault="007B6AF3" w:rsidP="007B6AF3">
      <w:pPr>
        <w:pStyle w:val="Heading3"/>
        <w:shd w:val="clear" w:color="auto" w:fill="FFFFFF"/>
        <w:spacing w:before="300" w:after="150" w:line="420" w:lineRule="atLeast"/>
        <w:rPr>
          <w:rFonts w:ascii="Poppins" w:hAnsi="Poppins" w:cs="Poppins"/>
          <w:color w:val="444444"/>
          <w:sz w:val="30"/>
          <w:szCs w:val="30"/>
          <w:highlight w:val="yellow"/>
        </w:rPr>
      </w:pPr>
      <w:r w:rsidRPr="007B6AF3">
        <w:rPr>
          <w:rFonts w:ascii="Poppins" w:hAnsi="Poppins" w:cs="Poppins"/>
          <w:color w:val="444444"/>
          <w:sz w:val="30"/>
          <w:szCs w:val="30"/>
          <w:highlight w:val="yellow"/>
        </w:rPr>
        <w:t>Electric Charge Definition</w:t>
      </w:r>
    </w:p>
    <w:p w14:paraId="0DAB6F7A"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sidRPr="007B6AF3">
        <w:rPr>
          <w:rFonts w:ascii="Poppins" w:hAnsi="Poppins" w:cs="Poppins"/>
          <w:color w:val="444444"/>
          <w:highlight w:val="yellow"/>
        </w:rPr>
        <w:t>Electric charge can be defined</w:t>
      </w:r>
      <w:r>
        <w:rPr>
          <w:rFonts w:ascii="Poppins" w:hAnsi="Poppins" w:cs="Poppins"/>
          <w:color w:val="444444"/>
        </w:rPr>
        <w:t xml:space="preserve"> as a fundamental property of subatomic particles that gives rise to the phenomenon of experiencing force in the presence of electric and magnetic fields. These fields exert influence on charged particles, resulting in observable effects.</w:t>
      </w:r>
    </w:p>
    <w:p w14:paraId="04E04668"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Types of Electric Charge</w:t>
      </w:r>
    </w:p>
    <w:p w14:paraId="2AF9C844"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Electric charge comes in two main types: </w:t>
      </w:r>
      <w:r w:rsidRPr="007B6AF3">
        <w:rPr>
          <w:rStyle w:val="Strong"/>
          <w:rFonts w:ascii="Poppins" w:hAnsi="Poppins" w:cs="Poppins"/>
          <w:color w:val="444444"/>
          <w:highlight w:val="yellow"/>
        </w:rPr>
        <w:t>positive and negative charge</w:t>
      </w:r>
      <w:r>
        <w:rPr>
          <w:rStyle w:val="Strong"/>
          <w:rFonts w:ascii="Poppins" w:hAnsi="Poppins" w:cs="Poppins"/>
          <w:color w:val="444444"/>
        </w:rPr>
        <w:t>s</w:t>
      </w:r>
      <w:r>
        <w:rPr>
          <w:rFonts w:ascii="Poppins" w:hAnsi="Poppins" w:cs="Poppins"/>
          <w:color w:val="444444"/>
        </w:rPr>
        <w:t>. Positive charges are associated with protons, which are subatomic particles residing in the nucleus of an atom. They are represented by the symbol “+”. On the other hand, negative charges are linked to electrons, which orbit the atomic nucleus and are denoted by the symbol “-“.</w:t>
      </w:r>
    </w:p>
    <w:p w14:paraId="4B84B34B"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distinction between positive and negative charges plays a vital role in comprehending the behaviour of electrically charged objects. Opposite charges, such as positive and negative, attract each other, while like charges, such as positive and positive or negative and negative, repel each other. This fundamental principle is the foundation for various concepts in electromagnetism and is pivotal in understanding the interaction of charged particles.</w:t>
      </w:r>
    </w:p>
    <w:p w14:paraId="3CDF0EE0" w14:textId="4221F51E"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13717579" wp14:editId="3A2BECA3">
            <wp:extent cx="7146290" cy="3931920"/>
            <wp:effectExtent l="0" t="0" r="0" b="0"/>
            <wp:docPr id="132" name="Picture 132" descr="Electric 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ectric Charg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7146290" cy="3931920"/>
                    </a:xfrm>
                    <a:prstGeom prst="rect">
                      <a:avLst/>
                    </a:prstGeom>
                    <a:noFill/>
                    <a:ln>
                      <a:noFill/>
                    </a:ln>
                  </pic:spPr>
                </pic:pic>
              </a:graphicData>
            </a:graphic>
          </wp:inline>
        </w:drawing>
      </w:r>
    </w:p>
    <w:p w14:paraId="544A7DEB"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an object carries a negative charge, it possesses an excess of electrons compared to protons. Conversely, a positive charge indicates an excess of protons relative to electrons.</w:t>
      </w:r>
    </w:p>
    <w:p w14:paraId="48CD7258"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It’s important to note that when an equal number of positive and negative charges are present, they cancel each other out, resulting in a neutral state for the object.</w:t>
      </w:r>
    </w:p>
    <w:p w14:paraId="0CA868DF"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By grasping the definition of electric charge and recognizing the significance of positive and negative charges, one can understand the fundamental principles governing electricity and magnetism.</w:t>
      </w:r>
    </w:p>
    <w:p w14:paraId="33CBF0C1"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Note:</w:t>
      </w:r>
      <w:r>
        <w:rPr>
          <w:rFonts w:ascii="Poppins" w:hAnsi="Poppins" w:cs="Poppins"/>
          <w:color w:val="444444"/>
        </w:rPr>
        <w:t> In the context of electric charge, the terms “attraction” and “repulsion” are used to describe how charges interact with each other.</w:t>
      </w:r>
    </w:p>
    <w:p w14:paraId="31DFE95E"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Is Electric Charge a Vector Quantity?</w:t>
      </w:r>
    </w:p>
    <w:p w14:paraId="76087909"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No, electric charge is not a vector quantity; it is a </w:t>
      </w:r>
      <w:r w:rsidRPr="001318AC">
        <w:rPr>
          <w:rFonts w:ascii="Poppins" w:hAnsi="Poppins" w:cs="Poppins"/>
          <w:color w:val="444444"/>
        </w:rPr>
        <w:t>scalar quantity</w:t>
      </w:r>
      <w:r w:rsidRPr="001318AC">
        <w:rPr>
          <w:rFonts w:ascii="Poppins" w:hAnsi="Poppins" w:cs="Poppins"/>
          <w:color w:val="444444"/>
          <w:highlight w:val="yellow"/>
        </w:rPr>
        <w:t>.</w:t>
      </w:r>
      <w:r>
        <w:rPr>
          <w:rFonts w:ascii="Poppins" w:hAnsi="Poppins" w:cs="Poppins"/>
          <w:color w:val="444444"/>
        </w:rPr>
        <w:t xml:space="preserve"> While vectors have both magnitude and direction and obey vector addition laws like the triangle law and parallelogram law, electric charge does not exhibit these properties. When currents meet at a junction, the resulting current is determined by the </w:t>
      </w:r>
      <w:r w:rsidRPr="001318AC">
        <w:rPr>
          <w:rFonts w:ascii="Poppins" w:hAnsi="Poppins" w:cs="Poppins"/>
          <w:color w:val="444444"/>
          <w:highlight w:val="yellow"/>
        </w:rPr>
        <w:t>algebraic sum</w:t>
      </w:r>
      <w:r>
        <w:rPr>
          <w:rFonts w:ascii="Poppins" w:hAnsi="Poppins" w:cs="Poppins"/>
          <w:color w:val="444444"/>
        </w:rPr>
        <w:t xml:space="preserve"> of the individual currents rather than their vector sum. Thus, </w:t>
      </w:r>
      <w:r w:rsidRPr="001318AC">
        <w:rPr>
          <w:rFonts w:ascii="Poppins" w:hAnsi="Poppins" w:cs="Poppins"/>
          <w:color w:val="444444"/>
          <w:highlight w:val="yellow"/>
        </w:rPr>
        <w:t>electric charge is considered a </w:t>
      </w:r>
      <w:hyperlink r:id="rId291" w:history="1">
        <w:r w:rsidRPr="001318AC">
          <w:rPr>
            <w:rStyle w:val="Hyperlink"/>
            <w:rFonts w:ascii="Poppins" w:hAnsi="Poppins" w:cs="Poppins"/>
            <w:color w:val="8C69FF"/>
            <w:highlight w:val="yellow"/>
          </w:rPr>
          <w:t>scalar quantity</w:t>
        </w:r>
      </w:hyperlink>
      <w:r w:rsidRPr="001318AC">
        <w:rPr>
          <w:rFonts w:ascii="Poppins" w:hAnsi="Poppins" w:cs="Poppins"/>
          <w:color w:val="444444"/>
          <w:highlight w:val="yellow"/>
        </w:rPr>
        <w:t>, despite having magnitude and direction</w:t>
      </w:r>
      <w:r>
        <w:rPr>
          <w:rFonts w:ascii="Poppins" w:hAnsi="Poppins" w:cs="Poppins"/>
          <w:color w:val="444444"/>
        </w:rPr>
        <w:t>.</w:t>
      </w:r>
    </w:p>
    <w:p w14:paraId="3E184FD2" w14:textId="77777777" w:rsidR="007B6AF3" w:rsidRDefault="007B6AF3" w:rsidP="007B6AF3">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Measuring Electric Charge</w:t>
      </w:r>
    </w:p>
    <w:p w14:paraId="45BB0760"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Coloumb is the unit of electric charge.</w:t>
      </w:r>
    </w:p>
    <w:p w14:paraId="3316D0C8" w14:textId="77777777" w:rsidR="007B6AF3" w:rsidRDefault="007B6AF3" w:rsidP="007B6AF3">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w:t>
      </w:r>
      <w:r w:rsidRPr="001318AC">
        <w:rPr>
          <w:rFonts w:ascii="Poppins" w:hAnsi="Poppins" w:cs="Poppins"/>
          <w:color w:val="444444"/>
          <w:highlight w:val="yellow"/>
        </w:rPr>
        <w:t>One coulomb is the quantity of charge transferred in one second.”</w:t>
      </w:r>
    </w:p>
    <w:p w14:paraId="0D545982"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Mathematically, the definition of a coloumb is represented as:</w:t>
      </w:r>
    </w:p>
    <w:p w14:paraId="77FA8353" w14:textId="77777777" w:rsidR="007B6AF3" w:rsidRDefault="007B6AF3" w:rsidP="007B6AF3">
      <w:pPr>
        <w:pStyle w:val="NormalWeb"/>
        <w:shd w:val="clear" w:color="auto" w:fill="FFFFFF"/>
        <w:spacing w:before="0" w:beforeAutospacing="0" w:after="0" w:afterAutospacing="0" w:line="360" w:lineRule="atLeast"/>
        <w:rPr>
          <w:rFonts w:ascii="Poppins" w:hAnsi="Poppins" w:cs="Poppins"/>
          <w:color w:val="444444"/>
        </w:rPr>
      </w:pPr>
      <w:r w:rsidRPr="001318AC">
        <w:rPr>
          <w:rFonts w:ascii="Poppins" w:hAnsi="Poppins" w:cs="Poppins"/>
          <w:color w:val="444444"/>
          <w:highlight w:val="yellow"/>
        </w:rPr>
        <w:t>Q = I.t</w:t>
      </w:r>
    </w:p>
    <w:p w14:paraId="608D02B5"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In the equation, Q is the electric charge, I is the electric current and t is the time.</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7B6AF3" w14:paraId="7F396975" w14:textId="77777777" w:rsidTr="007B6AF3">
        <w:trPr>
          <w:tblCellSpacing w:w="15" w:type="dxa"/>
        </w:trPr>
        <w:tc>
          <w:tcPr>
            <w:tcW w:w="0" w:type="auto"/>
            <w:tcBorders>
              <w:bottom w:val="single" w:sz="6" w:space="0" w:color="444444"/>
            </w:tcBorders>
            <w:shd w:val="clear" w:color="auto" w:fill="F1EDFF"/>
            <w:vAlign w:val="center"/>
            <w:hideMark/>
          </w:tcPr>
          <w:p w14:paraId="1CADC7D3" w14:textId="77777777" w:rsidR="007B6AF3" w:rsidRDefault="007B6AF3">
            <w:pPr>
              <w:spacing w:after="330" w:line="300" w:lineRule="atLeast"/>
              <w:rPr>
                <w:rFonts w:ascii="Times New Roman" w:hAnsi="Times New Roman" w:cs="Times New Roman"/>
                <w:sz w:val="21"/>
                <w:szCs w:val="21"/>
              </w:rPr>
            </w:pPr>
            <w:r>
              <w:rPr>
                <w:b/>
                <w:bCs/>
                <w:sz w:val="21"/>
                <w:szCs w:val="21"/>
                <w:u w:val="single"/>
              </w:rPr>
              <w:t>Related Links</w:t>
            </w:r>
          </w:p>
          <w:p w14:paraId="51D7BCF9" w14:textId="77777777" w:rsidR="007B6AF3" w:rsidRDefault="007B6AF3" w:rsidP="00305392">
            <w:pPr>
              <w:numPr>
                <w:ilvl w:val="0"/>
                <w:numId w:val="101"/>
              </w:numPr>
              <w:spacing w:before="100" w:beforeAutospacing="1" w:after="75" w:line="300" w:lineRule="atLeast"/>
              <w:rPr>
                <w:sz w:val="21"/>
                <w:szCs w:val="21"/>
              </w:rPr>
            </w:pPr>
            <w:r>
              <w:rPr>
                <w:sz w:val="21"/>
                <w:szCs w:val="21"/>
              </w:rPr>
              <w:fldChar w:fldCharType="begin"/>
            </w:r>
            <w:r>
              <w:rPr>
                <w:sz w:val="21"/>
                <w:szCs w:val="21"/>
              </w:rPr>
              <w:instrText xml:space="preserve"> HYPERLINK "https://byjus.com/physics/ampere/" </w:instrText>
            </w:r>
            <w:r>
              <w:rPr>
                <w:sz w:val="21"/>
                <w:szCs w:val="21"/>
              </w:rPr>
              <w:fldChar w:fldCharType="separate"/>
            </w:r>
            <w:ins w:id="35" w:author="Unknown">
              <w:r>
                <w:rPr>
                  <w:rStyle w:val="Hyperlink"/>
                  <w:color w:val="8C69FF"/>
                  <w:sz w:val="21"/>
                  <w:szCs w:val="21"/>
                </w:rPr>
                <w:t>Ampere</w:t>
              </w:r>
            </w:ins>
            <w:r>
              <w:rPr>
                <w:sz w:val="21"/>
                <w:szCs w:val="21"/>
              </w:rPr>
              <w:fldChar w:fldCharType="end"/>
            </w:r>
          </w:p>
          <w:p w14:paraId="5C7975B2" w14:textId="77777777" w:rsidR="007B6AF3" w:rsidRDefault="007B6AF3" w:rsidP="00305392">
            <w:pPr>
              <w:numPr>
                <w:ilvl w:val="0"/>
                <w:numId w:val="101"/>
              </w:numPr>
              <w:spacing w:before="100" w:beforeAutospacing="1" w:after="75" w:line="300" w:lineRule="atLeast"/>
              <w:rPr>
                <w:sz w:val="21"/>
                <w:szCs w:val="21"/>
              </w:rPr>
            </w:pPr>
            <w:r>
              <w:rPr>
                <w:sz w:val="21"/>
                <w:szCs w:val="21"/>
              </w:rPr>
              <w:fldChar w:fldCharType="begin"/>
            </w:r>
            <w:r>
              <w:rPr>
                <w:sz w:val="21"/>
                <w:szCs w:val="21"/>
              </w:rPr>
              <w:instrText xml:space="preserve"> HYPERLINK "https://byjus.com/physics/electric-field-of-point-charge/" </w:instrText>
            </w:r>
            <w:r>
              <w:rPr>
                <w:sz w:val="21"/>
                <w:szCs w:val="21"/>
              </w:rPr>
              <w:fldChar w:fldCharType="separate"/>
            </w:r>
            <w:ins w:id="36" w:author="Unknown">
              <w:r>
                <w:rPr>
                  <w:rStyle w:val="Hyperlink"/>
                  <w:color w:val="8C69FF"/>
                  <w:sz w:val="21"/>
                  <w:szCs w:val="21"/>
                </w:rPr>
                <w:t>Electric Field of a Point Charge</w:t>
              </w:r>
            </w:ins>
            <w:r>
              <w:rPr>
                <w:sz w:val="21"/>
                <w:szCs w:val="21"/>
              </w:rPr>
              <w:fldChar w:fldCharType="end"/>
            </w:r>
          </w:p>
          <w:p w14:paraId="3AA51451" w14:textId="77777777" w:rsidR="007B6AF3" w:rsidRDefault="007B6AF3" w:rsidP="00305392">
            <w:pPr>
              <w:numPr>
                <w:ilvl w:val="0"/>
                <w:numId w:val="101"/>
              </w:numPr>
              <w:spacing w:before="100" w:beforeAutospacing="1" w:after="75" w:line="300" w:lineRule="atLeast"/>
              <w:rPr>
                <w:sz w:val="21"/>
                <w:szCs w:val="21"/>
              </w:rPr>
            </w:pPr>
            <w:r>
              <w:rPr>
                <w:sz w:val="21"/>
                <w:szCs w:val="21"/>
              </w:rPr>
              <w:fldChar w:fldCharType="begin"/>
            </w:r>
            <w:r>
              <w:rPr>
                <w:sz w:val="21"/>
                <w:szCs w:val="21"/>
              </w:rPr>
              <w:instrText xml:space="preserve"> HYPERLINK "https://byjus.com/physics/current-electricity/" </w:instrText>
            </w:r>
            <w:r>
              <w:rPr>
                <w:sz w:val="21"/>
                <w:szCs w:val="21"/>
              </w:rPr>
              <w:fldChar w:fldCharType="separate"/>
            </w:r>
            <w:ins w:id="37" w:author="Unknown">
              <w:r>
                <w:rPr>
                  <w:rStyle w:val="Hyperlink"/>
                  <w:color w:val="8C69FF"/>
                  <w:sz w:val="21"/>
                  <w:szCs w:val="21"/>
                </w:rPr>
                <w:t>Current Electricity</w:t>
              </w:r>
            </w:ins>
            <w:r>
              <w:rPr>
                <w:sz w:val="21"/>
                <w:szCs w:val="21"/>
              </w:rPr>
              <w:fldChar w:fldCharType="end"/>
            </w:r>
          </w:p>
          <w:p w14:paraId="6A093B6B" w14:textId="77777777" w:rsidR="007B6AF3" w:rsidRDefault="007B6AF3" w:rsidP="00305392">
            <w:pPr>
              <w:numPr>
                <w:ilvl w:val="0"/>
                <w:numId w:val="101"/>
              </w:numPr>
              <w:spacing w:before="100" w:beforeAutospacing="1" w:after="75" w:line="300" w:lineRule="atLeast"/>
              <w:rPr>
                <w:sz w:val="21"/>
                <w:szCs w:val="21"/>
              </w:rPr>
            </w:pPr>
            <w:r>
              <w:rPr>
                <w:sz w:val="21"/>
                <w:szCs w:val="21"/>
              </w:rPr>
              <w:fldChar w:fldCharType="begin"/>
            </w:r>
            <w:r>
              <w:rPr>
                <w:sz w:val="21"/>
                <w:szCs w:val="21"/>
              </w:rPr>
              <w:instrText xml:space="preserve"> HYPERLINK "https://byjus.com/physics/static-electricity/" </w:instrText>
            </w:r>
            <w:r>
              <w:rPr>
                <w:sz w:val="21"/>
                <w:szCs w:val="21"/>
              </w:rPr>
              <w:fldChar w:fldCharType="separate"/>
            </w:r>
            <w:ins w:id="38" w:author="Unknown">
              <w:r>
                <w:rPr>
                  <w:rStyle w:val="Hyperlink"/>
                  <w:color w:val="8C69FF"/>
                  <w:sz w:val="21"/>
                  <w:szCs w:val="21"/>
                </w:rPr>
                <w:t>Static Electrcity</w:t>
              </w:r>
            </w:ins>
            <w:r>
              <w:rPr>
                <w:sz w:val="21"/>
                <w:szCs w:val="21"/>
              </w:rPr>
              <w:fldChar w:fldCharType="end"/>
            </w:r>
          </w:p>
        </w:tc>
      </w:tr>
    </w:tbl>
    <w:p w14:paraId="588FBBCB" w14:textId="77777777" w:rsidR="007B6AF3" w:rsidRDefault="007B6AF3" w:rsidP="007B6AF3">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Properties of Electric Charge</w:t>
      </w:r>
    </w:p>
    <w:p w14:paraId="1D243231"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Electric charge possesses several important properties that help us understand its behaviour. Let’s explore these properties:</w:t>
      </w:r>
    </w:p>
    <w:p w14:paraId="10A6344E"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sidRPr="001318AC">
        <w:rPr>
          <w:rFonts w:ascii="inherit" w:hAnsi="inherit" w:cs="Poppins"/>
          <w:color w:val="444444"/>
          <w:sz w:val="30"/>
          <w:szCs w:val="30"/>
          <w:highlight w:val="yellow"/>
        </w:rPr>
        <w:t>Additivity of Electric Charge</w:t>
      </w:r>
    </w:p>
    <w:p w14:paraId="53315825"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charges combine, their magnitudes add up algebraically. For example, if we have a positive charge of +3 units and a negative charge of -2 units, the resulting charge would be +1 unit.</w:t>
      </w:r>
    </w:p>
    <w:p w14:paraId="270F6C0B"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Conservation of Electric Charge:</w:t>
      </w:r>
    </w:p>
    <w:p w14:paraId="15B0AB5B"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 an isolated system, electric charge is conserved. This means that the total electric charge within the system remains constant over time. The algebraic sum of all the charges present in the system remains the same.</w:t>
      </w:r>
    </w:p>
    <w:p w14:paraId="35AA6EDE"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Quantization of Electric Charge</w:t>
      </w:r>
    </w:p>
    <w:p w14:paraId="666C05F3"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Electric charge comes in discrete, indivisible units called elementary charges. The </w:t>
      </w:r>
      <w:r w:rsidRPr="001318AC">
        <w:rPr>
          <w:rFonts w:ascii="Poppins" w:hAnsi="Poppins" w:cs="Poppins"/>
          <w:color w:val="444444"/>
          <w:highlight w:val="yellow"/>
        </w:rPr>
        <w:t>smallest unit of electric charge</w:t>
      </w:r>
      <w:r>
        <w:rPr>
          <w:rFonts w:ascii="Poppins" w:hAnsi="Poppins" w:cs="Poppins"/>
          <w:color w:val="444444"/>
        </w:rPr>
        <w:t xml:space="preserve"> is the charge carried by an electron, which is approximately -</w:t>
      </w:r>
      <w:r w:rsidRPr="001318AC">
        <w:rPr>
          <w:rFonts w:ascii="Poppins" w:hAnsi="Poppins" w:cs="Poppins"/>
          <w:color w:val="444444"/>
          <w:highlight w:val="yellow"/>
        </w:rPr>
        <w:t>1.6 x 10</w:t>
      </w:r>
      <w:r w:rsidRPr="001318AC">
        <w:rPr>
          <w:rFonts w:ascii="Poppins" w:hAnsi="Poppins" w:cs="Poppins"/>
          <w:color w:val="444444"/>
          <w:sz w:val="18"/>
          <w:szCs w:val="18"/>
          <w:highlight w:val="yellow"/>
          <w:vertAlign w:val="superscript"/>
        </w:rPr>
        <w:t>-19</w:t>
      </w:r>
      <w:r w:rsidRPr="001318AC">
        <w:rPr>
          <w:rFonts w:ascii="Poppins" w:hAnsi="Poppins" w:cs="Poppins"/>
          <w:color w:val="444444"/>
          <w:highlight w:val="yellow"/>
        </w:rPr>
        <w:t> coulombs</w:t>
      </w:r>
      <w:r>
        <w:rPr>
          <w:rFonts w:ascii="Poppins" w:hAnsi="Poppins" w:cs="Poppins"/>
          <w:color w:val="444444"/>
        </w:rPr>
        <w:t>. This quantization of charge implies that electric charge cannot be divided into smaller parts.</w:t>
      </w:r>
    </w:p>
    <w:p w14:paraId="592D2A2C"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Understanding these properties helps us comprehend the behaviour of electric charges and their importance in various scientific phenomena.</w:t>
      </w:r>
    </w:p>
    <w:p w14:paraId="34B7AD3B"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Note:</w:t>
      </w:r>
      <w:r>
        <w:rPr>
          <w:rFonts w:ascii="Poppins" w:hAnsi="Poppins" w:cs="Poppins"/>
          <w:color w:val="444444"/>
        </w:rPr>
        <w:t> “Algebraic sum” refers to adding charges, considering their signs (+ or -).</w:t>
      </w:r>
    </w:p>
    <w:p w14:paraId="057D82B5"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To understand the properties of charge in detail, read the article below:</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7B6AF3" w14:paraId="5AEE04E0" w14:textId="77777777" w:rsidTr="007B6AF3">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B0C1E2A" w14:textId="77777777" w:rsidR="007B6AF3" w:rsidRDefault="007B6AF3">
            <w:pPr>
              <w:spacing w:after="330" w:line="300" w:lineRule="atLeast"/>
              <w:rPr>
                <w:rFonts w:ascii="Times New Roman" w:hAnsi="Times New Roman" w:cs="Times New Roman"/>
                <w:sz w:val="21"/>
                <w:szCs w:val="21"/>
              </w:rPr>
            </w:pPr>
            <w:hyperlink r:id="rId292" w:history="1">
              <w:r>
                <w:rPr>
                  <w:rStyle w:val="Hyperlink"/>
                  <w:color w:val="8C69FF"/>
                  <w:sz w:val="21"/>
                  <w:szCs w:val="21"/>
                </w:rPr>
                <w:t>Properties of Electric Charge</w:t>
              </w:r>
            </w:hyperlink>
          </w:p>
        </w:tc>
      </w:tr>
    </w:tbl>
    <w:p w14:paraId="783DFA7C" w14:textId="77777777" w:rsidR="007B6AF3" w:rsidRDefault="007B6AF3" w:rsidP="007B6AF3">
      <w:pPr>
        <w:pStyle w:val="Heading2"/>
        <w:shd w:val="clear" w:color="auto" w:fill="FFFFFF"/>
        <w:spacing w:before="300" w:after="150" w:line="480" w:lineRule="atLeast"/>
        <w:rPr>
          <w:rFonts w:ascii="inherit" w:hAnsi="inherit" w:cs="Poppins"/>
          <w:color w:val="444444"/>
          <w:sz w:val="36"/>
          <w:szCs w:val="36"/>
        </w:rPr>
      </w:pPr>
      <w:r w:rsidRPr="001318AC">
        <w:rPr>
          <w:rFonts w:ascii="inherit" w:hAnsi="inherit" w:cs="Poppins"/>
          <w:color w:val="444444"/>
          <w:highlight w:val="yellow"/>
        </w:rPr>
        <w:t>Coulomb’s Law</w:t>
      </w:r>
    </w:p>
    <w:p w14:paraId="7CBF6393"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We know that like charges repel each other, while unlike charges attract. However, have you ever wondered about the strength of these forces acting between charges? Coulomb’s Law offers us a method to calculate this force precisely.</w:t>
      </w:r>
    </w:p>
    <w:p w14:paraId="555BFA68" w14:textId="77777777" w:rsidR="007B6AF3" w:rsidRDefault="007B6AF3" w:rsidP="007B6AF3">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According to Coulomb’s Law, the magnitude of the electrostatic force between two point charges is directly proportional to the product of their magnitudes and inversely proportional to the square of the distance separating them.</w:t>
      </w:r>
    </w:p>
    <w:p w14:paraId="44A2594C"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Coulomb’s Law is given by the expression:</w:t>
      </w:r>
      <w:r>
        <w:rPr>
          <w:rFonts w:ascii="Poppins" w:hAnsi="Poppins" w:cs="Poppins"/>
          <w:color w:val="444444"/>
        </w:rPr>
        <w:br/>
      </w:r>
    </w:p>
    <w:p w14:paraId="33382B2A" w14:textId="1593BD40" w:rsidR="007B6AF3" w:rsidRDefault="002E2EEC" w:rsidP="007B6AF3">
      <w:pPr>
        <w:shd w:val="clear" w:color="auto" w:fill="FFFFFF"/>
        <w:rPr>
          <w:rFonts w:ascii="Poppins" w:hAnsi="Poppins" w:cs="Poppins"/>
          <w:color w:val="444444"/>
          <w:sz w:val="21"/>
          <w:szCs w:val="21"/>
        </w:rPr>
      </w:pPr>
      <m:oMathPara>
        <m:oMath>
          <m:eqArr>
            <m:eqArrPr>
              <m:ctrlPr>
                <w:rPr>
                  <w:rFonts w:ascii="Cambria Math" w:hAnsi="Cambria Math" w:cs="Poppins"/>
                  <w:color w:val="444444"/>
                  <w:sz w:val="21"/>
                  <w:szCs w:val="21"/>
                </w:rPr>
              </m:ctrlPr>
            </m:eqArrPr>
            <m:e>
              <m:sSub>
                <m:sSubPr>
                  <m:ctrlPr>
                    <w:rPr>
                      <w:rFonts w:ascii="Cambria Math" w:hAnsi="Cambria Math" w:cs="Poppins"/>
                      <w:color w:val="444444"/>
                      <w:sz w:val="21"/>
                      <w:szCs w:val="21"/>
                    </w:rPr>
                  </m:ctrlPr>
                </m:sSubPr>
                <m:e>
                  <m:r>
                    <w:rPr>
                      <w:rFonts w:ascii="Cambria Math" w:hAnsi="Cambria Math" w:cs="Poppins"/>
                      <w:color w:val="444444"/>
                      <w:sz w:val="21"/>
                      <w:szCs w:val="21"/>
                    </w:rPr>
                    <m:t>F</m:t>
                  </m:r>
                </m:e>
                <m:sub>
                  <m:r>
                    <w:rPr>
                      <w:rFonts w:ascii="Cambria Math" w:hAnsi="Cambria Math" w:cs="Poppins"/>
                      <w:color w:val="444444"/>
                      <w:sz w:val="21"/>
                      <w:szCs w:val="21"/>
                    </w:rPr>
                    <m:t>e</m:t>
                  </m:r>
                </m:sub>
              </m:sSub>
              <m:r>
                <w:rPr>
                  <w:rFonts w:ascii="Cambria Math" w:hAnsi="Cambria Math" w:cs="Poppins"/>
                  <w:color w:val="444444"/>
                  <w:sz w:val="21"/>
                  <w:szCs w:val="21"/>
                </w:rPr>
                <m:t>=</m:t>
              </m:r>
              <m:f>
                <m:fPr>
                  <m:ctrlPr>
                    <w:rPr>
                      <w:rFonts w:ascii="Cambria Math" w:hAnsi="Cambria Math" w:cs="Poppins"/>
                      <w:color w:val="444444"/>
                      <w:sz w:val="21"/>
                      <w:szCs w:val="21"/>
                    </w:rPr>
                  </m:ctrlPr>
                </m:fPr>
                <m:num>
                  <m:r>
                    <w:rPr>
                      <w:rFonts w:ascii="Cambria Math" w:hAnsi="Cambria Math" w:cs="Poppins"/>
                      <w:color w:val="444444"/>
                      <w:sz w:val="21"/>
                      <w:szCs w:val="21"/>
                    </w:rPr>
                    <m:t>k</m:t>
                  </m:r>
                  <m:sSub>
                    <m:sSubPr>
                      <m:ctrlPr>
                        <w:rPr>
                          <w:rFonts w:ascii="Cambria Math" w:hAnsi="Cambria Math" w:cs="Poppins"/>
                          <w:color w:val="444444"/>
                          <w:sz w:val="21"/>
                          <w:szCs w:val="21"/>
                        </w:rPr>
                      </m:ctrlPr>
                    </m:sSubPr>
                    <m:e>
                      <m:r>
                        <w:rPr>
                          <w:rFonts w:ascii="Cambria Math" w:hAnsi="Cambria Math" w:cs="Poppins"/>
                          <w:color w:val="444444"/>
                          <w:sz w:val="21"/>
                          <w:szCs w:val="21"/>
                        </w:rPr>
                        <m:t>q</m:t>
                      </m:r>
                    </m:e>
                    <m:sub>
                      <m:r>
                        <w:rPr>
                          <w:rFonts w:ascii="Cambria Math" w:hAnsi="Cambria Math" w:cs="Poppins"/>
                          <w:color w:val="444444"/>
                          <w:sz w:val="21"/>
                          <w:szCs w:val="21"/>
                        </w:rPr>
                        <m:t>1</m:t>
                      </m:r>
                    </m:sub>
                  </m:sSub>
                  <m:sSub>
                    <m:sSubPr>
                      <m:ctrlPr>
                        <w:rPr>
                          <w:rFonts w:ascii="Cambria Math" w:hAnsi="Cambria Math" w:cs="Poppins"/>
                          <w:color w:val="444444"/>
                          <w:sz w:val="21"/>
                          <w:szCs w:val="21"/>
                        </w:rPr>
                      </m:ctrlPr>
                    </m:sSubPr>
                    <m:e>
                      <m:r>
                        <w:rPr>
                          <w:rFonts w:ascii="Cambria Math" w:hAnsi="Cambria Math" w:cs="Poppins"/>
                          <w:color w:val="444444"/>
                          <w:sz w:val="21"/>
                          <w:szCs w:val="21"/>
                        </w:rPr>
                        <m:t>q</m:t>
                      </m:r>
                    </m:e>
                    <m:sub>
                      <m:r>
                        <w:rPr>
                          <w:rFonts w:ascii="Cambria Math" w:hAnsi="Cambria Math" w:cs="Poppins"/>
                          <w:color w:val="444444"/>
                          <w:sz w:val="21"/>
                          <w:szCs w:val="21"/>
                        </w:rPr>
                        <m:t>2</m:t>
                      </m:r>
                    </m:sub>
                  </m:sSub>
                </m:num>
                <m:den>
                  <m:sSup>
                    <m:sSupPr>
                      <m:ctrlPr>
                        <w:rPr>
                          <w:rFonts w:ascii="Cambria Math" w:hAnsi="Cambria Math" w:cs="Poppins"/>
                          <w:color w:val="444444"/>
                          <w:sz w:val="21"/>
                          <w:szCs w:val="21"/>
                        </w:rPr>
                      </m:ctrlPr>
                    </m:sSupPr>
                    <m:e>
                      <m:r>
                        <w:rPr>
                          <w:rFonts w:ascii="Cambria Math" w:hAnsi="Cambria Math" w:cs="Poppins"/>
                          <w:color w:val="444444"/>
                          <w:sz w:val="21"/>
                          <w:szCs w:val="21"/>
                        </w:rPr>
                        <m:t>r</m:t>
                      </m:r>
                    </m:e>
                    <m:sup>
                      <m:r>
                        <w:rPr>
                          <w:rFonts w:ascii="Cambria Math" w:hAnsi="Cambria Math" w:cs="Poppins"/>
                          <w:color w:val="444444"/>
                          <w:sz w:val="21"/>
                          <w:szCs w:val="21"/>
                        </w:rPr>
                        <m:t>2</m:t>
                      </m:r>
                    </m:sup>
                  </m:sSup>
                </m:den>
              </m:f>
            </m:e>
          </m:eqArr>
          <m:r>
            <w:rPr>
              <w:rFonts w:ascii="Poppins" w:hAnsi="Poppins" w:cs="Poppins"/>
              <w:color w:val="444444"/>
              <w:sz w:val="21"/>
              <w:szCs w:val="21"/>
            </w:rPr>
            <w:br/>
          </m:r>
          <m:r>
            <w:rPr>
              <w:rFonts w:ascii="Poppins" w:hAnsi="Poppins" w:cs="Poppins"/>
              <w:color w:val="444444"/>
              <w:sz w:val="21"/>
              <w:szCs w:val="21"/>
            </w:rPr>
            <w:br/>
          </m:r>
        </m:oMath>
      </m:oMathPara>
      <w:r w:rsidR="007B6AF3">
        <w:rPr>
          <w:rFonts w:ascii="Poppins" w:hAnsi="Poppins" w:cs="Poppins"/>
          <w:b/>
          <w:bCs/>
          <w:color w:val="444444"/>
          <w:sz w:val="21"/>
          <w:szCs w:val="21"/>
        </w:rPr>
        <w:t>where F</w:t>
      </w:r>
      <w:r w:rsidR="007B6AF3">
        <w:rPr>
          <w:rFonts w:ascii="Poppins" w:hAnsi="Poppins" w:cs="Poppins"/>
          <w:b/>
          <w:bCs/>
          <w:color w:val="444444"/>
          <w:sz w:val="16"/>
          <w:szCs w:val="16"/>
          <w:vertAlign w:val="subscript"/>
        </w:rPr>
        <w:t>e</w:t>
      </w:r>
      <w:r w:rsidR="007B6AF3">
        <w:rPr>
          <w:rFonts w:ascii="Poppins" w:hAnsi="Poppins" w:cs="Poppins"/>
          <w:b/>
          <w:bCs/>
          <w:color w:val="444444"/>
          <w:sz w:val="21"/>
          <w:szCs w:val="21"/>
        </w:rPr>
        <w:t> is the electric force, q</w:t>
      </w:r>
      <w:r w:rsidR="007B6AF3">
        <w:rPr>
          <w:rFonts w:ascii="Poppins" w:hAnsi="Poppins" w:cs="Poppins"/>
          <w:b/>
          <w:bCs/>
          <w:color w:val="444444"/>
          <w:sz w:val="16"/>
          <w:szCs w:val="16"/>
          <w:vertAlign w:val="subscript"/>
        </w:rPr>
        <w:t>1</w:t>
      </w:r>
      <w:r w:rsidR="007B6AF3">
        <w:rPr>
          <w:rFonts w:ascii="Poppins" w:hAnsi="Poppins" w:cs="Poppins"/>
          <w:b/>
          <w:bCs/>
          <w:color w:val="444444"/>
          <w:sz w:val="21"/>
          <w:szCs w:val="21"/>
        </w:rPr>
        <w:t> and q</w:t>
      </w:r>
      <w:r w:rsidR="007B6AF3">
        <w:rPr>
          <w:rFonts w:ascii="Poppins" w:hAnsi="Poppins" w:cs="Poppins"/>
          <w:b/>
          <w:bCs/>
          <w:color w:val="444444"/>
          <w:sz w:val="16"/>
          <w:szCs w:val="16"/>
          <w:vertAlign w:val="subscript"/>
        </w:rPr>
        <w:t>2</w:t>
      </w:r>
      <w:r w:rsidR="007B6AF3">
        <w:rPr>
          <w:rFonts w:ascii="Poppins" w:hAnsi="Poppins" w:cs="Poppins"/>
          <w:b/>
          <w:bCs/>
          <w:color w:val="444444"/>
          <w:sz w:val="21"/>
          <w:szCs w:val="21"/>
        </w:rPr>
        <w:t> are electric charges, k is the Coulomb’s constant 8</w:t>
      </w:r>
      <w:r w:rsidR="007B6AF3" w:rsidRPr="00281F90">
        <w:rPr>
          <w:rFonts w:ascii="Poppins" w:hAnsi="Poppins" w:cs="Poppins"/>
          <w:b/>
          <w:bCs/>
          <w:color w:val="444444"/>
          <w:sz w:val="21"/>
          <w:szCs w:val="21"/>
          <w:highlight w:val="yellow"/>
        </w:rPr>
        <w:t>.988×10</w:t>
      </w:r>
      <w:r w:rsidR="007B6AF3" w:rsidRPr="00281F90">
        <w:rPr>
          <w:rFonts w:ascii="Poppins" w:hAnsi="Poppins" w:cs="Poppins"/>
          <w:b/>
          <w:bCs/>
          <w:color w:val="444444"/>
          <w:sz w:val="16"/>
          <w:szCs w:val="16"/>
          <w:highlight w:val="yellow"/>
          <w:vertAlign w:val="superscript"/>
        </w:rPr>
        <w:t>9</w:t>
      </w:r>
      <w:r w:rsidR="007B6AF3" w:rsidRPr="00281F90">
        <w:rPr>
          <w:rFonts w:ascii="Poppins" w:hAnsi="Poppins" w:cs="Poppins"/>
          <w:b/>
          <w:bCs/>
          <w:color w:val="444444"/>
          <w:sz w:val="21"/>
          <w:szCs w:val="21"/>
          <w:highlight w:val="yellow"/>
        </w:rPr>
        <w:t> N</w:t>
      </w:r>
      <w:r w:rsidR="007B6AF3" w:rsidRPr="00281F90">
        <w:rPr>
          <w:rFonts w:ascii="Cambria Math" w:hAnsi="Cambria Math" w:cs="Cambria Math"/>
          <w:b/>
          <w:bCs/>
          <w:color w:val="444444"/>
          <w:sz w:val="21"/>
          <w:szCs w:val="21"/>
          <w:highlight w:val="yellow"/>
        </w:rPr>
        <w:t>⋅</w:t>
      </w:r>
      <w:r w:rsidR="007B6AF3" w:rsidRPr="00281F90">
        <w:rPr>
          <w:rFonts w:ascii="Poppins" w:hAnsi="Poppins" w:cs="Poppins"/>
          <w:b/>
          <w:bCs/>
          <w:color w:val="444444"/>
          <w:sz w:val="21"/>
          <w:szCs w:val="21"/>
          <w:highlight w:val="yellow"/>
        </w:rPr>
        <w:t>m</w:t>
      </w:r>
      <w:r w:rsidR="007B6AF3" w:rsidRPr="00281F90">
        <w:rPr>
          <w:rFonts w:ascii="Poppins" w:hAnsi="Poppins" w:cs="Poppins"/>
          <w:b/>
          <w:bCs/>
          <w:color w:val="444444"/>
          <w:sz w:val="16"/>
          <w:szCs w:val="16"/>
          <w:highlight w:val="yellow"/>
          <w:vertAlign w:val="superscript"/>
        </w:rPr>
        <w:t>2</w:t>
      </w:r>
      <w:r w:rsidR="007B6AF3" w:rsidRPr="00281F90">
        <w:rPr>
          <w:rFonts w:ascii="Poppins" w:hAnsi="Poppins" w:cs="Poppins"/>
          <w:b/>
          <w:bCs/>
          <w:color w:val="444444"/>
          <w:sz w:val="21"/>
          <w:szCs w:val="21"/>
          <w:highlight w:val="yellow"/>
        </w:rPr>
        <w:t>/C</w:t>
      </w:r>
      <w:r w:rsidR="007B6AF3" w:rsidRPr="00281F90">
        <w:rPr>
          <w:rFonts w:ascii="Poppins" w:hAnsi="Poppins" w:cs="Poppins"/>
          <w:b/>
          <w:bCs/>
          <w:color w:val="444444"/>
          <w:sz w:val="16"/>
          <w:szCs w:val="16"/>
          <w:highlight w:val="yellow"/>
          <w:vertAlign w:val="superscript"/>
        </w:rPr>
        <w:t>2</w:t>
      </w:r>
      <w:r w:rsidR="007B6AF3">
        <w:rPr>
          <w:rFonts w:ascii="Poppins" w:hAnsi="Poppins" w:cs="Poppins"/>
          <w:b/>
          <w:bCs/>
          <w:color w:val="444444"/>
          <w:sz w:val="21"/>
          <w:szCs w:val="21"/>
        </w:rPr>
        <w:t> and r is the distance of separation.</w:t>
      </w:r>
    </w:p>
    <w:p w14:paraId="0CDCBBC9"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By applying Coulomb’s Law, we can quantitatively determine the strength of the electric force between charges and gain valuable insights into their interactions. This fundamental principle holds great significance in the field of electromagnetism and enables us to analyse various electrical phenomena.</w:t>
      </w:r>
    </w:p>
    <w:p w14:paraId="0B1CB31D"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Through the application of Coulomb’s Law, scientists and researchers have been able to uncover the intricate workings of electric forces and comprehend their profound impact on the world around us.</w:t>
      </w:r>
    </w:p>
    <w:p w14:paraId="67100FA3"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u w:val="single"/>
        </w:rPr>
        <w:t>Read More:</w:t>
      </w:r>
      <w:r>
        <w:rPr>
          <w:rFonts w:ascii="Poppins" w:hAnsi="Poppins" w:cs="Poppins"/>
          <w:color w:val="444444"/>
        </w:rPr>
        <w:t> </w:t>
      </w:r>
      <w:hyperlink r:id="rId293" w:history="1">
        <w:r>
          <w:rPr>
            <w:rStyle w:val="Hyperlink"/>
            <w:rFonts w:ascii="Poppins" w:hAnsi="Poppins" w:cs="Poppins"/>
            <w:color w:val="8C69FF"/>
          </w:rPr>
          <w:t>Coulomb’s Law</w:t>
        </w:r>
      </w:hyperlink>
    </w:p>
    <w:p w14:paraId="6E34D194" w14:textId="77777777" w:rsidR="007B6AF3" w:rsidRDefault="007B6AF3" w:rsidP="007B6AF3">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Methods of Charging</w:t>
      </w:r>
    </w:p>
    <w:p w14:paraId="7B591425"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The process of </w:t>
      </w:r>
      <w:r w:rsidRPr="002E2EEC">
        <w:rPr>
          <w:rFonts w:ascii="Poppins" w:hAnsi="Poppins" w:cs="Poppins"/>
          <w:color w:val="444444"/>
          <w:highlight w:val="yellow"/>
        </w:rPr>
        <w:t>supplying electric charge</w:t>
      </w:r>
      <w:r>
        <w:rPr>
          <w:rFonts w:ascii="Poppins" w:hAnsi="Poppins" w:cs="Poppins"/>
          <w:color w:val="444444"/>
        </w:rPr>
        <w:t xml:space="preserve"> to an object </w:t>
      </w:r>
      <w:r w:rsidRPr="002E2EEC">
        <w:rPr>
          <w:rFonts w:ascii="Poppins" w:hAnsi="Poppins" w:cs="Poppins"/>
          <w:color w:val="444444"/>
          <w:highlight w:val="yellow"/>
        </w:rPr>
        <w:t>or causing it to lose</w:t>
      </w:r>
      <w:r>
        <w:rPr>
          <w:rFonts w:ascii="Poppins" w:hAnsi="Poppins" w:cs="Poppins"/>
          <w:color w:val="444444"/>
        </w:rPr>
        <w:t xml:space="preserve"> electric charge is referred to as ch</w:t>
      </w:r>
      <w:r w:rsidRPr="002E2EEC">
        <w:rPr>
          <w:rFonts w:ascii="Poppins" w:hAnsi="Poppins" w:cs="Poppins"/>
          <w:color w:val="444444"/>
          <w:highlight w:val="yellow"/>
        </w:rPr>
        <w:t>arging</w:t>
      </w:r>
      <w:r>
        <w:rPr>
          <w:rFonts w:ascii="Poppins" w:hAnsi="Poppins" w:cs="Poppins"/>
          <w:color w:val="444444"/>
        </w:rPr>
        <w:t>. There are three distinct methods by which an initially uncharged object can acquire charge:</w:t>
      </w:r>
    </w:p>
    <w:p w14:paraId="2366D989" w14:textId="77777777" w:rsidR="007B6AF3" w:rsidRDefault="007B6AF3" w:rsidP="00305392">
      <w:pPr>
        <w:numPr>
          <w:ilvl w:val="0"/>
          <w:numId w:val="10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Charging by friction ( triboelectric charging)</w:t>
      </w:r>
    </w:p>
    <w:p w14:paraId="3BB42D9E" w14:textId="77777777" w:rsidR="007B6AF3" w:rsidRDefault="007B6AF3" w:rsidP="00305392">
      <w:pPr>
        <w:numPr>
          <w:ilvl w:val="0"/>
          <w:numId w:val="10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Charging by conduction</w:t>
      </w:r>
    </w:p>
    <w:p w14:paraId="0A46DFDE" w14:textId="77777777" w:rsidR="007B6AF3" w:rsidRDefault="007B6AF3" w:rsidP="00305392">
      <w:pPr>
        <w:numPr>
          <w:ilvl w:val="0"/>
          <w:numId w:val="10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Charging by induction</w:t>
      </w:r>
    </w:p>
    <w:p w14:paraId="5C06F67A"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Charging by Friction</w:t>
      </w:r>
    </w:p>
    <w:p w14:paraId="122A9451"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When two objects are </w:t>
      </w:r>
      <w:r w:rsidRPr="002E2EEC">
        <w:rPr>
          <w:rFonts w:ascii="Poppins" w:hAnsi="Poppins" w:cs="Poppins"/>
          <w:color w:val="444444"/>
          <w:highlight w:val="yellow"/>
        </w:rPr>
        <w:t>rubbed against each</w:t>
      </w:r>
      <w:r>
        <w:rPr>
          <w:rFonts w:ascii="Poppins" w:hAnsi="Poppins" w:cs="Poppins"/>
          <w:color w:val="444444"/>
        </w:rPr>
        <w:t xml:space="preserve"> other, a transfer of charge occurs. In this process, one of the objects loses electrons while the other gains electrons. The object losing electrons becomes positively charged, while the object gaining electrons becomes negatively charged. This phenomenon, where both objects become charged due to friction, is commonly known as electrification by friction.</w:t>
      </w:r>
    </w:p>
    <w:p w14:paraId="0688B3C8"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Charging by Conduction</w:t>
      </w:r>
    </w:p>
    <w:p w14:paraId="4565B6A7"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Charging by conduction involves </w:t>
      </w:r>
      <w:r w:rsidRPr="002E2EEC">
        <w:rPr>
          <w:rFonts w:ascii="Poppins" w:hAnsi="Poppins" w:cs="Poppins"/>
          <w:color w:val="444444"/>
          <w:highlight w:val="yellow"/>
        </w:rPr>
        <w:t>bringing an uncharged object in close proximity to a charged object</w:t>
      </w:r>
      <w:r>
        <w:rPr>
          <w:rFonts w:ascii="Poppins" w:hAnsi="Poppins" w:cs="Poppins"/>
          <w:color w:val="444444"/>
        </w:rPr>
        <w:t>. If the charged object has an unequal number of protons and electrons, the uncharged object will discharge electrons to achieve stability. This transfer of charge through contact is known as charging by conduction.</w:t>
      </w:r>
    </w:p>
    <w:p w14:paraId="6A1D0AF1"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Charging by Induction</w:t>
      </w:r>
    </w:p>
    <w:p w14:paraId="7739BD6D"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Charging by induction refers to the process of charging an uncharged object by </w:t>
      </w:r>
      <w:r w:rsidRPr="002E2EEC">
        <w:rPr>
          <w:rFonts w:ascii="Poppins" w:hAnsi="Poppins" w:cs="Poppins"/>
          <w:color w:val="444444"/>
          <w:highlight w:val="yellow"/>
        </w:rPr>
        <w:t>merely bringing it close to a charged object,</w:t>
      </w:r>
      <w:r>
        <w:rPr>
          <w:rFonts w:ascii="Poppins" w:hAnsi="Poppins" w:cs="Poppins"/>
          <w:color w:val="444444"/>
        </w:rPr>
        <w:t xml:space="preserve"> </w:t>
      </w:r>
      <w:r w:rsidRPr="002E2EEC">
        <w:rPr>
          <w:rFonts w:ascii="Poppins" w:hAnsi="Poppins" w:cs="Poppins"/>
          <w:color w:val="444444"/>
          <w:highlight w:val="yellow"/>
        </w:rPr>
        <w:t>without any direct physical contact.</w:t>
      </w:r>
      <w:r>
        <w:rPr>
          <w:rFonts w:ascii="Poppins" w:hAnsi="Poppins" w:cs="Poppins"/>
          <w:color w:val="444444"/>
        </w:rPr>
        <w:t xml:space="preserve"> Through induction, the charged object induces a redistribution of charges in the uncharged object, resulting in the acquisition of charge.</w:t>
      </w:r>
    </w:p>
    <w:p w14:paraId="7D2504CA" w14:textId="77777777" w:rsidR="007B6AF3" w:rsidRDefault="007B6AF3" w:rsidP="007B6AF3">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By understanding these different methods of charging, we can explore the fascinating ways in which objects become charged through friction, contact, or proximity. The study of charging provides valuable insights into the behaviour and interaction of electric charges in various scenarios.</w:t>
      </w:r>
    </w:p>
    <w:p w14:paraId="1035C5E0" w14:textId="77777777" w:rsidR="007B6AF3" w:rsidRDefault="007B6AF3" w:rsidP="007B6AF3">
      <w:pPr>
        <w:pStyle w:val="Heading4"/>
        <w:shd w:val="clear" w:color="auto" w:fill="FFFFFF"/>
        <w:spacing w:before="150" w:after="150" w:line="390" w:lineRule="atLeast"/>
        <w:jc w:val="center"/>
        <w:rPr>
          <w:rFonts w:ascii="inherit" w:hAnsi="inherit" w:cs="Poppins"/>
          <w:color w:val="444444"/>
          <w:sz w:val="27"/>
          <w:szCs w:val="27"/>
        </w:rPr>
      </w:pPr>
      <w:r>
        <w:rPr>
          <w:rFonts w:ascii="inherit" w:hAnsi="inherit" w:cs="Poppins"/>
          <w:color w:val="444444"/>
          <w:sz w:val="27"/>
          <w:szCs w:val="27"/>
        </w:rPr>
        <w:t>Charging By Conduction</w:t>
      </w:r>
    </w:p>
    <w:p w14:paraId="79F4EC07" w14:textId="65D2A416" w:rsidR="007B6AF3" w:rsidRDefault="007B6AF3" w:rsidP="007B6AF3">
      <w:pPr>
        <w:shd w:val="clear" w:color="auto" w:fill="FFFFFF"/>
        <w:rPr>
          <w:rFonts w:ascii="Poppins" w:hAnsi="Poppins" w:cs="Poppins"/>
          <w:color w:val="444444"/>
          <w:sz w:val="21"/>
          <w:szCs w:val="21"/>
        </w:rPr>
      </w:pPr>
    </w:p>
    <w:p w14:paraId="440FB796" w14:textId="77777777" w:rsidR="007B6AF3" w:rsidRDefault="007B6AF3" w:rsidP="007B6AF3">
      <w:pPr>
        <w:shd w:val="clear" w:color="auto" w:fill="FFFFFF"/>
        <w:rPr>
          <w:rFonts w:ascii="Poppins" w:hAnsi="Poppins" w:cs="Poppins"/>
          <w:color w:val="444444"/>
          <w:sz w:val="21"/>
          <w:szCs w:val="21"/>
        </w:rPr>
      </w:pPr>
      <w:r>
        <w:rPr>
          <w:rFonts w:ascii="Poppins" w:hAnsi="Poppins" w:cs="Poppins"/>
          <w:color w:val="444444"/>
          <w:sz w:val="21"/>
          <w:szCs w:val="21"/>
        </w:rPr>
        <w:t>63,477</w:t>
      </w:r>
    </w:p>
    <w:p w14:paraId="2A02D6D3" w14:textId="77777777" w:rsidR="007B6AF3" w:rsidRDefault="007B6AF3" w:rsidP="007B6AF3">
      <w:pPr>
        <w:pStyle w:val="Heading4"/>
        <w:shd w:val="clear" w:color="auto" w:fill="FFFFFF"/>
        <w:spacing w:before="150" w:after="150" w:line="390" w:lineRule="atLeast"/>
        <w:jc w:val="center"/>
        <w:rPr>
          <w:rFonts w:ascii="inherit" w:hAnsi="inherit" w:cs="Poppins"/>
          <w:color w:val="444444"/>
          <w:sz w:val="27"/>
          <w:szCs w:val="27"/>
        </w:rPr>
      </w:pPr>
      <w:r>
        <w:rPr>
          <w:rFonts w:ascii="inherit" w:hAnsi="inherit" w:cs="Poppins"/>
          <w:color w:val="444444"/>
          <w:sz w:val="27"/>
          <w:szCs w:val="27"/>
        </w:rPr>
        <w:t>Charging By Induction</w:t>
      </w:r>
    </w:p>
    <w:p w14:paraId="49F8349E" w14:textId="41AEB13F" w:rsidR="007B6AF3" w:rsidRDefault="007B6AF3" w:rsidP="007B6AF3">
      <w:pPr>
        <w:shd w:val="clear" w:color="auto" w:fill="FFFFFF"/>
        <w:rPr>
          <w:rFonts w:ascii="Poppins" w:hAnsi="Poppins" w:cs="Poppins"/>
          <w:color w:val="444444"/>
          <w:sz w:val="21"/>
          <w:szCs w:val="21"/>
        </w:rPr>
      </w:pPr>
    </w:p>
    <w:p w14:paraId="520774AD" w14:textId="77777777" w:rsidR="007B6AF3" w:rsidRDefault="007B6AF3" w:rsidP="007B6AF3">
      <w:pPr>
        <w:shd w:val="clear" w:color="auto" w:fill="FFFFFF"/>
        <w:rPr>
          <w:rFonts w:ascii="Poppins" w:hAnsi="Poppins" w:cs="Poppins"/>
          <w:color w:val="444444"/>
          <w:sz w:val="21"/>
          <w:szCs w:val="21"/>
        </w:rPr>
      </w:pPr>
      <w:r>
        <w:rPr>
          <w:rFonts w:ascii="Poppins" w:hAnsi="Poppins" w:cs="Poppins"/>
          <w:color w:val="444444"/>
          <w:sz w:val="21"/>
          <w:szCs w:val="21"/>
        </w:rPr>
        <w:t>1,21,179</w:t>
      </w:r>
    </w:p>
    <w:p w14:paraId="0314048A" w14:textId="77777777" w:rsidR="007B6AF3" w:rsidRDefault="007B6AF3" w:rsidP="007B6AF3">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Overview of Electric Charge</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159"/>
        <w:gridCol w:w="8891"/>
      </w:tblGrid>
      <w:tr w:rsidR="007B6AF3" w14:paraId="15D27DFF" w14:textId="77777777" w:rsidTr="007B6AF3">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800080"/>
            <w:hideMark/>
          </w:tcPr>
          <w:p w14:paraId="31FEE6FE" w14:textId="77777777" w:rsidR="007B6AF3" w:rsidRDefault="007B6AF3">
            <w:pPr>
              <w:pStyle w:val="NormalWeb"/>
              <w:spacing w:before="0" w:beforeAutospacing="0" w:after="0" w:afterAutospacing="0" w:line="360" w:lineRule="atLeast"/>
              <w:rPr>
                <w:color w:val="FFFFFF"/>
              </w:rPr>
            </w:pPr>
            <w:r>
              <w:rPr>
                <w:color w:val="FFFFFF"/>
              </w:rPr>
              <w:t>Definition</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1AF07558" w14:textId="77777777" w:rsidR="007B6AF3" w:rsidRDefault="007B6AF3">
            <w:pPr>
              <w:pStyle w:val="NormalWeb"/>
              <w:spacing w:before="0" w:beforeAutospacing="0" w:after="0" w:afterAutospacing="0" w:line="360" w:lineRule="atLeast"/>
            </w:pPr>
            <w:r>
              <w:rPr>
                <w:b/>
                <w:bCs/>
              </w:rPr>
              <w:t>Electric Charge is the property of subatomic particles that causes it to experience a force when placed in an electromagnetic field.</w:t>
            </w:r>
          </w:p>
        </w:tc>
      </w:tr>
      <w:tr w:rsidR="007B6AF3" w14:paraId="285F16F9" w14:textId="77777777" w:rsidTr="007B6AF3">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800080"/>
            <w:hideMark/>
          </w:tcPr>
          <w:p w14:paraId="47386EFC" w14:textId="77777777" w:rsidR="007B6AF3" w:rsidRDefault="007B6AF3">
            <w:pPr>
              <w:pStyle w:val="NormalWeb"/>
              <w:spacing w:before="0" w:beforeAutospacing="0" w:after="0" w:afterAutospacing="0" w:line="360" w:lineRule="atLeast"/>
              <w:rPr>
                <w:color w:val="FFFFFF"/>
              </w:rPr>
            </w:pPr>
            <w:r>
              <w:rPr>
                <w:color w:val="FFFFFF"/>
              </w:rPr>
              <w:t>Symbol</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5B06A119" w14:textId="77777777" w:rsidR="007B6AF3" w:rsidRDefault="007B6AF3">
            <w:pPr>
              <w:pStyle w:val="NormalWeb"/>
              <w:spacing w:before="0" w:beforeAutospacing="0" w:after="0" w:afterAutospacing="0" w:line="360" w:lineRule="atLeast"/>
            </w:pPr>
            <w:r>
              <w:rPr>
                <w:b/>
                <w:bCs/>
              </w:rPr>
              <w:t>Q</w:t>
            </w:r>
          </w:p>
        </w:tc>
      </w:tr>
      <w:tr w:rsidR="007B6AF3" w14:paraId="38D96C0D" w14:textId="77777777" w:rsidTr="007B6AF3">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800080"/>
            <w:hideMark/>
          </w:tcPr>
          <w:p w14:paraId="63010E98" w14:textId="77777777" w:rsidR="007B6AF3" w:rsidRDefault="007B6AF3">
            <w:pPr>
              <w:pStyle w:val="NormalWeb"/>
              <w:spacing w:before="0" w:beforeAutospacing="0" w:after="0" w:afterAutospacing="0" w:line="360" w:lineRule="atLeast"/>
              <w:rPr>
                <w:color w:val="FFFFFF"/>
              </w:rPr>
            </w:pPr>
            <w:r>
              <w:rPr>
                <w:color w:val="FFFFFF"/>
              </w:rPr>
              <w:t>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3A99C9A4" w14:textId="77777777" w:rsidR="007B6AF3" w:rsidRDefault="007B6AF3">
            <w:pPr>
              <w:pStyle w:val="NormalWeb"/>
              <w:spacing w:before="0" w:beforeAutospacing="0" w:after="0" w:afterAutospacing="0" w:line="360" w:lineRule="atLeast"/>
            </w:pPr>
            <w:r>
              <w:rPr>
                <w:b/>
                <w:bCs/>
              </w:rPr>
              <w:t>Q = I.t</w:t>
            </w:r>
          </w:p>
        </w:tc>
      </w:tr>
      <w:tr w:rsidR="007B6AF3" w14:paraId="0DAA6E75" w14:textId="77777777" w:rsidTr="007B6AF3">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800080"/>
            <w:hideMark/>
          </w:tcPr>
          <w:p w14:paraId="0812EF8A" w14:textId="77777777" w:rsidR="007B6AF3" w:rsidRDefault="007B6AF3">
            <w:pPr>
              <w:pStyle w:val="NormalWeb"/>
              <w:spacing w:before="0" w:beforeAutospacing="0" w:after="0" w:afterAutospacing="0" w:line="360" w:lineRule="atLeast"/>
              <w:rPr>
                <w:color w:val="FFFFFF"/>
              </w:rPr>
            </w:pPr>
            <w:r>
              <w:rPr>
                <w:color w:val="FFFFFF"/>
              </w:rPr>
              <w:t>SI Unit</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597C392E" w14:textId="77777777" w:rsidR="007B6AF3" w:rsidRDefault="007B6AF3">
            <w:pPr>
              <w:pStyle w:val="NormalWeb"/>
              <w:spacing w:before="0" w:beforeAutospacing="0" w:after="0" w:afterAutospacing="0" w:line="360" w:lineRule="atLeast"/>
            </w:pPr>
            <w:r>
              <w:rPr>
                <w:b/>
                <w:bCs/>
              </w:rPr>
              <w:t>Coulomb</w:t>
            </w:r>
          </w:p>
        </w:tc>
      </w:tr>
      <w:tr w:rsidR="007B6AF3" w14:paraId="3DB95791" w14:textId="77777777" w:rsidTr="007B6AF3">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800080"/>
            <w:hideMark/>
          </w:tcPr>
          <w:p w14:paraId="5E5C42B0" w14:textId="77777777" w:rsidR="007B6AF3" w:rsidRDefault="007B6AF3">
            <w:pPr>
              <w:pStyle w:val="NormalWeb"/>
              <w:spacing w:before="0" w:beforeAutospacing="0" w:after="0" w:afterAutospacing="0" w:line="360" w:lineRule="atLeast"/>
              <w:rPr>
                <w:color w:val="FFFFFF"/>
              </w:rPr>
            </w:pPr>
            <w:r>
              <w:rPr>
                <w:color w:val="FFFFFF"/>
              </w:rPr>
              <w:t>Other Units</w:t>
            </w:r>
          </w:p>
        </w:tc>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14773F05" w14:textId="77777777" w:rsidR="007B6AF3" w:rsidRDefault="007B6AF3">
            <w:pPr>
              <w:pStyle w:val="NormalWeb"/>
              <w:spacing w:before="0" w:beforeAutospacing="0" w:after="0" w:afterAutospacing="0" w:line="360" w:lineRule="atLeast"/>
            </w:pPr>
            <w:r>
              <w:rPr>
                <w:b/>
                <w:bCs/>
              </w:rPr>
              <w:t>Faraday, Ampere-Hour</w:t>
            </w:r>
          </w:p>
        </w:tc>
      </w:tr>
    </w:tbl>
    <w:p w14:paraId="37C11DA9" w14:textId="0CE629A1" w:rsidR="007B6AF3" w:rsidRDefault="007B6AF3" w:rsidP="007B6AF3">
      <w:pPr>
        <w:rPr>
          <w:rFonts w:ascii="Poppins" w:hAnsi="Poppins" w:cs="Poppins"/>
          <w:sz w:val="28"/>
          <w:szCs w:val="28"/>
        </w:rPr>
      </w:pPr>
    </w:p>
    <w:p w14:paraId="74D7C566" w14:textId="14BCD7F0" w:rsidR="00281F90" w:rsidRDefault="00281F90" w:rsidP="007B6AF3">
      <w:pPr>
        <w:rPr>
          <w:rFonts w:ascii="Poppins" w:hAnsi="Poppins" w:cs="Poppins"/>
          <w:sz w:val="28"/>
          <w:szCs w:val="28"/>
        </w:rPr>
      </w:pPr>
    </w:p>
    <w:p w14:paraId="2BB4CBA9" w14:textId="23BA7940" w:rsidR="00281F90" w:rsidRPr="000E0A97" w:rsidRDefault="000E0A97" w:rsidP="000E0A97">
      <w:pPr>
        <w:pStyle w:val="Heading1"/>
        <w:rPr>
          <w:sz w:val="56"/>
          <w:szCs w:val="56"/>
        </w:rPr>
      </w:pPr>
      <w:r>
        <w:rPr>
          <w:sz w:val="56"/>
          <w:szCs w:val="56"/>
        </w:rPr>
        <w:t>ELECTRIC FLUX</w:t>
      </w:r>
    </w:p>
    <w:p w14:paraId="43D79B28" w14:textId="77777777" w:rsidR="000E0A97" w:rsidRDefault="000E0A97" w:rsidP="000E0A97">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What is Electric Flux?</w:t>
      </w:r>
    </w:p>
    <w:p w14:paraId="4168274C" w14:textId="77777777"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this section, we will discuss the concept of electric flux, its calculation, and the analogy between the flux of an electric field and that of water. Let us imagine the flow of water with a velocity </w:t>
      </w:r>
      <w:r>
        <w:rPr>
          <w:rStyle w:val="Emphasis"/>
          <w:rFonts w:ascii="Poppins" w:hAnsi="Poppins" w:cs="Poppins"/>
          <w:color w:val="444444"/>
        </w:rPr>
        <w:t>v </w:t>
      </w:r>
      <w:r>
        <w:rPr>
          <w:rFonts w:ascii="Poppins" w:hAnsi="Poppins" w:cs="Poppins"/>
          <w:color w:val="444444"/>
        </w:rPr>
        <w:t>in a pipe in a fixed direction, say to the right. If we take the cross-sectional plane of the pipe and consider a small unit area given by </w:t>
      </w:r>
      <w:r>
        <w:rPr>
          <w:rStyle w:val="Emphasis"/>
          <w:rFonts w:ascii="Poppins" w:hAnsi="Poppins" w:cs="Poppins"/>
          <w:color w:val="444444"/>
        </w:rPr>
        <w:t>ds</w:t>
      </w:r>
      <w:r>
        <w:rPr>
          <w:rFonts w:ascii="Poppins" w:hAnsi="Poppins" w:cs="Poppins"/>
          <w:color w:val="444444"/>
        </w:rPr>
        <w:t> from that plane, the volumetric flow of the liquid crossing that plane normal to the flow can be given as </w:t>
      </w:r>
      <w:r>
        <w:rPr>
          <w:rStyle w:val="Emphasis"/>
          <w:rFonts w:ascii="Poppins" w:hAnsi="Poppins" w:cs="Poppins"/>
          <w:color w:val="444444"/>
        </w:rPr>
        <w:t>vds</w:t>
      </w:r>
      <w:r>
        <w:rPr>
          <w:rFonts w:ascii="Poppins" w:hAnsi="Poppins" w:cs="Poppins"/>
          <w:color w:val="444444"/>
        </w:rPr>
        <w:t>. When the plane is not normal to the flow of the fluid but is inclined at an angle </w:t>
      </w:r>
      <w:r>
        <w:rPr>
          <w:rStyle w:val="Emphasis"/>
          <w:rFonts w:ascii="Cambria" w:hAnsi="Cambria" w:cs="Cambria"/>
          <w:color w:val="444444"/>
        </w:rPr>
        <w:t>θ</w:t>
      </w:r>
      <w:r>
        <w:rPr>
          <w:rFonts w:ascii="Poppins" w:hAnsi="Poppins" w:cs="Poppins"/>
          <w:color w:val="444444"/>
        </w:rPr>
        <w:t>, the total volume of liquid crossing the plane per unit time is given as </w:t>
      </w:r>
      <w:r>
        <w:rPr>
          <w:rStyle w:val="Emphasis"/>
          <w:rFonts w:ascii="Poppins" w:hAnsi="Poppins" w:cs="Poppins"/>
          <w:color w:val="444444"/>
        </w:rPr>
        <w:t>vds</w:t>
      </w:r>
      <w:r>
        <w:rPr>
          <w:rFonts w:ascii="Poppins" w:hAnsi="Poppins" w:cs="Poppins"/>
          <w:color w:val="444444"/>
        </w:rPr>
        <w:t>.cos</w:t>
      </w:r>
      <w:r>
        <w:rPr>
          <w:rStyle w:val="Emphasis"/>
          <w:rFonts w:ascii="Cambria" w:hAnsi="Cambria" w:cs="Cambria"/>
          <w:color w:val="444444"/>
        </w:rPr>
        <w:t>θ</w:t>
      </w:r>
      <w:r>
        <w:rPr>
          <w:rFonts w:ascii="Poppins" w:hAnsi="Poppins" w:cs="Poppins"/>
          <w:color w:val="444444"/>
        </w:rPr>
        <w:t>. Here, </w:t>
      </w:r>
      <w:r>
        <w:rPr>
          <w:rStyle w:val="Emphasis"/>
          <w:rFonts w:ascii="Poppins" w:hAnsi="Poppins" w:cs="Poppins"/>
          <w:color w:val="444444"/>
        </w:rPr>
        <w:t>ds</w:t>
      </w:r>
      <w:r>
        <w:rPr>
          <w:rFonts w:ascii="Poppins" w:hAnsi="Poppins" w:cs="Poppins"/>
          <w:color w:val="444444"/>
        </w:rPr>
        <w:t>cos</w:t>
      </w:r>
      <w:r>
        <w:rPr>
          <w:rStyle w:val="Emphasis"/>
          <w:rFonts w:ascii="Cambria" w:hAnsi="Cambria" w:cs="Cambria"/>
          <w:color w:val="444444"/>
        </w:rPr>
        <w:t>θ</w:t>
      </w:r>
      <w:r>
        <w:rPr>
          <w:rStyle w:val="Emphasis"/>
          <w:rFonts w:ascii="Poppins" w:hAnsi="Poppins" w:cs="Poppins"/>
          <w:color w:val="444444"/>
        </w:rPr>
        <w:t> </w:t>
      </w:r>
      <w:r>
        <w:rPr>
          <w:rFonts w:ascii="Poppins" w:hAnsi="Poppins" w:cs="Poppins"/>
          <w:color w:val="444444"/>
        </w:rPr>
        <w:t>is the projected area in the plane perpendicular to the flow of the liquid.</w:t>
      </w:r>
    </w:p>
    <w:p w14:paraId="53B85950" w14:textId="77777777"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electric field is analogous to the liquid flow in the case shown above. The quantity we will deal with here is not an observable quantity as the liquid we considered above. Let us understand this with the help of the figure below.</w:t>
      </w:r>
    </w:p>
    <w:p w14:paraId="62472F92" w14:textId="5D4CF658"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67CF3928" wp14:editId="15F118B1">
            <wp:extent cx="7146290" cy="3333750"/>
            <wp:effectExtent l="0" t="0" r="0" b="0"/>
            <wp:docPr id="134" name="Picture 134" descr="Electric Fl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ectric Flux"/>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5FF8E840" w14:textId="77777777"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Here, we see that the </w:t>
      </w:r>
      <w:hyperlink r:id="rId295" w:history="1">
        <w:r>
          <w:rPr>
            <w:rStyle w:val="Hyperlink"/>
            <w:rFonts w:ascii="Poppins" w:hAnsi="Poppins" w:cs="Poppins"/>
            <w:color w:val="8C69FF"/>
          </w:rPr>
          <w:t>electric field lines</w:t>
        </w:r>
      </w:hyperlink>
      <w:r>
        <w:rPr>
          <w:rFonts w:ascii="Poppins" w:hAnsi="Poppins" w:cs="Poppins"/>
          <w:color w:val="444444"/>
        </w:rPr>
        <w:t xml:space="preserve"> of magnitude E pass through a plane of area A that is kept at an angle </w:t>
      </w:r>
      <w:r>
        <w:rPr>
          <w:rFonts w:ascii="Cambria" w:hAnsi="Cambria" w:cs="Cambria"/>
          <w:color w:val="444444"/>
        </w:rPr>
        <w:t>θ</w:t>
      </w:r>
      <w:r>
        <w:rPr>
          <w:rFonts w:ascii="Poppins" w:hAnsi="Poppins" w:cs="Poppins"/>
          <w:color w:val="444444"/>
        </w:rPr>
        <w:t xml:space="preserve"> to the direction of the electric field.</w:t>
      </w:r>
    </w:p>
    <w:p w14:paraId="6AF2D4E3" w14:textId="180601FD" w:rsidR="000E0A97" w:rsidRDefault="000E0A97" w:rsidP="000E0A97">
      <w:pPr>
        <w:shd w:val="clear" w:color="auto" w:fill="FFFFFF"/>
        <w:rPr>
          <w:rFonts w:ascii="Poppins" w:hAnsi="Poppins" w:cs="Poppins"/>
          <w:color w:val="444444"/>
          <w:sz w:val="21"/>
          <w:szCs w:val="21"/>
        </w:rPr>
      </w:pPr>
    </w:p>
    <w:p w14:paraId="00DDE90D" w14:textId="77777777" w:rsidR="000E0A97" w:rsidRDefault="000E0A97" w:rsidP="000E0A97">
      <w:pPr>
        <w:shd w:val="clear" w:color="auto" w:fill="FFFFFF"/>
        <w:rPr>
          <w:rFonts w:ascii="Poppins" w:hAnsi="Poppins" w:cs="Poppins"/>
          <w:color w:val="444444"/>
          <w:sz w:val="21"/>
          <w:szCs w:val="21"/>
        </w:rPr>
      </w:pPr>
      <w:r>
        <w:rPr>
          <w:rFonts w:ascii="Poppins" w:hAnsi="Poppins" w:cs="Poppins"/>
          <w:color w:val="444444"/>
          <w:sz w:val="21"/>
          <w:szCs w:val="21"/>
        </w:rPr>
        <w:t>988</w:t>
      </w:r>
    </w:p>
    <w:p w14:paraId="5C425071" w14:textId="77777777" w:rsidR="000E0A97" w:rsidRDefault="000E0A97" w:rsidP="000E0A97">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color w:val="444444"/>
        </w:rPr>
        <w:t>Electric Flux Formula</w:t>
      </w:r>
    </w:p>
    <w:p w14:paraId="7714EC25" w14:textId="77777777"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total number of electric field lines passing a given area in a unit of time is defined as the electric flux. Similar to the example above, if the plane is normal to the flow of the electric field, the total flux is given as: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0E0A97" w14:paraId="35D74601" w14:textId="77777777" w:rsidTr="000E0A97">
        <w:trPr>
          <w:tblCellSpacing w:w="15" w:type="dxa"/>
        </w:trPr>
        <w:tc>
          <w:tcPr>
            <w:tcW w:w="0" w:type="auto"/>
            <w:tcBorders>
              <w:bottom w:val="single" w:sz="6" w:space="0" w:color="444444"/>
            </w:tcBorders>
            <w:shd w:val="clear" w:color="auto" w:fill="F1EDFF"/>
            <w:vAlign w:val="center"/>
            <w:hideMark/>
          </w:tcPr>
          <w:p w14:paraId="78B43EB9" w14:textId="3F093650" w:rsidR="000E0A97" w:rsidRDefault="000E0A97">
            <w:pPr>
              <w:spacing w:after="330" w:line="300" w:lineRule="atLeast"/>
              <w:divId w:val="1903327123"/>
              <w:rPr>
                <w:rFonts w:ascii="Poppins" w:hAnsi="Poppins" w:cs="Poppins"/>
                <w:color w:val="444444"/>
                <w:sz w:val="21"/>
                <w:szCs w:val="21"/>
              </w:rPr>
            </w:pPr>
            <m:oMathPara>
              <m:oMath>
                <m:eqArr>
                  <m:eqArrPr>
                    <m:ctrlPr>
                      <w:rPr>
                        <w:rFonts w:ascii="Cambria Math" w:hAnsi="Cambria Math" w:cs="Cambria"/>
                        <w:color w:val="444444"/>
                        <w:sz w:val="21"/>
                        <w:szCs w:val="21"/>
                        <w:highlight w:val="yellow"/>
                      </w:rPr>
                    </m:ctrlPr>
                  </m:eqArrPr>
                  <m:e>
                    <m:sSub>
                      <m:sSubPr>
                        <m:ctrlPr>
                          <w:rPr>
                            <w:rFonts w:ascii="Cambria Math" w:hAnsi="Cambria Math" w:cs="Cambria"/>
                            <w:color w:val="444444"/>
                            <w:sz w:val="21"/>
                            <w:szCs w:val="21"/>
                            <w:highlight w:val="yellow"/>
                          </w:rPr>
                        </m:ctrlPr>
                      </m:sSubPr>
                      <m:e>
                        <m:r>
                          <w:rPr>
                            <w:rFonts w:ascii="Cambria Math" w:hAnsi="Cambria Math" w:cs="Cambria"/>
                            <w:color w:val="444444"/>
                            <w:sz w:val="21"/>
                            <w:szCs w:val="21"/>
                            <w:highlight w:val="yellow"/>
                          </w:rPr>
                          <m:t>ϕ</m:t>
                        </m:r>
                      </m:e>
                      <m:sub>
                        <m:r>
                          <w:rPr>
                            <w:rFonts w:ascii="Cambria Math" w:hAnsi="Cambria Math" w:cs="Cambria"/>
                            <w:color w:val="444444"/>
                            <w:sz w:val="21"/>
                            <w:szCs w:val="21"/>
                            <w:highlight w:val="yellow"/>
                          </w:rPr>
                          <m:t>p</m:t>
                        </m:r>
                      </m:sub>
                    </m:sSub>
                    <m:r>
                      <w:rPr>
                        <w:rFonts w:ascii="Cambria Math" w:hAnsi="Cambria Math" w:cs="Cambria"/>
                        <w:color w:val="444444"/>
                        <w:sz w:val="21"/>
                        <w:szCs w:val="21"/>
                        <w:highlight w:val="yellow"/>
                      </w:rPr>
                      <m:t>=EA</m:t>
                    </m:r>
                  </m:e>
                </m:eqArr>
              </m:oMath>
            </m:oMathPara>
          </w:p>
        </w:tc>
      </w:tr>
    </w:tbl>
    <w:p w14:paraId="1EA56583" w14:textId="77777777"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When the same plane is tilted at an ang</w:t>
      </w:r>
      <w:r w:rsidRPr="000E0A97">
        <w:rPr>
          <w:rFonts w:ascii="Poppins" w:hAnsi="Poppins" w:cs="Poppins"/>
          <w:color w:val="444444"/>
          <w:highlight w:val="yellow"/>
        </w:rPr>
        <w:t>le</w:t>
      </w:r>
      <w:r>
        <w:rPr>
          <w:rFonts w:ascii="Poppins" w:hAnsi="Poppins" w:cs="Poppins"/>
          <w:color w:val="444444"/>
        </w:rPr>
        <w:t xml:space="preserve"> </w:t>
      </w:r>
      <w:r>
        <w:rPr>
          <w:rFonts w:ascii="Cambria" w:hAnsi="Cambria" w:cs="Cambria"/>
          <w:color w:val="444444"/>
        </w:rPr>
        <w:t>θ</w:t>
      </w:r>
      <w:r>
        <w:rPr>
          <w:rFonts w:ascii="Poppins" w:hAnsi="Poppins" w:cs="Poppins"/>
          <w:color w:val="444444"/>
        </w:rPr>
        <w:t>, the projected area is given as </w:t>
      </w:r>
      <w:r>
        <w:rPr>
          <w:rStyle w:val="Emphasis"/>
          <w:rFonts w:ascii="Poppins" w:hAnsi="Poppins" w:cs="Poppins"/>
          <w:color w:val="444444"/>
        </w:rPr>
        <w:t>Acos</w:t>
      </w:r>
      <w:r>
        <w:rPr>
          <w:rStyle w:val="Emphasis"/>
          <w:rFonts w:ascii="Cambria" w:hAnsi="Cambria" w:cs="Cambria"/>
          <w:color w:val="444444"/>
        </w:rPr>
        <w:t>θ</w:t>
      </w:r>
      <w:r>
        <w:rPr>
          <w:rFonts w:ascii="Poppins" w:hAnsi="Poppins" w:cs="Poppins"/>
          <w:color w:val="444444"/>
        </w:rPr>
        <w:t>, and the total flux through this surface is given as: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0E0A97" w14:paraId="4CF87C62" w14:textId="77777777" w:rsidTr="000E0A97">
        <w:trPr>
          <w:tblCellSpacing w:w="15" w:type="dxa"/>
        </w:trPr>
        <w:tc>
          <w:tcPr>
            <w:tcW w:w="0" w:type="auto"/>
            <w:tcBorders>
              <w:bottom w:val="single" w:sz="6" w:space="0" w:color="444444"/>
            </w:tcBorders>
            <w:shd w:val="clear" w:color="auto" w:fill="F1EDFF"/>
            <w:vAlign w:val="center"/>
            <w:hideMark/>
          </w:tcPr>
          <w:p w14:paraId="4A342190" w14:textId="62D81E0F" w:rsidR="000E0A97" w:rsidRDefault="000E0A97">
            <w:pPr>
              <w:spacing w:after="330" w:line="300" w:lineRule="atLeast"/>
              <w:divId w:val="608699569"/>
              <w:rPr>
                <w:rFonts w:ascii="Poppins" w:hAnsi="Poppins" w:cs="Poppins"/>
                <w:color w:val="444444"/>
                <w:sz w:val="21"/>
                <w:szCs w:val="21"/>
              </w:rPr>
            </w:pPr>
            <m:oMathPara>
              <m:oMath>
                <m:eqArr>
                  <m:eqArrPr>
                    <m:ctrlPr>
                      <w:rPr>
                        <w:rFonts w:ascii="Cambria Math" w:hAnsi="Cambria Math" w:cs="Cambria"/>
                        <w:color w:val="444444"/>
                        <w:sz w:val="21"/>
                        <w:szCs w:val="21"/>
                        <w:highlight w:val="yellow"/>
                      </w:rPr>
                    </m:ctrlPr>
                  </m:eqArrPr>
                  <m:e>
                    <m:r>
                      <w:rPr>
                        <w:rFonts w:ascii="Cambria Math" w:hAnsi="Cambria Math" w:cs="Cambria"/>
                        <w:color w:val="444444"/>
                        <w:sz w:val="21"/>
                        <w:szCs w:val="21"/>
                        <w:highlight w:val="yellow"/>
                      </w:rPr>
                      <m:t>ϕ=EAcosθ</m:t>
                    </m:r>
                  </m:e>
                </m:eqArr>
              </m:oMath>
            </m:oMathPara>
          </w:p>
        </w:tc>
      </w:tr>
    </w:tbl>
    <w:p w14:paraId="73C8AB18" w14:textId="77777777" w:rsidR="000E0A97" w:rsidRDefault="000E0A97" w:rsidP="000E0A97">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w:t>
      </w:r>
    </w:p>
    <w:p w14:paraId="74589C58" w14:textId="77777777" w:rsidR="000E0A97" w:rsidRDefault="000E0A97" w:rsidP="00305392">
      <w:pPr>
        <w:numPr>
          <w:ilvl w:val="0"/>
          <w:numId w:val="10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 is the magnitude of the electric field</w:t>
      </w:r>
    </w:p>
    <w:p w14:paraId="0672DA14" w14:textId="77777777" w:rsidR="000E0A97" w:rsidRDefault="000E0A97" w:rsidP="00305392">
      <w:pPr>
        <w:numPr>
          <w:ilvl w:val="0"/>
          <w:numId w:val="10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is the area of the surface through which the electric flux is to be calculated</w:t>
      </w:r>
    </w:p>
    <w:p w14:paraId="7F24D959" w14:textId="7984996F" w:rsidR="000E0A97" w:rsidRDefault="000E0A97" w:rsidP="00305392">
      <w:pPr>
        <w:numPr>
          <w:ilvl w:val="0"/>
          <w:numId w:val="103"/>
        </w:numPr>
        <w:shd w:val="clear" w:color="auto" w:fill="FFFFFF"/>
        <w:spacing w:before="100" w:beforeAutospacing="1" w:after="75" w:line="240" w:lineRule="auto"/>
        <w:rPr>
          <w:rFonts w:ascii="Poppins" w:hAnsi="Poppins" w:cs="Poppins"/>
          <w:color w:val="444444"/>
          <w:sz w:val="21"/>
          <w:szCs w:val="21"/>
        </w:rPr>
      </w:pPr>
      <w:r>
        <w:rPr>
          <w:rFonts w:ascii="Cambria" w:hAnsi="Cambria" w:cs="Cambria"/>
          <w:color w:val="444444"/>
          <w:sz w:val="21"/>
          <w:szCs w:val="21"/>
        </w:rPr>
        <w:t>θ</w:t>
      </w:r>
      <w:r>
        <w:rPr>
          <w:rFonts w:ascii="Poppins" w:hAnsi="Poppins" w:cs="Poppins"/>
          <w:color w:val="444444"/>
          <w:sz w:val="21"/>
          <w:szCs w:val="21"/>
        </w:rPr>
        <w:t xml:space="preserve"> is the angle made by the plane and the axis parallel to the direction of flow of the electric field</w:t>
      </w:r>
    </w:p>
    <w:p w14:paraId="6EFF3C9E" w14:textId="50C57EFF" w:rsidR="0012798D" w:rsidRDefault="0012798D" w:rsidP="0012798D">
      <w:pPr>
        <w:shd w:val="clear" w:color="auto" w:fill="FFFFFF"/>
        <w:spacing w:before="100" w:beforeAutospacing="1" w:after="75" w:line="240" w:lineRule="auto"/>
        <w:rPr>
          <w:rFonts w:ascii="Poppins" w:hAnsi="Poppins" w:cs="Poppins"/>
          <w:color w:val="444444"/>
          <w:sz w:val="21"/>
          <w:szCs w:val="21"/>
        </w:rPr>
      </w:pPr>
    </w:p>
    <w:p w14:paraId="43A5D161" w14:textId="4B5E60C9" w:rsidR="0012798D" w:rsidRDefault="0012798D" w:rsidP="0012798D">
      <w:pPr>
        <w:shd w:val="clear" w:color="auto" w:fill="FFFFFF"/>
        <w:spacing w:before="100" w:beforeAutospacing="1" w:after="75" w:line="240" w:lineRule="auto"/>
        <w:rPr>
          <w:rFonts w:ascii="Poppins" w:hAnsi="Poppins" w:cs="Poppins"/>
          <w:color w:val="444444"/>
          <w:sz w:val="21"/>
          <w:szCs w:val="21"/>
        </w:rPr>
      </w:pPr>
    </w:p>
    <w:p w14:paraId="7EB3E418" w14:textId="27CC5177" w:rsidR="0012798D" w:rsidRDefault="0012798D" w:rsidP="0012798D">
      <w:pPr>
        <w:pStyle w:val="Heading1"/>
        <w:rPr>
          <w:sz w:val="72"/>
          <w:szCs w:val="72"/>
        </w:rPr>
      </w:pPr>
      <w:r>
        <w:rPr>
          <w:sz w:val="72"/>
          <w:szCs w:val="72"/>
        </w:rPr>
        <w:t>GAUSS LAW</w:t>
      </w:r>
    </w:p>
    <w:p w14:paraId="645E09C9" w14:textId="12745388" w:rsidR="0012798D" w:rsidRDefault="0012798D" w:rsidP="0012798D"/>
    <w:p w14:paraId="13B54C4B" w14:textId="2D3CA274" w:rsidR="0012798D" w:rsidRDefault="0012798D" w:rsidP="0012798D"/>
    <w:p w14:paraId="0A310161" w14:textId="32DD1D2C" w:rsidR="0012798D" w:rsidRDefault="0012798D" w:rsidP="0012798D">
      <w:r>
        <w:rPr>
          <w:rStyle w:val="Strong"/>
          <w:rFonts w:ascii="Poppins" w:hAnsi="Poppins" w:cs="Poppins"/>
          <w:color w:val="444444"/>
          <w:shd w:val="clear" w:color="auto" w:fill="FFFFFF"/>
        </w:rPr>
        <w:t>Gauss law</w:t>
      </w:r>
      <w:r>
        <w:rPr>
          <w:rFonts w:ascii="Poppins" w:hAnsi="Poppins" w:cs="Poppins"/>
          <w:color w:val="444444"/>
          <w:shd w:val="clear" w:color="auto" w:fill="FFFFFF"/>
        </w:rPr>
        <w:t> states that the total electric flux out of a closed surface is equal to the charge enclosed divided by the permittivity. The electric flux in an area is defined as the electric field multiplied by the area of the surface projected in a plane and perpendicular to the field.</w:t>
      </w:r>
    </w:p>
    <w:p w14:paraId="53AB8974" w14:textId="77777777" w:rsidR="0012798D" w:rsidRDefault="0012798D" w:rsidP="0012798D">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What Is Gauss Law?</w:t>
      </w:r>
    </w:p>
    <w:p w14:paraId="76C50493"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According to Gauss law,</w:t>
      </w:r>
      <w:r>
        <w:rPr>
          <w:rStyle w:val="Strong"/>
          <w:rFonts w:ascii="Poppins" w:hAnsi="Poppins" w:cs="Poppins"/>
          <w:color w:val="444444"/>
        </w:rPr>
        <w:t> the total flux linked with a closed surface is 1/</w:t>
      </w:r>
      <w:r>
        <w:rPr>
          <w:rStyle w:val="Strong"/>
          <w:rFonts w:ascii="Cambria" w:hAnsi="Cambria" w:cs="Cambria"/>
          <w:color w:val="444444"/>
        </w:rPr>
        <w:t>ε</w:t>
      </w:r>
      <w:r>
        <w:rPr>
          <w:rStyle w:val="Strong"/>
          <w:rFonts w:ascii="Poppins" w:hAnsi="Poppins" w:cs="Poppins"/>
          <w:color w:val="444444"/>
          <w:sz w:val="18"/>
          <w:szCs w:val="18"/>
          <w:vertAlign w:val="subscript"/>
        </w:rPr>
        <w:t>0</w:t>
      </w:r>
      <w:r>
        <w:rPr>
          <w:rStyle w:val="Strong"/>
          <w:rFonts w:ascii="Poppins" w:hAnsi="Poppins" w:cs="Poppins"/>
          <w:color w:val="444444"/>
        </w:rPr>
        <w:t xml:space="preserve"> times </w:t>
      </w:r>
      <w:r w:rsidRPr="0012798D">
        <w:rPr>
          <w:rStyle w:val="Strong"/>
          <w:rFonts w:ascii="Poppins" w:hAnsi="Poppins" w:cs="Poppins"/>
          <w:color w:val="444444"/>
          <w:highlight w:val="yellow"/>
        </w:rPr>
        <w:t>the</w:t>
      </w:r>
      <w:r>
        <w:rPr>
          <w:rStyle w:val="Strong"/>
          <w:rFonts w:ascii="Poppins" w:hAnsi="Poppins" w:cs="Poppins"/>
          <w:color w:val="444444"/>
        </w:rPr>
        <w:t xml:space="preserve"> charge enclosed by the closed surface.</w:t>
      </w:r>
    </w:p>
    <w:p w14:paraId="1F44EBC5" w14:textId="77777777" w:rsidR="0012798D" w:rsidRPr="0012798D" w:rsidRDefault="0012798D" w:rsidP="0012798D">
      <w:pPr>
        <w:pStyle w:val="NormalWeb"/>
        <w:shd w:val="clear" w:color="auto" w:fill="FFFFFF"/>
        <w:spacing w:before="0" w:beforeAutospacing="0" w:after="24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Cambria Math"/>
                  <w:color w:val="444444"/>
                  <w:sz w:val="21"/>
                  <w:szCs w:val="21"/>
                  <w:highlight w:val="yellow"/>
                  <w:lang w:eastAsia="en-US"/>
                </w:rPr>
              </m:ctrlPr>
            </m:eqArrPr>
            <m:e>
              <m:r>
                <w:rPr>
                  <w:rFonts w:ascii="Cambria Math" w:eastAsiaTheme="minorHAnsi" w:hAnsi="Cambria Math" w:cs="Cambria Math"/>
                  <w:color w:val="444444"/>
                  <w:sz w:val="21"/>
                  <w:szCs w:val="21"/>
                  <w:highlight w:val="yellow"/>
                  <w:lang w:eastAsia="en-US"/>
                </w:rPr>
                <m:t>∮</m:t>
              </m:r>
              <m:limUpp>
                <m:limUppPr>
                  <m:ctrlPr>
                    <w:rPr>
                      <w:rFonts w:ascii="Cambria Math" w:eastAsiaTheme="minorHAnsi" w:hAnsi="Cambria Math" w:cs="Cambria Math"/>
                      <w:color w:val="444444"/>
                      <w:sz w:val="21"/>
                      <w:szCs w:val="21"/>
                      <w:highlight w:val="yellow"/>
                      <w:lang w:eastAsia="en-US"/>
                    </w:rPr>
                  </m:ctrlPr>
                </m:limUppPr>
                <m:e>
                  <m:r>
                    <w:rPr>
                      <w:rFonts w:ascii="Cambria Math" w:eastAsiaTheme="minorHAnsi" w:hAnsi="Cambria Math" w:cs="Cambria Math"/>
                      <w:color w:val="444444"/>
                      <w:sz w:val="21"/>
                      <w:szCs w:val="21"/>
                      <w:highlight w:val="yellow"/>
                      <w:lang w:eastAsia="en-US"/>
                    </w:rPr>
                    <m:t>E</m:t>
                  </m:r>
                </m:e>
                <m:lim>
                  <m:r>
                    <w:rPr>
                      <w:rFonts w:ascii="Cambria Math" w:eastAsiaTheme="minorHAnsi" w:hAnsi="Cambria Math" w:cs="Cambria Math"/>
                      <w:color w:val="444444"/>
                      <w:sz w:val="21"/>
                      <w:szCs w:val="21"/>
                      <w:highlight w:val="yellow"/>
                      <w:lang w:eastAsia="en-US"/>
                    </w:rPr>
                    <m:t>→</m:t>
                  </m:r>
                </m:lim>
              </m:limUpp>
              <m:r>
                <w:rPr>
                  <w:rFonts w:ascii="Cambria Math" w:eastAsiaTheme="minorHAnsi" w:hAnsi="Cambria Math" w:cs="Cambria Math"/>
                  <w:color w:val="444444"/>
                  <w:sz w:val="21"/>
                  <w:szCs w:val="21"/>
                  <w:highlight w:val="yellow"/>
                  <w:lang w:eastAsia="en-US"/>
                </w:rPr>
                <m:t>.</m:t>
              </m:r>
              <m:limUpp>
                <m:limUppPr>
                  <m:ctrlPr>
                    <w:rPr>
                      <w:rFonts w:ascii="Cambria Math" w:eastAsiaTheme="minorHAnsi" w:hAnsi="Cambria Math" w:cs="Cambria Math"/>
                      <w:color w:val="444444"/>
                      <w:sz w:val="21"/>
                      <w:szCs w:val="21"/>
                      <w:highlight w:val="yellow"/>
                      <w:lang w:eastAsia="en-US"/>
                    </w:rPr>
                  </m:ctrlPr>
                </m:limUppPr>
                <m:e>
                  <m:r>
                    <w:rPr>
                      <w:rFonts w:ascii="Cambria Math" w:eastAsiaTheme="minorHAnsi" w:hAnsi="Cambria Math" w:cs="Cambria Math"/>
                      <w:color w:val="444444"/>
                      <w:sz w:val="21"/>
                      <w:szCs w:val="21"/>
                      <w:highlight w:val="yellow"/>
                      <w:lang w:eastAsia="en-US"/>
                    </w:rPr>
                    <m:t>d</m:t>
                  </m:r>
                </m:e>
                <m:lim>
                  <m:r>
                    <w:rPr>
                      <w:rFonts w:ascii="Cambria Math" w:eastAsiaTheme="minorHAnsi" w:hAnsi="Cambria Math" w:cs="Cambria Math"/>
                      <w:color w:val="444444"/>
                      <w:sz w:val="21"/>
                      <w:szCs w:val="21"/>
                      <w:highlight w:val="yellow"/>
                      <w:lang w:eastAsia="en-US"/>
                    </w:rPr>
                    <m:t>→</m:t>
                  </m:r>
                </m:lim>
              </m:limUpp>
              <m:r>
                <w:rPr>
                  <w:rFonts w:ascii="Cambria Math" w:eastAsiaTheme="minorHAnsi" w:hAnsi="Cambria Math" w:cs="Cambria Math"/>
                  <w:color w:val="444444"/>
                  <w:sz w:val="21"/>
                  <w:szCs w:val="21"/>
                  <w:highlight w:val="yellow"/>
                  <w:lang w:eastAsia="en-US"/>
                </w:rPr>
                <m:t>s=</m:t>
              </m:r>
              <m:f>
                <m:fPr>
                  <m:ctrlPr>
                    <w:rPr>
                      <w:rFonts w:ascii="Cambria Math" w:eastAsiaTheme="minorHAnsi" w:hAnsi="Cambria Math" w:cs="Cambria Math"/>
                      <w:color w:val="444444"/>
                      <w:sz w:val="21"/>
                      <w:szCs w:val="21"/>
                      <w:highlight w:val="yellow"/>
                      <w:lang w:eastAsia="en-US"/>
                    </w:rPr>
                  </m:ctrlPr>
                </m:fPr>
                <m:num>
                  <m:r>
                    <w:rPr>
                      <w:rFonts w:ascii="Cambria Math" w:eastAsiaTheme="minorHAnsi" w:hAnsi="Cambria Math" w:cs="Cambria Math"/>
                      <w:color w:val="444444"/>
                      <w:sz w:val="21"/>
                      <w:szCs w:val="21"/>
                      <w:highlight w:val="yellow"/>
                      <w:lang w:eastAsia="en-US"/>
                    </w:rPr>
                    <m:t>1</m:t>
                  </m:r>
                </m:num>
                <m:den>
                  <m:sSub>
                    <m:sSubPr>
                      <m:ctrlPr>
                        <w:rPr>
                          <w:rFonts w:ascii="Cambria Math" w:eastAsiaTheme="minorHAnsi" w:hAnsi="Cambria Math" w:cs="Cambria Math"/>
                          <w:color w:val="444444"/>
                          <w:sz w:val="21"/>
                          <w:szCs w:val="21"/>
                          <w:highlight w:val="yellow"/>
                          <w:lang w:eastAsia="en-US"/>
                        </w:rPr>
                      </m:ctrlPr>
                    </m:sSubPr>
                    <m:e>
                      <m:r>
                        <w:rPr>
                          <w:rFonts w:ascii="Cambria Math" w:eastAsiaTheme="minorHAnsi" w:hAnsi="Cambria Math" w:cs="Cambria Math"/>
                          <w:color w:val="444444"/>
                          <w:sz w:val="21"/>
                          <w:szCs w:val="21"/>
                          <w:highlight w:val="yellow"/>
                          <w:lang w:eastAsia="en-US"/>
                        </w:rPr>
                        <m:t>∈</m:t>
                      </m:r>
                    </m:e>
                    <m:sub>
                      <m:r>
                        <w:rPr>
                          <w:rFonts w:ascii="Cambria Math" w:eastAsiaTheme="minorHAnsi" w:hAnsi="Cambria Math" w:cs="Cambria Math"/>
                          <w:color w:val="444444"/>
                          <w:sz w:val="21"/>
                          <w:szCs w:val="21"/>
                          <w:highlight w:val="yellow"/>
                          <w:lang w:eastAsia="en-US"/>
                        </w:rPr>
                        <m:t>0</m:t>
                      </m:r>
                    </m:sub>
                  </m:sSub>
                </m:den>
              </m:f>
              <m:r>
                <w:rPr>
                  <w:rFonts w:ascii="Cambria Math" w:eastAsiaTheme="minorHAnsi" w:hAnsi="Cambria Math" w:cs="Cambria Math"/>
                  <w:color w:val="444444"/>
                  <w:sz w:val="21"/>
                  <w:szCs w:val="21"/>
                  <w:highlight w:val="yellow"/>
                  <w:lang w:eastAsia="en-US"/>
                </w:rPr>
                <m:t>q</m:t>
              </m:r>
            </m:e>
          </m:eqArr>
        </m:oMath>
      </m:oMathPara>
    </w:p>
    <w:p w14:paraId="57B47BD9" w14:textId="021CA079" w:rsidR="0012798D" w:rsidRP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For example, a point charge q is placed inside a cube of the edge ‘a’. Now, as per </w:t>
      </w:r>
      <w:r>
        <w:rPr>
          <w:rStyle w:val="Strong"/>
          <w:rFonts w:ascii="Poppins" w:hAnsi="Poppins" w:cs="Poppins"/>
          <w:color w:val="444444"/>
        </w:rPr>
        <w:t>Gauss law</w:t>
      </w:r>
      <w:r>
        <w:rPr>
          <w:rFonts w:ascii="Poppins" w:hAnsi="Poppins" w:cs="Poppins"/>
          <w:color w:val="444444"/>
        </w:rPr>
        <w:t>, the flux through each face of the cube is q/6</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w:t>
      </w:r>
    </w:p>
    <w:p w14:paraId="4200220D"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electric field is the basic concept of knowing about electricity. Generally, the electric field of the surface is calculated by applying </w:t>
      </w:r>
      <w:hyperlink r:id="rId296" w:history="1">
        <w:r>
          <w:rPr>
            <w:rStyle w:val="Hyperlink"/>
            <w:rFonts w:ascii="Poppins" w:hAnsi="Poppins" w:cs="Poppins"/>
            <w:color w:val="8C69FF"/>
          </w:rPr>
          <w:t>Coulomb’s law</w:t>
        </w:r>
      </w:hyperlink>
      <w:r>
        <w:rPr>
          <w:rFonts w:ascii="Poppins" w:hAnsi="Poppins" w:cs="Poppins"/>
          <w:color w:val="444444"/>
        </w:rPr>
        <w:t>, but to calculate the electric field distribution in a closed surface, we need to understand the concept of Gauss law. It explains the electric charge enclosed in a closed surface or the electric charge present in the enclosed closed surface.</w:t>
      </w:r>
    </w:p>
    <w:p w14:paraId="1A272DFB" w14:textId="77777777" w:rsidR="0012798D" w:rsidRDefault="0012798D" w:rsidP="0012798D">
      <w:pPr>
        <w:pStyle w:val="Heading2"/>
        <w:shd w:val="clear" w:color="auto" w:fill="FFFFFF"/>
        <w:spacing w:before="300" w:after="150" w:line="480" w:lineRule="atLeast"/>
        <w:rPr>
          <w:rFonts w:ascii="Poppins" w:hAnsi="Poppins" w:cs="Poppins"/>
          <w:color w:val="444444"/>
        </w:rPr>
      </w:pPr>
      <w:bookmarkStart w:id="39" w:name="Gauss-Law-Formula"/>
      <w:bookmarkEnd w:id="39"/>
      <w:r>
        <w:rPr>
          <w:rFonts w:ascii="Poppins" w:hAnsi="Poppins" w:cs="Poppins"/>
          <w:color w:val="800080"/>
        </w:rPr>
        <w:t>Gauss Law Formula</w:t>
      </w:r>
    </w:p>
    <w:p w14:paraId="6C1BC72E"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As per the Gauss theorem, the </w:t>
      </w:r>
      <w:r w:rsidRPr="0012798D">
        <w:rPr>
          <w:rFonts w:ascii="Poppins" w:hAnsi="Poppins" w:cs="Poppins"/>
          <w:color w:val="444444"/>
          <w:highlight w:val="yellow"/>
        </w:rPr>
        <w:t>total charge enclosed in a closed surface is proportional to the total flux enclosed by the surface</w:t>
      </w:r>
      <w:r>
        <w:rPr>
          <w:rFonts w:ascii="Poppins" w:hAnsi="Poppins" w:cs="Poppins"/>
          <w:color w:val="444444"/>
        </w:rPr>
        <w:t>. Therefore, if </w:t>
      </w:r>
      <w:r>
        <w:rPr>
          <w:rFonts w:ascii="Cambria" w:hAnsi="Cambria" w:cs="Cambria"/>
          <w:color w:val="444444"/>
        </w:rPr>
        <w:t>ϕ</w:t>
      </w:r>
      <w:r>
        <w:rPr>
          <w:rFonts w:ascii="Poppins" w:hAnsi="Poppins" w:cs="Poppins"/>
          <w:color w:val="444444"/>
        </w:rPr>
        <w:t xml:space="preserve"> is total flux and </w:t>
      </w:r>
      <w:r>
        <w:rPr>
          <w:rFonts w:ascii="Cambria" w:hAnsi="Cambria" w:cs="Cambria"/>
          <w:color w:val="444444"/>
        </w:rPr>
        <w:t>ϵ</w:t>
      </w:r>
      <w:r>
        <w:rPr>
          <w:rFonts w:ascii="Poppins" w:hAnsi="Poppins" w:cs="Poppins"/>
          <w:color w:val="444444"/>
          <w:sz w:val="18"/>
          <w:szCs w:val="18"/>
          <w:vertAlign w:val="subscript"/>
        </w:rPr>
        <w:t>0 </w:t>
      </w:r>
      <w:r>
        <w:rPr>
          <w:rFonts w:ascii="Poppins" w:hAnsi="Poppins" w:cs="Poppins"/>
          <w:color w:val="444444"/>
        </w:rPr>
        <w:t>is electric constant, the </w:t>
      </w:r>
      <w:hyperlink r:id="rId297" w:history="1">
        <w:r>
          <w:rPr>
            <w:rStyle w:val="Hyperlink"/>
            <w:rFonts w:ascii="Poppins" w:hAnsi="Poppins" w:cs="Poppins"/>
            <w:color w:val="8C69FF"/>
          </w:rPr>
          <w:t>total electric charge</w:t>
        </w:r>
      </w:hyperlink>
      <w:r>
        <w:rPr>
          <w:rFonts w:ascii="Poppins" w:hAnsi="Poppins" w:cs="Poppins"/>
          <w:color w:val="444444"/>
        </w:rPr>
        <w:t> Q enclosed by the surface is</w:t>
      </w:r>
    </w:p>
    <w:p w14:paraId="00B5171E"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Q </w:t>
      </w:r>
      <w:r>
        <w:rPr>
          <w:rStyle w:val="Strong"/>
          <w:rFonts w:ascii="Poppins" w:hAnsi="Poppins" w:cs="Poppins"/>
          <w:color w:val="444444"/>
        </w:rPr>
        <w:t>= </w:t>
      </w:r>
      <w:r>
        <w:rPr>
          <w:rFonts w:ascii="Cambria" w:hAnsi="Cambria" w:cs="Cambria"/>
          <w:color w:val="444444"/>
        </w:rPr>
        <w:t>ϕ</w:t>
      </w:r>
      <w:r>
        <w:rPr>
          <w:rFonts w:ascii="Poppins" w:hAnsi="Poppins" w:cs="Poppins"/>
          <w:color w:val="444444"/>
        </w:rPr>
        <w:t xml:space="preserve"> </w:t>
      </w:r>
      <w:r>
        <w:rPr>
          <w:rFonts w:ascii="Cambria" w:hAnsi="Cambria" w:cs="Cambria"/>
          <w:color w:val="444444"/>
        </w:rPr>
        <w:t>ϵ</w:t>
      </w:r>
      <w:r>
        <w:rPr>
          <w:rFonts w:ascii="Poppins" w:hAnsi="Poppins" w:cs="Poppins"/>
          <w:color w:val="444444"/>
          <w:sz w:val="18"/>
          <w:szCs w:val="18"/>
          <w:vertAlign w:val="subscript"/>
        </w:rPr>
        <w:t>0</w:t>
      </w:r>
    </w:p>
    <w:p w14:paraId="3E44807D"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w:t>
      </w:r>
      <w:r>
        <w:rPr>
          <w:rStyle w:val="Strong"/>
          <w:rFonts w:ascii="Poppins" w:hAnsi="Poppins" w:cs="Poppins"/>
          <w:color w:val="444444"/>
        </w:rPr>
        <w:t>Gauss law</w:t>
      </w:r>
      <w:r>
        <w:rPr>
          <w:rFonts w:ascii="Poppins" w:hAnsi="Poppins" w:cs="Poppins"/>
          <w:color w:val="444444"/>
        </w:rPr>
        <w:t> formula is expressed by</w:t>
      </w:r>
    </w:p>
    <w:p w14:paraId="650203CA"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sidRPr="0012798D">
        <w:rPr>
          <w:rStyle w:val="Strong"/>
          <w:rFonts w:ascii="Cambria" w:hAnsi="Cambria" w:cs="Cambria"/>
          <w:color w:val="444444"/>
          <w:highlight w:val="yellow"/>
        </w:rPr>
        <w:t>ϕ</w:t>
      </w:r>
      <w:r w:rsidRPr="0012798D">
        <w:rPr>
          <w:rStyle w:val="Strong"/>
          <w:rFonts w:ascii="Poppins" w:hAnsi="Poppins" w:cs="Poppins"/>
          <w:color w:val="444444"/>
          <w:highlight w:val="yellow"/>
        </w:rPr>
        <w:t> = Q/</w:t>
      </w:r>
      <w:r w:rsidRPr="0012798D">
        <w:rPr>
          <w:rStyle w:val="Strong"/>
          <w:rFonts w:ascii="Cambria" w:hAnsi="Cambria" w:cs="Cambria"/>
          <w:color w:val="444444"/>
          <w:highlight w:val="yellow"/>
        </w:rPr>
        <w:t>ϵ</w:t>
      </w:r>
      <w:r w:rsidRPr="0012798D">
        <w:rPr>
          <w:rStyle w:val="Strong"/>
          <w:rFonts w:ascii="Poppins" w:hAnsi="Poppins" w:cs="Poppins"/>
          <w:color w:val="444444"/>
          <w:sz w:val="18"/>
          <w:szCs w:val="18"/>
          <w:highlight w:val="yellow"/>
          <w:vertAlign w:val="subscript"/>
        </w:rPr>
        <w:t>0</w:t>
      </w:r>
    </w:p>
    <w:p w14:paraId="19585385"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w:t>
      </w:r>
    </w:p>
    <w:p w14:paraId="6C88E7CF"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Q = Total charge within the given surface</w:t>
      </w:r>
    </w:p>
    <w:p w14:paraId="5B31EFE0"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sidRPr="0012798D">
        <w:rPr>
          <w:rFonts w:ascii="Cambria" w:hAnsi="Cambria" w:cs="Cambria"/>
          <w:color w:val="444444"/>
          <w:highlight w:val="yellow"/>
        </w:rPr>
        <w:t>ε</w:t>
      </w:r>
      <w:r w:rsidRPr="0012798D">
        <w:rPr>
          <w:rFonts w:ascii="Poppins" w:hAnsi="Poppins" w:cs="Poppins"/>
          <w:color w:val="444444"/>
          <w:sz w:val="18"/>
          <w:szCs w:val="18"/>
          <w:highlight w:val="yellow"/>
          <w:vertAlign w:val="subscript"/>
        </w:rPr>
        <w:t>0</w:t>
      </w:r>
      <w:r w:rsidRPr="0012798D">
        <w:rPr>
          <w:rFonts w:ascii="Poppins" w:hAnsi="Poppins" w:cs="Poppins"/>
          <w:color w:val="444444"/>
          <w:highlight w:val="yellow"/>
        </w:rPr>
        <w:t> = The electric constant</w:t>
      </w:r>
    </w:p>
    <w:p w14:paraId="25CC51FF"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hAnsi="Cambria Math" w:cs="Cambria Math"/>
          <w:color w:val="444444"/>
        </w:rPr>
        <w:t>⇒</w:t>
      </w:r>
      <w:r>
        <w:rPr>
          <w:rStyle w:val="Strong"/>
          <w:rFonts w:ascii="Poppins" w:hAnsi="Poppins" w:cs="Poppins"/>
          <w:color w:val="444444"/>
        </w:rPr>
        <w:t xml:space="preserve"> Also Read:</w:t>
      </w:r>
      <w:r>
        <w:rPr>
          <w:rFonts w:ascii="Poppins" w:hAnsi="Poppins" w:cs="Poppins"/>
          <w:color w:val="444444"/>
        </w:rPr>
        <w:t> </w:t>
      </w:r>
      <w:hyperlink r:id="rId298" w:history="1">
        <w:r>
          <w:rPr>
            <w:rStyle w:val="Hyperlink"/>
            <w:rFonts w:ascii="Poppins" w:hAnsi="Poppins" w:cs="Poppins"/>
            <w:color w:val="8C69FF"/>
          </w:rPr>
          <w:t>Equipotential Surface</w:t>
        </w:r>
      </w:hyperlink>
    </w:p>
    <w:p w14:paraId="2A727383" w14:textId="77777777" w:rsidR="0012798D" w:rsidRDefault="0012798D" w:rsidP="0012798D">
      <w:pPr>
        <w:pStyle w:val="Heading2"/>
        <w:shd w:val="clear" w:color="auto" w:fill="FFFFFF"/>
        <w:spacing w:before="300" w:after="150" w:line="480" w:lineRule="atLeast"/>
        <w:rPr>
          <w:rFonts w:ascii="Poppins" w:hAnsi="Poppins" w:cs="Poppins"/>
          <w:color w:val="444444"/>
        </w:rPr>
      </w:pPr>
      <w:bookmarkStart w:id="40" w:name="The-Gauss-Theorem"/>
      <w:bookmarkEnd w:id="40"/>
      <w:r>
        <w:rPr>
          <w:rFonts w:ascii="Poppins" w:hAnsi="Poppins" w:cs="Poppins"/>
          <w:color w:val="800080"/>
        </w:rPr>
        <w:t>The Gauss Theorem</w:t>
      </w:r>
    </w:p>
    <w:p w14:paraId="03C63432"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net flux through a closed surface is directly proportional to the net charge in the volume enclosed by the closed surface.</w:t>
      </w:r>
    </w:p>
    <w:p w14:paraId="65CD2034" w14:textId="77777777" w:rsidR="0012798D" w:rsidRPr="0012798D" w:rsidRDefault="0012798D" w:rsidP="0012798D">
      <w:pPr>
        <w:pStyle w:val="NormalWeb"/>
        <w:shd w:val="clear" w:color="auto" w:fill="FFFFFF"/>
        <w:spacing w:before="0" w:beforeAutospacing="0" w:after="240" w:afterAutospacing="0" w:line="360" w:lineRule="atLeast"/>
        <w:rPr>
          <w:rFonts w:ascii="Poppins" w:hAnsi="Poppins" w:cs="Poppins"/>
          <w:color w:val="444444"/>
          <w:sz w:val="32"/>
          <w:szCs w:val="32"/>
        </w:rPr>
      </w:pPr>
      <w:r w:rsidRPr="0012798D">
        <w:rPr>
          <w:rFonts w:ascii="Cambria" w:hAnsi="Cambria" w:cs="Cambria"/>
          <w:color w:val="444444"/>
          <w:sz w:val="32"/>
          <w:szCs w:val="32"/>
        </w:rPr>
        <w:t>Φ</w:t>
      </w:r>
      <w:r w:rsidRPr="0012798D">
        <w:rPr>
          <w:rFonts w:ascii="Poppins" w:hAnsi="Poppins" w:cs="Poppins"/>
          <w:color w:val="444444"/>
          <w:sz w:val="32"/>
          <w:szCs w:val="32"/>
        </w:rPr>
        <w:t xml:space="preserve"> = </w:t>
      </w:r>
      <w:r w:rsidRPr="0012798D">
        <w:rPr>
          <w:color w:val="444444"/>
          <w:sz w:val="32"/>
          <w:szCs w:val="32"/>
        </w:rPr>
        <w:t>→</w:t>
      </w:r>
      <w:r w:rsidRPr="0012798D">
        <w:rPr>
          <w:rFonts w:ascii="Poppins" w:hAnsi="Poppins" w:cs="Poppins"/>
          <w:color w:val="444444"/>
          <w:sz w:val="32"/>
          <w:szCs w:val="32"/>
        </w:rPr>
        <w:t xml:space="preserve"> E.d </w:t>
      </w:r>
      <w:r w:rsidRPr="0012798D">
        <w:rPr>
          <w:color w:val="444444"/>
          <w:sz w:val="32"/>
          <w:szCs w:val="32"/>
        </w:rPr>
        <w:t>→</w:t>
      </w:r>
      <w:r w:rsidRPr="0012798D">
        <w:rPr>
          <w:rFonts w:ascii="Poppins" w:hAnsi="Poppins" w:cs="Poppins"/>
          <w:color w:val="444444"/>
          <w:sz w:val="32"/>
          <w:szCs w:val="32"/>
        </w:rPr>
        <w:t xml:space="preserve"> A = q</w:t>
      </w:r>
      <w:r w:rsidRPr="0012798D">
        <w:rPr>
          <w:rFonts w:ascii="Poppins" w:hAnsi="Poppins" w:cs="Poppins"/>
          <w:color w:val="444444"/>
          <w:sz w:val="32"/>
          <w:szCs w:val="32"/>
          <w:vertAlign w:val="subscript"/>
        </w:rPr>
        <w:t>net</w:t>
      </w:r>
      <w:r w:rsidRPr="0012798D">
        <w:rPr>
          <w:rFonts w:ascii="Poppins" w:hAnsi="Poppins" w:cs="Poppins"/>
          <w:color w:val="444444"/>
          <w:sz w:val="32"/>
          <w:szCs w:val="32"/>
        </w:rPr>
        <w:t>/</w:t>
      </w:r>
      <w:r w:rsidRPr="0012798D">
        <w:rPr>
          <w:rFonts w:ascii="Cambria" w:hAnsi="Cambria" w:cs="Cambria"/>
          <w:color w:val="444444"/>
          <w:sz w:val="32"/>
          <w:szCs w:val="32"/>
        </w:rPr>
        <w:t>ε</w:t>
      </w:r>
      <w:r w:rsidRPr="0012798D">
        <w:rPr>
          <w:rFonts w:ascii="Poppins" w:hAnsi="Poppins" w:cs="Poppins"/>
          <w:color w:val="444444"/>
          <w:sz w:val="32"/>
          <w:szCs w:val="32"/>
          <w:vertAlign w:val="subscript"/>
        </w:rPr>
        <w:t>0</w:t>
      </w:r>
    </w:p>
    <w:p w14:paraId="09595405"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In simple words, </w:t>
      </w:r>
      <w:r w:rsidRPr="0012798D">
        <w:rPr>
          <w:rFonts w:ascii="Poppins" w:hAnsi="Poppins" w:cs="Poppins"/>
          <w:color w:val="444444"/>
          <w:highlight w:val="yellow"/>
        </w:rPr>
        <w:t>the </w:t>
      </w:r>
      <w:r w:rsidRPr="0012798D">
        <w:rPr>
          <w:rStyle w:val="Strong"/>
          <w:rFonts w:ascii="Poppins" w:hAnsi="Poppins" w:cs="Poppins"/>
          <w:color w:val="444444"/>
          <w:highlight w:val="yellow"/>
        </w:rPr>
        <w:t>Gauss theorem</w:t>
      </w:r>
      <w:r w:rsidRPr="0012798D">
        <w:rPr>
          <w:rFonts w:ascii="Poppins" w:hAnsi="Poppins" w:cs="Poppins"/>
          <w:color w:val="444444"/>
          <w:highlight w:val="yellow"/>
        </w:rPr>
        <w:t> relates the ‘flow’ of </w:t>
      </w:r>
      <w:hyperlink r:id="rId299" w:history="1">
        <w:r w:rsidRPr="0012798D">
          <w:rPr>
            <w:rStyle w:val="Hyperlink"/>
            <w:rFonts w:ascii="Poppins" w:hAnsi="Poppins" w:cs="Poppins"/>
            <w:color w:val="8C69FF"/>
            <w:highlight w:val="yellow"/>
          </w:rPr>
          <w:t>electric field lines</w:t>
        </w:r>
      </w:hyperlink>
      <w:r w:rsidRPr="0012798D">
        <w:rPr>
          <w:rFonts w:ascii="Poppins" w:hAnsi="Poppins" w:cs="Poppins"/>
          <w:color w:val="444444"/>
          <w:highlight w:val="yellow"/>
        </w:rPr>
        <w:t> (flux) to the charges within the enclosed surface. If no charges are enclosed by a surface, then the net electric flux remains zero.</w:t>
      </w:r>
    </w:p>
    <w:p w14:paraId="42F8F139"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This means that the number of electric field lines entering the surface equals the field lines leaving the surface.</w:t>
      </w:r>
    </w:p>
    <w:p w14:paraId="634AF464"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The Gauss theorem statement also gives an important corollary:</w:t>
      </w:r>
    </w:p>
    <w:p w14:paraId="4D8E949E"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sidRPr="0012798D">
        <w:rPr>
          <w:rFonts w:ascii="Poppins" w:hAnsi="Poppins" w:cs="Poppins"/>
          <w:color w:val="444444"/>
          <w:highlight w:val="yellow"/>
        </w:rPr>
        <w:t>The electric flux from any closed surface is only due to the sources (positive charges) and sinks (negative charges) of the electric fields enclosed by the surface</w:t>
      </w:r>
      <w:r>
        <w:rPr>
          <w:rFonts w:ascii="Poppins" w:hAnsi="Poppins" w:cs="Poppins"/>
          <w:color w:val="444444"/>
        </w:rPr>
        <w:t>. Any charges outside the surface do not contribute to the electric flux. Also, only electric charges can act as sources or sinks of electric fields. Changing </w:t>
      </w:r>
      <w:hyperlink r:id="rId300" w:history="1">
        <w:r>
          <w:rPr>
            <w:rStyle w:val="Hyperlink"/>
            <w:rFonts w:ascii="Poppins" w:hAnsi="Poppins" w:cs="Poppins"/>
            <w:color w:val="8C69FF"/>
          </w:rPr>
          <w:t>magnetic fields</w:t>
        </w:r>
      </w:hyperlink>
      <w:r>
        <w:rPr>
          <w:rFonts w:ascii="Poppins" w:hAnsi="Poppins" w:cs="Poppins"/>
          <w:color w:val="444444"/>
        </w:rPr>
        <w:t>, for example, cannot act as sources or sinks of electric fields.</w:t>
      </w:r>
    </w:p>
    <w:p w14:paraId="71E847A3" w14:textId="2C0E1A2B" w:rsidR="0012798D" w:rsidRDefault="0012798D" w:rsidP="0012798D">
      <w:pPr>
        <w:jc w:val="center"/>
        <w:rPr>
          <w:rFonts w:ascii="Poppins" w:hAnsi="Poppins" w:cs="Poppins"/>
          <w:color w:val="444444"/>
          <w:sz w:val="21"/>
          <w:szCs w:val="21"/>
        </w:rPr>
      </w:pPr>
      <w:r>
        <w:rPr>
          <w:rFonts w:ascii="Poppins" w:hAnsi="Poppins" w:cs="Poppins"/>
          <w:noProof/>
          <w:color w:val="444444"/>
          <w:sz w:val="21"/>
          <w:szCs w:val="21"/>
        </w:rPr>
        <w:drawing>
          <wp:inline distT="0" distB="0" distL="0" distR="0" wp14:anchorId="7E2E5CD0" wp14:editId="35878BE1">
            <wp:extent cx="7146290" cy="3333750"/>
            <wp:effectExtent l="0" t="0" r="0" b="0"/>
            <wp:docPr id="135" name="Picture 135" descr="Gaus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Gauss Law"/>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77113B09" w14:textId="77777777" w:rsidR="0012798D" w:rsidRDefault="0012798D" w:rsidP="0012798D">
      <w:pPr>
        <w:pStyle w:val="wp-caption-text"/>
        <w:spacing w:before="150" w:beforeAutospacing="0" w:after="0" w:afterAutospacing="0" w:line="255" w:lineRule="atLeast"/>
        <w:jc w:val="center"/>
        <w:rPr>
          <w:rFonts w:ascii="Poppins" w:hAnsi="Poppins" w:cs="Poppins"/>
          <w:color w:val="444444"/>
          <w:sz w:val="21"/>
          <w:szCs w:val="21"/>
        </w:rPr>
      </w:pPr>
      <w:r>
        <w:rPr>
          <w:rStyle w:val="Strong"/>
          <w:rFonts w:ascii="Poppins" w:hAnsi="Poppins" w:cs="Poppins"/>
          <w:color w:val="444444"/>
          <w:sz w:val="21"/>
          <w:szCs w:val="21"/>
        </w:rPr>
        <w:t>Gauss Law in Magnetism</w:t>
      </w:r>
    </w:p>
    <w:p w14:paraId="6B12CE2A"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net flux for the surface on the left is non-zero as it encloses a net charge. The </w:t>
      </w:r>
      <w:hyperlink r:id="rId302" w:history="1">
        <w:r>
          <w:rPr>
            <w:rStyle w:val="Hyperlink"/>
            <w:rFonts w:ascii="Poppins" w:hAnsi="Poppins" w:cs="Poppins"/>
            <w:color w:val="8C69FF"/>
          </w:rPr>
          <w:t>net flux for the surface</w:t>
        </w:r>
      </w:hyperlink>
      <w:r>
        <w:rPr>
          <w:rFonts w:ascii="Poppins" w:hAnsi="Poppins" w:cs="Poppins"/>
          <w:color w:val="444444"/>
        </w:rPr>
        <w:t> on the right is zero since it does not enclose any charge.</w:t>
      </w:r>
    </w:p>
    <w:p w14:paraId="4B7C11E0"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hAnsi="Cambria Math" w:cs="Cambria Math"/>
          <w:color w:val="444444"/>
        </w:rPr>
        <w:t>⇒</w:t>
      </w:r>
      <w:r>
        <w:rPr>
          <w:rStyle w:val="Strong"/>
          <w:rFonts w:ascii="Poppins" w:hAnsi="Poppins" w:cs="Poppins"/>
          <w:color w:val="444444"/>
        </w:rPr>
        <w:t xml:space="preserve"> Note:</w:t>
      </w:r>
      <w:r>
        <w:rPr>
          <w:rFonts w:ascii="Poppins" w:hAnsi="Poppins" w:cs="Poppins"/>
          <w:color w:val="444444"/>
        </w:rPr>
        <w:t> The Gauss law is only a restatement of Coulomb’s law. If you apply the Gauss theorem to a point charge enclosed by a sphere, you will get back Coulomb’s law easily.</w:t>
      </w:r>
    </w:p>
    <w:p w14:paraId="71C69883" w14:textId="77777777" w:rsidR="0012798D" w:rsidRDefault="0012798D" w:rsidP="0012798D">
      <w:pPr>
        <w:pStyle w:val="Heading2"/>
        <w:shd w:val="clear" w:color="auto" w:fill="FFFFFF"/>
        <w:spacing w:before="300" w:after="150" w:line="480" w:lineRule="atLeast"/>
        <w:rPr>
          <w:rFonts w:ascii="Poppins" w:hAnsi="Poppins" w:cs="Poppins"/>
          <w:color w:val="444444"/>
        </w:rPr>
      </w:pPr>
      <w:bookmarkStart w:id="41" w:name="Applications-of-Gauss-Law"/>
      <w:bookmarkEnd w:id="41"/>
      <w:r>
        <w:rPr>
          <w:rFonts w:ascii="Poppins" w:hAnsi="Poppins" w:cs="Poppins"/>
          <w:color w:val="800080"/>
        </w:rPr>
        <w:t>Applications of Gauss Law</w:t>
      </w:r>
    </w:p>
    <w:p w14:paraId="6AD5C722"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1.</w:t>
      </w:r>
      <w:r>
        <w:rPr>
          <w:rFonts w:ascii="Poppins" w:hAnsi="Poppins" w:cs="Poppins"/>
          <w:color w:val="444444"/>
        </w:rPr>
        <w:t> In the case of a charged ring of radius R on its axis at a distance x from the centre of the ring.</w:t>
      </w:r>
    </w:p>
    <w:p w14:paraId="1213B2DE" w14:textId="77777777" w:rsidR="00124464" w:rsidRPr="00124464" w:rsidRDefault="00124464" w:rsidP="0012798D">
      <w:pPr>
        <w:rPr>
          <w:rFonts w:ascii="Poppins" w:eastAsia="Times New Roman" w:hAnsi="Poppins" w:cs="Poppins"/>
          <w:color w:val="444444"/>
          <w:sz w:val="21"/>
          <w:szCs w:val="21"/>
        </w:rPr>
      </w:pPr>
      <m:oMathPara>
        <m:oMath>
          <m:eqArr>
            <m:eqArrPr>
              <m:ctrlPr>
                <w:rPr>
                  <w:rFonts w:ascii="Cambria Math" w:hAnsi="Cambria Math" w:cs="Poppins"/>
                  <w:color w:val="444444"/>
                  <w:sz w:val="21"/>
                  <w:szCs w:val="21"/>
                  <w:highlight w:val="yellow"/>
                </w:rPr>
              </m:ctrlPr>
            </m:eqArrPr>
            <m:e>
              <m:r>
                <w:rPr>
                  <w:rFonts w:ascii="Cambria Math" w:hAnsi="Cambria Math" w:cs="Poppins"/>
                  <w:color w:val="444444"/>
                  <w:sz w:val="21"/>
                  <w:szCs w:val="21"/>
                  <w:highlight w:val="yellow"/>
                </w:rPr>
                <m:t>E=</m:t>
              </m:r>
              <m:f>
                <m:fPr>
                  <m:ctrlPr>
                    <w:rPr>
                      <w:rFonts w:ascii="Cambria Math" w:hAnsi="Cambria Math" w:cs="Poppins"/>
                      <w:color w:val="444444"/>
                      <w:sz w:val="21"/>
                      <w:szCs w:val="21"/>
                      <w:highlight w:val="yellow"/>
                    </w:rPr>
                  </m:ctrlPr>
                </m:fPr>
                <m:num>
                  <m:r>
                    <w:rPr>
                      <w:rFonts w:ascii="Cambria Math" w:hAnsi="Cambria Math" w:cs="Poppins"/>
                      <w:color w:val="444444"/>
                      <w:sz w:val="21"/>
                      <w:szCs w:val="21"/>
                      <w:highlight w:val="yellow"/>
                    </w:rPr>
                    <m:t>1</m:t>
                  </m:r>
                </m:num>
                <m:den>
                  <m:r>
                    <w:rPr>
                      <w:rFonts w:ascii="Cambria Math" w:hAnsi="Cambria Math" w:cs="Poppins"/>
                      <w:color w:val="444444"/>
                      <w:sz w:val="21"/>
                      <w:szCs w:val="21"/>
                      <w:highlight w:val="yellow"/>
                    </w:rPr>
                    <m:t>4π</m:t>
                  </m:r>
                  <m:sSub>
                    <m:sSubPr>
                      <m:ctrlPr>
                        <w:rPr>
                          <w:rFonts w:ascii="Cambria Math" w:hAnsi="Cambria Math" w:cs="Poppins"/>
                          <w:color w:val="444444"/>
                          <w:sz w:val="21"/>
                          <w:szCs w:val="21"/>
                          <w:highlight w:val="yellow"/>
                        </w:rPr>
                      </m:ctrlPr>
                    </m:sSubPr>
                    <m:e>
                      <m:r>
                        <w:rPr>
                          <w:rFonts w:ascii="Cambria Math" w:hAnsi="Cambria Math" w:cs="Poppins"/>
                          <w:color w:val="444444"/>
                          <w:sz w:val="21"/>
                          <w:szCs w:val="21"/>
                          <w:highlight w:val="yellow"/>
                        </w:rPr>
                        <m:t>∈</m:t>
                      </m:r>
                    </m:e>
                    <m:sub>
                      <m:r>
                        <w:rPr>
                          <w:rFonts w:ascii="Cambria Math" w:hAnsi="Cambria Math" w:cs="Poppins"/>
                          <w:color w:val="444444"/>
                          <w:sz w:val="21"/>
                          <w:szCs w:val="21"/>
                          <w:highlight w:val="yellow"/>
                        </w:rPr>
                        <m:t>0</m:t>
                      </m:r>
                    </m:sub>
                  </m:sSub>
                </m:den>
              </m:f>
              <m:f>
                <m:fPr>
                  <m:ctrlPr>
                    <w:rPr>
                      <w:rFonts w:ascii="Cambria Math" w:hAnsi="Cambria Math" w:cs="Poppins"/>
                      <w:color w:val="444444"/>
                      <w:sz w:val="21"/>
                      <w:szCs w:val="21"/>
                      <w:highlight w:val="yellow"/>
                    </w:rPr>
                  </m:ctrlPr>
                </m:fPr>
                <m:num>
                  <m:r>
                    <w:rPr>
                      <w:rFonts w:ascii="Cambria Math" w:hAnsi="Cambria Math" w:cs="Poppins"/>
                      <w:color w:val="444444"/>
                      <w:sz w:val="21"/>
                      <w:szCs w:val="21"/>
                      <w:highlight w:val="yellow"/>
                    </w:rPr>
                    <m:t>qx</m:t>
                  </m:r>
                </m:num>
                <m:den>
                  <m:sSup>
                    <m:sSupPr>
                      <m:ctrlPr>
                        <w:rPr>
                          <w:rFonts w:ascii="Cambria Math" w:hAnsi="Cambria Math" w:cs="Poppins"/>
                          <w:color w:val="444444"/>
                          <w:sz w:val="21"/>
                          <w:szCs w:val="21"/>
                          <w:highlight w:val="yellow"/>
                        </w:rPr>
                      </m:ctrlPr>
                    </m:sSupPr>
                    <m:e>
                      <m:d>
                        <m:dPr>
                          <m:ctrlPr>
                            <w:rPr>
                              <w:rFonts w:ascii="Cambria Math" w:hAnsi="Cambria Math" w:cs="Poppins"/>
                              <w:i/>
                              <w:color w:val="444444"/>
                              <w:sz w:val="21"/>
                              <w:szCs w:val="21"/>
                              <w:highlight w:val="yellow"/>
                            </w:rPr>
                          </m:ctrlPr>
                        </m:dPr>
                        <m:e>
                          <m:sSup>
                            <m:sSupPr>
                              <m:ctrlPr>
                                <w:rPr>
                                  <w:rFonts w:ascii="Cambria Math" w:hAnsi="Cambria Math" w:cs="Poppins"/>
                                  <w:color w:val="444444"/>
                                  <w:sz w:val="21"/>
                                  <w:szCs w:val="21"/>
                                  <w:highlight w:val="yellow"/>
                                </w:rPr>
                              </m:ctrlPr>
                            </m:sSupPr>
                            <m:e>
                              <m:r>
                                <w:rPr>
                                  <w:rFonts w:ascii="Cambria Math" w:hAnsi="Cambria Math" w:cs="Poppins"/>
                                  <w:color w:val="444444"/>
                                  <w:sz w:val="21"/>
                                  <w:szCs w:val="21"/>
                                  <w:highlight w:val="yellow"/>
                                </w:rPr>
                                <m:t>R</m:t>
                              </m:r>
                            </m:e>
                            <m:sup>
                              <m:r>
                                <w:rPr>
                                  <w:rFonts w:ascii="Cambria Math" w:hAnsi="Cambria Math" w:cs="Poppins"/>
                                  <w:color w:val="444444"/>
                                  <w:sz w:val="21"/>
                                  <w:szCs w:val="21"/>
                                  <w:highlight w:val="yellow"/>
                                </w:rPr>
                                <m:t>2</m:t>
                              </m:r>
                            </m:sup>
                          </m:sSup>
                          <m:r>
                            <w:rPr>
                              <w:rFonts w:ascii="Cambria Math" w:hAnsi="Cambria Math" w:cs="Poppins"/>
                              <w:color w:val="444444"/>
                              <w:sz w:val="21"/>
                              <w:szCs w:val="21"/>
                              <w:highlight w:val="yellow"/>
                            </w:rPr>
                            <m:t>+</m:t>
                          </m:r>
                          <m:sSup>
                            <m:sSupPr>
                              <m:ctrlPr>
                                <w:rPr>
                                  <w:rFonts w:ascii="Cambria Math" w:hAnsi="Cambria Math" w:cs="Poppins"/>
                                  <w:color w:val="444444"/>
                                  <w:sz w:val="21"/>
                                  <w:szCs w:val="21"/>
                                  <w:highlight w:val="yellow"/>
                                </w:rPr>
                              </m:ctrlPr>
                            </m:sSupPr>
                            <m:e>
                              <m:r>
                                <w:rPr>
                                  <w:rFonts w:ascii="Cambria Math" w:hAnsi="Cambria Math" w:cs="Poppins"/>
                                  <w:color w:val="444444"/>
                                  <w:sz w:val="21"/>
                                  <w:szCs w:val="21"/>
                                  <w:highlight w:val="yellow"/>
                                </w:rPr>
                                <m:t>x</m:t>
                              </m:r>
                            </m:e>
                            <m:sup>
                              <m:r>
                                <w:rPr>
                                  <w:rFonts w:ascii="Cambria Math" w:hAnsi="Cambria Math" w:cs="Poppins"/>
                                  <w:color w:val="444444"/>
                                  <w:sz w:val="21"/>
                                  <w:szCs w:val="21"/>
                                  <w:highlight w:val="yellow"/>
                                </w:rPr>
                                <m:t>2</m:t>
                              </m:r>
                            </m:sup>
                          </m:sSup>
                        </m:e>
                      </m:d>
                    </m:e>
                    <m:sup>
                      <m:f>
                        <m:fPr>
                          <m:ctrlPr>
                            <w:rPr>
                              <w:rFonts w:ascii="Cambria Math" w:hAnsi="Cambria Math" w:cs="Poppins"/>
                              <w:i/>
                              <w:color w:val="444444"/>
                              <w:sz w:val="21"/>
                              <w:szCs w:val="21"/>
                              <w:highlight w:val="yellow"/>
                            </w:rPr>
                          </m:ctrlPr>
                        </m:fPr>
                        <m:num>
                          <m:r>
                            <w:rPr>
                              <w:rFonts w:ascii="Cambria Math" w:hAnsi="Cambria Math" w:cs="Poppins"/>
                              <w:color w:val="444444"/>
                              <w:sz w:val="21"/>
                              <w:szCs w:val="21"/>
                              <w:highlight w:val="yellow"/>
                            </w:rPr>
                            <m:t>3</m:t>
                          </m:r>
                        </m:num>
                        <m:den>
                          <m:r>
                            <w:rPr>
                              <w:rFonts w:ascii="Cambria Math" w:hAnsi="Cambria Math" w:cs="Poppins"/>
                              <w:color w:val="444444"/>
                              <w:sz w:val="21"/>
                              <w:szCs w:val="21"/>
                              <w:highlight w:val="yellow"/>
                            </w:rPr>
                            <m:t>2</m:t>
                          </m:r>
                        </m:den>
                      </m:f>
                    </m:sup>
                  </m:sSup>
                </m:den>
              </m:f>
            </m:e>
          </m:eqArr>
        </m:oMath>
      </m:oMathPara>
    </w:p>
    <w:p w14:paraId="4C852D4D" w14:textId="383CDDBF" w:rsidR="0012798D" w:rsidRPr="00124464" w:rsidRDefault="0012798D" w:rsidP="0012798D">
      <w:pPr>
        <w:rPr>
          <w:rFonts w:ascii="Poppins" w:eastAsia="Times New Roman" w:hAnsi="Poppins" w:cs="Poppins"/>
          <w:sz w:val="24"/>
          <w:szCs w:val="24"/>
        </w:rPr>
      </w:pPr>
      <w:r>
        <w:rPr>
          <w:rFonts w:ascii="Poppins" w:hAnsi="Poppins" w:cs="Poppins"/>
          <w:color w:val="444444"/>
          <w:sz w:val="21"/>
          <w:szCs w:val="21"/>
          <w:shd w:val="clear" w:color="auto" w:fill="FFFFFF"/>
        </w:rPr>
        <w:t>. At the centre, x = 0 and E = 0.</w:t>
      </w:r>
    </w:p>
    <w:p w14:paraId="2C27C5BB"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2.</w:t>
      </w:r>
      <w:r>
        <w:rPr>
          <w:rFonts w:ascii="Poppins" w:hAnsi="Poppins" w:cs="Poppins"/>
          <w:color w:val="444444"/>
        </w:rPr>
        <w:t> In the case of an infinite line of charge, at a distance, ‘r’. E = (1/4 × πr</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xml:space="preserve">) (2π/r) = </w:t>
      </w:r>
      <w:r>
        <w:rPr>
          <w:rFonts w:ascii="Cambria" w:hAnsi="Cambria" w:cs="Cambria"/>
          <w:color w:val="444444"/>
        </w:rPr>
        <w:t>λ</w:t>
      </w:r>
      <w:r>
        <w:rPr>
          <w:rFonts w:ascii="Poppins" w:hAnsi="Poppins" w:cs="Poppins"/>
          <w:color w:val="444444"/>
        </w:rPr>
        <w:t>/2πr</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xml:space="preserve">. Where </w:t>
      </w:r>
      <w:r>
        <w:rPr>
          <w:rFonts w:ascii="Cambria" w:hAnsi="Cambria" w:cs="Cambria"/>
          <w:color w:val="444444"/>
        </w:rPr>
        <w:t>λ</w:t>
      </w:r>
      <w:r>
        <w:rPr>
          <w:rFonts w:ascii="Poppins" w:hAnsi="Poppins" w:cs="Poppins"/>
          <w:color w:val="444444"/>
        </w:rPr>
        <w:t xml:space="preserve"> is the linear charge density.</w:t>
      </w:r>
    </w:p>
    <w:p w14:paraId="0CD959D9"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3.</w:t>
      </w:r>
      <w:r>
        <w:rPr>
          <w:rFonts w:ascii="Poppins" w:hAnsi="Poppins" w:cs="Poppins"/>
          <w:color w:val="444444"/>
        </w:rPr>
        <w:t xml:space="preserve"> The intensity of the electric field near a plane sheet of charge is E = </w:t>
      </w:r>
      <w:r>
        <w:rPr>
          <w:rFonts w:ascii="Cambria" w:hAnsi="Cambria" w:cs="Cambria"/>
          <w:color w:val="444444"/>
        </w:rPr>
        <w:t>σ</w:t>
      </w:r>
      <w:r>
        <w:rPr>
          <w:rFonts w:ascii="Poppins" w:hAnsi="Poppins" w:cs="Poppins"/>
          <w:color w:val="444444"/>
        </w:rPr>
        <w:t>/2</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xml:space="preserve">K, where </w:t>
      </w:r>
      <w:r>
        <w:rPr>
          <w:rFonts w:ascii="Cambria" w:hAnsi="Cambria" w:cs="Cambria"/>
          <w:color w:val="444444"/>
        </w:rPr>
        <w:t>σ</w:t>
      </w:r>
      <w:r>
        <w:rPr>
          <w:rFonts w:ascii="Poppins" w:hAnsi="Poppins" w:cs="Poppins"/>
          <w:color w:val="444444"/>
        </w:rPr>
        <w:t xml:space="preserve"> = Surface charge density.</w:t>
      </w:r>
    </w:p>
    <w:p w14:paraId="0958952E"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4.</w:t>
      </w:r>
      <w:r>
        <w:rPr>
          <w:rFonts w:ascii="Poppins" w:hAnsi="Poppins" w:cs="Poppins"/>
          <w:color w:val="444444"/>
        </w:rPr>
        <w:t> The </w:t>
      </w:r>
      <w:hyperlink r:id="rId303" w:history="1">
        <w:r>
          <w:rPr>
            <w:rStyle w:val="Hyperlink"/>
            <w:rFonts w:ascii="Poppins" w:hAnsi="Poppins" w:cs="Poppins"/>
            <w:color w:val="8C69FF"/>
          </w:rPr>
          <w:t>intensity of the electric field</w:t>
        </w:r>
      </w:hyperlink>
      <w:r>
        <w:rPr>
          <w:rFonts w:ascii="Poppins" w:hAnsi="Poppins" w:cs="Poppins"/>
          <w:color w:val="444444"/>
        </w:rPr>
        <w:t xml:space="preserve"> near a plane-charged conductor E = </w:t>
      </w:r>
      <w:r>
        <w:rPr>
          <w:rFonts w:ascii="Cambria" w:hAnsi="Cambria" w:cs="Cambria"/>
          <w:color w:val="444444"/>
        </w:rPr>
        <w:t>σ</w:t>
      </w:r>
      <w:r>
        <w:rPr>
          <w:rFonts w:ascii="Poppins" w:hAnsi="Poppins" w:cs="Poppins"/>
          <w:color w:val="444444"/>
        </w:rPr>
        <w:t>/K</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in a medium of dielectric constant K. If the dielectric medium is air, then E</w:t>
      </w:r>
      <w:r>
        <w:rPr>
          <w:rFonts w:ascii="Poppins" w:hAnsi="Poppins" w:cs="Poppins"/>
          <w:color w:val="444444"/>
          <w:sz w:val="18"/>
          <w:szCs w:val="18"/>
          <w:vertAlign w:val="subscript"/>
        </w:rPr>
        <w:t>air</w:t>
      </w:r>
      <w:r>
        <w:rPr>
          <w:rFonts w:ascii="Poppins" w:hAnsi="Poppins" w:cs="Poppins"/>
          <w:color w:val="444444"/>
        </w:rPr>
        <w:t xml:space="preserve"> = </w:t>
      </w:r>
      <w:r>
        <w:rPr>
          <w:rFonts w:ascii="Cambria" w:hAnsi="Cambria" w:cs="Cambria"/>
          <w:color w:val="444444"/>
        </w:rPr>
        <w:t>σ</w:t>
      </w:r>
      <w:r>
        <w:rPr>
          <w:rFonts w:ascii="Poppins" w:hAnsi="Poppins" w:cs="Poppins"/>
          <w:color w:val="444444"/>
        </w:rPr>
        <w:t>/</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w:t>
      </w:r>
    </w:p>
    <w:p w14:paraId="265FB3CB" w14:textId="77777777" w:rsidR="0012798D" w:rsidRDefault="0012798D" w:rsidP="0012798D">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5.</w:t>
      </w:r>
      <w:r>
        <w:rPr>
          <w:rFonts w:ascii="Poppins" w:hAnsi="Poppins" w:cs="Poppins"/>
          <w:color w:val="444444"/>
        </w:rPr>
        <w:t> The field between two parallel plates of a condenser is E = </w:t>
      </w:r>
      <w:r>
        <w:rPr>
          <w:rFonts w:ascii="Cambria" w:hAnsi="Cambria" w:cs="Cambria"/>
          <w:color w:val="444444"/>
        </w:rPr>
        <w:t>σ</w:t>
      </w:r>
      <w:r>
        <w:rPr>
          <w:rFonts w:ascii="Poppins" w:hAnsi="Poppins" w:cs="Poppins"/>
          <w:color w:val="444444"/>
        </w:rPr>
        <w:t>/</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where </w:t>
      </w:r>
      <w:r>
        <w:rPr>
          <w:rFonts w:ascii="Cambria" w:hAnsi="Cambria" w:cs="Cambria"/>
          <w:color w:val="444444"/>
        </w:rPr>
        <w:t>σ</w:t>
      </w:r>
      <w:r>
        <w:rPr>
          <w:rFonts w:ascii="Poppins" w:hAnsi="Poppins" w:cs="Poppins"/>
          <w:color w:val="444444"/>
        </w:rPr>
        <w:t xml:space="preserve"> is the surface charge density.</w:t>
      </w:r>
    </w:p>
    <w:p w14:paraId="4081416C" w14:textId="77777777" w:rsidR="0012798D" w:rsidRDefault="0012798D" w:rsidP="0012798D">
      <w:pPr>
        <w:pStyle w:val="Heading2"/>
        <w:shd w:val="clear" w:color="auto" w:fill="FFFFFF"/>
        <w:spacing w:before="300" w:after="150" w:line="480" w:lineRule="atLeast"/>
        <w:jc w:val="center"/>
        <w:rPr>
          <w:rFonts w:ascii="inherit" w:hAnsi="inherit" w:cs="Poppins"/>
          <w:color w:val="444444"/>
        </w:rPr>
      </w:pPr>
      <w:r>
        <w:rPr>
          <w:rFonts w:ascii="inherit" w:hAnsi="inherit" w:cs="Poppins"/>
          <w:color w:val="444444"/>
        </w:rPr>
        <w:t>Application of Gauss’s Law</w:t>
      </w:r>
    </w:p>
    <w:p w14:paraId="4EC2F3AF" w14:textId="0D654052" w:rsidR="0012798D" w:rsidRPr="0012798D" w:rsidRDefault="0012798D" w:rsidP="0012798D">
      <w:pPr>
        <w:rPr>
          <w:rFonts w:ascii="Poppins" w:hAnsi="Poppins" w:cs="Poppins"/>
          <w:sz w:val="28"/>
          <w:szCs w:val="28"/>
        </w:rPr>
      </w:pPr>
    </w:p>
    <w:p w14:paraId="5EA39BBE" w14:textId="459ABD23" w:rsidR="0012798D" w:rsidRDefault="0012798D" w:rsidP="0012798D">
      <w:pPr>
        <w:shd w:val="clear" w:color="auto" w:fill="FFFFFF"/>
        <w:spacing w:before="100" w:beforeAutospacing="1" w:after="75" w:line="240" w:lineRule="auto"/>
        <w:rPr>
          <w:rFonts w:ascii="Poppins" w:hAnsi="Poppins" w:cs="Poppins"/>
          <w:color w:val="444444"/>
          <w:sz w:val="21"/>
          <w:szCs w:val="21"/>
        </w:rPr>
      </w:pPr>
    </w:p>
    <w:p w14:paraId="5C56BDE2" w14:textId="06BF5C99" w:rsidR="0012798D" w:rsidRDefault="0012798D" w:rsidP="0012798D">
      <w:pPr>
        <w:shd w:val="clear" w:color="auto" w:fill="FFFFFF"/>
        <w:spacing w:before="100" w:beforeAutospacing="1" w:after="75" w:line="240" w:lineRule="auto"/>
        <w:rPr>
          <w:rFonts w:ascii="Poppins" w:hAnsi="Poppins" w:cs="Poppins"/>
          <w:color w:val="444444"/>
          <w:sz w:val="21"/>
          <w:szCs w:val="21"/>
        </w:rPr>
      </w:pPr>
    </w:p>
    <w:p w14:paraId="0479046D" w14:textId="77777777" w:rsidR="00F96FD2" w:rsidRDefault="00F96FD2" w:rsidP="00F96FD2">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800080"/>
          <w:sz w:val="30"/>
          <w:szCs w:val="30"/>
        </w:rPr>
        <w:t>Electric Field Due to Infinite Wire – Gauss Law Application</w:t>
      </w:r>
    </w:p>
    <w:p w14:paraId="31AB7B0D"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Consider an infinitely long line of charge with the charge per unit length being </w:t>
      </w:r>
      <w:r>
        <w:rPr>
          <w:rFonts w:ascii="Cambria" w:hAnsi="Cambria" w:cs="Cambria"/>
          <w:color w:val="444444"/>
        </w:rPr>
        <w:t>λ</w:t>
      </w:r>
      <w:r>
        <w:rPr>
          <w:rFonts w:ascii="Poppins" w:hAnsi="Poppins" w:cs="Poppins"/>
          <w:color w:val="444444"/>
        </w:rPr>
        <w:t>. We can take advantage of the cylindrical symmetry of this situation. By symmetry, The electric fields all point radially away from the line of charge, and there is no component parallel to the line of charge.</w:t>
      </w:r>
    </w:p>
    <w:p w14:paraId="1A9C771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We can use a cylinder (with an arbitrary radius (r) and length (l)) centred on the line of charge as our </w:t>
      </w:r>
      <w:hyperlink r:id="rId304" w:history="1">
        <w:r>
          <w:rPr>
            <w:rStyle w:val="Hyperlink"/>
            <w:rFonts w:ascii="Poppins" w:hAnsi="Poppins" w:cs="Poppins"/>
            <w:color w:val="8C69FF"/>
          </w:rPr>
          <w:t>Gaussian surface</w:t>
        </w:r>
      </w:hyperlink>
      <w:r>
        <w:rPr>
          <w:rFonts w:ascii="Poppins" w:hAnsi="Poppins" w:cs="Poppins"/>
          <w:color w:val="444444"/>
        </w:rPr>
        <w:t>.</w:t>
      </w:r>
    </w:p>
    <w:p w14:paraId="7F909CBE" w14:textId="79E0E7C1" w:rsidR="00F96FD2" w:rsidRDefault="00F96FD2" w:rsidP="00F96FD2">
      <w:pPr>
        <w:jc w:val="center"/>
        <w:rPr>
          <w:rFonts w:ascii="Poppins" w:hAnsi="Poppins" w:cs="Poppins"/>
          <w:color w:val="444444"/>
          <w:sz w:val="21"/>
          <w:szCs w:val="21"/>
        </w:rPr>
      </w:pPr>
      <w:r>
        <w:rPr>
          <w:rFonts w:ascii="Poppins" w:hAnsi="Poppins" w:cs="Poppins"/>
          <w:noProof/>
          <w:color w:val="444444"/>
          <w:sz w:val="21"/>
          <w:szCs w:val="21"/>
        </w:rPr>
        <w:drawing>
          <wp:inline distT="0" distB="0" distL="0" distR="0" wp14:anchorId="4244A340" wp14:editId="3AE18CBC">
            <wp:extent cx="7146290" cy="3735070"/>
            <wp:effectExtent l="0" t="0" r="0" b="0"/>
            <wp:docPr id="141" name="Picture 141" descr="Electric Field due to Infinite long line of 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lectric Field due to Infinite long line of charg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7146290" cy="3735070"/>
                    </a:xfrm>
                    <a:prstGeom prst="rect">
                      <a:avLst/>
                    </a:prstGeom>
                    <a:noFill/>
                    <a:ln>
                      <a:noFill/>
                    </a:ln>
                  </pic:spPr>
                </pic:pic>
              </a:graphicData>
            </a:graphic>
          </wp:inline>
        </w:drawing>
      </w:r>
    </w:p>
    <w:p w14:paraId="69DA0F7F" w14:textId="77777777" w:rsidR="00F96FD2" w:rsidRDefault="00F96FD2" w:rsidP="00F96FD2">
      <w:pPr>
        <w:pStyle w:val="wp-caption-text"/>
        <w:spacing w:before="150" w:beforeAutospacing="0" w:after="0" w:afterAutospacing="0" w:line="255" w:lineRule="atLeast"/>
        <w:jc w:val="center"/>
        <w:rPr>
          <w:rFonts w:ascii="Poppins" w:hAnsi="Poppins" w:cs="Poppins"/>
          <w:color w:val="444444"/>
          <w:sz w:val="21"/>
          <w:szCs w:val="21"/>
        </w:rPr>
      </w:pPr>
      <w:r>
        <w:rPr>
          <w:rStyle w:val="Strong"/>
          <w:rFonts w:ascii="Poppins" w:hAnsi="Poppins" w:cs="Poppins"/>
          <w:color w:val="444444"/>
          <w:sz w:val="21"/>
          <w:szCs w:val="21"/>
        </w:rPr>
        <w:t>Applications of Gauss Law – Electric Field Due to Infinite Wire</w:t>
      </w:r>
    </w:p>
    <w:p w14:paraId="6D91595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As you can see in the above diagram, the electric field is perpendicular to the curved surface of the cylinder. Thus, the angle between the electric field and area vector is zero and cos </w:t>
      </w:r>
      <w:r>
        <w:rPr>
          <w:rFonts w:ascii="Cambria" w:hAnsi="Cambria" w:cs="Cambria"/>
          <w:color w:val="444444"/>
        </w:rPr>
        <w:t>θ</w:t>
      </w:r>
      <w:r>
        <w:rPr>
          <w:rFonts w:ascii="Poppins" w:hAnsi="Poppins" w:cs="Poppins"/>
          <w:color w:val="444444"/>
        </w:rPr>
        <w:t xml:space="preserve"> = 1.</w:t>
      </w:r>
    </w:p>
    <w:p w14:paraId="7C1C84FD"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top and bottom surfaces of the cylinder lie parallel to the electric field. Thus, the angle between the area vector and the electric field is 90 degrees, and cos </w:t>
      </w:r>
      <w:r>
        <w:rPr>
          <w:rFonts w:ascii="Cambria" w:hAnsi="Cambria" w:cs="Cambria"/>
          <w:color w:val="444444"/>
        </w:rPr>
        <w:t>θ</w:t>
      </w:r>
      <w:r>
        <w:rPr>
          <w:rFonts w:ascii="Poppins" w:hAnsi="Poppins" w:cs="Poppins"/>
          <w:color w:val="444444"/>
        </w:rPr>
        <w:t xml:space="preserve"> = 0.</w:t>
      </w:r>
    </w:p>
    <w:p w14:paraId="6D26D4D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Thus, the electric flux is only due to the curved surface.</w:t>
      </w:r>
    </w:p>
    <w:p w14:paraId="05BF605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According to Gauss law,</w:t>
      </w:r>
    </w:p>
    <w:p w14:paraId="19DEF026"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w:t>
      </w:r>
      <w:r>
        <w:rPr>
          <w:color w:val="444444"/>
        </w:rPr>
        <w:t>→</w:t>
      </w:r>
      <w:r>
        <w:rPr>
          <w:rFonts w:ascii="Poppins" w:hAnsi="Poppins" w:cs="Poppins"/>
          <w:color w:val="444444"/>
        </w:rPr>
        <w:t xml:space="preserve"> E.d </w:t>
      </w:r>
      <w:r>
        <w:rPr>
          <w:color w:val="444444"/>
        </w:rPr>
        <w:t>→</w:t>
      </w:r>
      <w:r>
        <w:rPr>
          <w:rFonts w:ascii="Poppins" w:hAnsi="Poppins" w:cs="Poppins"/>
          <w:color w:val="444444"/>
        </w:rPr>
        <w:t xml:space="preserve"> A</w:t>
      </w:r>
    </w:p>
    <w:p w14:paraId="18AFAACA"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w:t>
      </w:r>
      <w:r>
        <w:rPr>
          <w:rFonts w:ascii="Cambria" w:hAnsi="Cambria" w:cs="Cambria"/>
          <w:color w:val="444444"/>
        </w:rPr>
        <w:t>Φ</w:t>
      </w:r>
      <w:r>
        <w:rPr>
          <w:rFonts w:ascii="Poppins" w:hAnsi="Poppins" w:cs="Poppins"/>
          <w:color w:val="444444"/>
          <w:sz w:val="18"/>
          <w:szCs w:val="18"/>
          <w:vertAlign w:val="subscript"/>
        </w:rPr>
        <w:t>curved </w:t>
      </w:r>
      <w:r>
        <w:rPr>
          <w:rFonts w:ascii="Poppins" w:hAnsi="Poppins" w:cs="Poppins"/>
          <w:color w:val="444444"/>
        </w:rPr>
        <w:t xml:space="preserve">+ </w:t>
      </w:r>
      <w:r>
        <w:rPr>
          <w:rFonts w:ascii="Cambria" w:hAnsi="Cambria" w:cs="Cambria"/>
          <w:color w:val="444444"/>
        </w:rPr>
        <w:t>Φ</w:t>
      </w:r>
      <w:r>
        <w:rPr>
          <w:rFonts w:ascii="Poppins" w:hAnsi="Poppins" w:cs="Poppins"/>
          <w:color w:val="444444"/>
          <w:sz w:val="18"/>
          <w:szCs w:val="18"/>
          <w:vertAlign w:val="subscript"/>
        </w:rPr>
        <w:t>top </w:t>
      </w:r>
      <w:r>
        <w:rPr>
          <w:rFonts w:ascii="Poppins" w:hAnsi="Poppins" w:cs="Poppins"/>
          <w:color w:val="444444"/>
        </w:rPr>
        <w:t xml:space="preserve">+ </w:t>
      </w:r>
      <w:r>
        <w:rPr>
          <w:rFonts w:ascii="Cambria" w:hAnsi="Cambria" w:cs="Cambria"/>
          <w:color w:val="444444"/>
        </w:rPr>
        <w:t>Φ</w:t>
      </w:r>
      <w:r>
        <w:rPr>
          <w:rFonts w:ascii="Poppins" w:hAnsi="Poppins" w:cs="Poppins"/>
          <w:color w:val="444444"/>
          <w:sz w:val="18"/>
          <w:szCs w:val="18"/>
          <w:vertAlign w:val="subscript"/>
        </w:rPr>
        <w:t>bottom</w:t>
      </w:r>
    </w:p>
    <w:p w14:paraId="2637B7B7"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w:t>
      </w:r>
      <w:r>
        <w:rPr>
          <w:color w:val="444444"/>
        </w:rPr>
        <w:t>→</w:t>
      </w:r>
      <w:r>
        <w:rPr>
          <w:rFonts w:ascii="Poppins" w:hAnsi="Poppins" w:cs="Poppins"/>
          <w:color w:val="444444"/>
        </w:rPr>
        <w:t xml:space="preserve"> E . d </w:t>
      </w:r>
      <w:r>
        <w:rPr>
          <w:color w:val="444444"/>
        </w:rPr>
        <w:t>→</w:t>
      </w:r>
      <w:r>
        <w:rPr>
          <w:rFonts w:ascii="Poppins" w:hAnsi="Poppins" w:cs="Poppins"/>
          <w:color w:val="444444"/>
        </w:rPr>
        <w:t xml:space="preserve"> A = ∫E . dA cos 0 + ∫E . dA cos 90° + ∫E . dA cos 90°</w:t>
      </w:r>
    </w:p>
    <w:p w14:paraId="428FA107"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∫E . dA × 1</w:t>
      </w:r>
    </w:p>
    <w:p w14:paraId="1B215034"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Due to radial symmetry, the curved surface is equidistant from the line of charge, and the </w:t>
      </w:r>
      <w:hyperlink r:id="rId306" w:history="1">
        <w:r>
          <w:rPr>
            <w:rStyle w:val="Hyperlink"/>
            <w:rFonts w:ascii="Poppins" w:hAnsi="Poppins" w:cs="Poppins"/>
            <w:color w:val="8C69FF"/>
          </w:rPr>
          <w:t>electric field</w:t>
        </w:r>
      </w:hyperlink>
      <w:r>
        <w:rPr>
          <w:rFonts w:ascii="Poppins" w:hAnsi="Poppins" w:cs="Poppins"/>
          <w:color w:val="444444"/>
        </w:rPr>
        <w:t> on the surface has a constant magnitude throughout.</w:t>
      </w:r>
    </w:p>
    <w:p w14:paraId="680E9961"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∫E . dA = E ∫dA = E . 2πrl</w:t>
      </w:r>
    </w:p>
    <w:p w14:paraId="131F0AD0"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net charge enclosed by the surface is</w:t>
      </w:r>
    </w:p>
    <w:p w14:paraId="28EE889C"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q</w:t>
      </w:r>
      <w:r>
        <w:rPr>
          <w:rFonts w:ascii="Poppins" w:hAnsi="Poppins" w:cs="Poppins"/>
          <w:color w:val="444444"/>
          <w:sz w:val="18"/>
          <w:szCs w:val="18"/>
          <w:vertAlign w:val="subscript"/>
        </w:rPr>
        <w:t>net </w:t>
      </w:r>
      <w:r>
        <w:rPr>
          <w:rFonts w:ascii="Poppins" w:hAnsi="Poppins" w:cs="Poppins"/>
          <w:color w:val="444444"/>
        </w:rPr>
        <w:t xml:space="preserve">= </w:t>
      </w:r>
      <w:r>
        <w:rPr>
          <w:rFonts w:ascii="Cambria" w:hAnsi="Cambria" w:cs="Cambria"/>
          <w:color w:val="444444"/>
        </w:rPr>
        <w:t>λ</w:t>
      </w:r>
      <w:r>
        <w:rPr>
          <w:rFonts w:ascii="Poppins" w:hAnsi="Poppins" w:cs="Poppins"/>
          <w:color w:val="444444"/>
        </w:rPr>
        <w:t>.l</w:t>
      </w:r>
    </w:p>
    <w:p w14:paraId="61FB813E"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Using Gauss theorem,</w:t>
      </w:r>
    </w:p>
    <w:p w14:paraId="089A06B0"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E × 2πrl = q</w:t>
      </w:r>
      <w:r>
        <w:rPr>
          <w:rFonts w:ascii="Poppins" w:hAnsi="Poppins" w:cs="Poppins"/>
          <w:color w:val="444444"/>
          <w:sz w:val="18"/>
          <w:szCs w:val="18"/>
          <w:vertAlign w:val="subscript"/>
        </w:rPr>
        <w:t>net</w:t>
      </w:r>
      <w:r>
        <w:rPr>
          <w:rFonts w:ascii="Poppins" w:hAnsi="Poppins" w:cs="Poppins"/>
          <w:color w:val="444444"/>
        </w:rPr>
        <w:t>/</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xml:space="preserve"> = </w:t>
      </w:r>
      <w:r>
        <w:rPr>
          <w:rFonts w:ascii="Cambria" w:hAnsi="Cambria" w:cs="Cambria"/>
          <w:color w:val="444444"/>
        </w:rPr>
        <w:t>λ</w:t>
      </w:r>
      <w:r>
        <w:rPr>
          <w:rFonts w:ascii="Poppins" w:hAnsi="Poppins" w:cs="Poppins"/>
          <w:color w:val="444444"/>
        </w:rPr>
        <w:t>l/</w:t>
      </w:r>
      <w:r>
        <w:rPr>
          <w:rFonts w:ascii="Cambria" w:hAnsi="Cambria" w:cs="Cambria"/>
          <w:color w:val="444444"/>
        </w:rPr>
        <w:t>ε</w:t>
      </w:r>
      <w:r>
        <w:rPr>
          <w:rFonts w:ascii="Poppins" w:hAnsi="Poppins" w:cs="Poppins"/>
          <w:color w:val="444444"/>
          <w:sz w:val="18"/>
          <w:szCs w:val="18"/>
          <w:vertAlign w:val="subscript"/>
        </w:rPr>
        <w:t>0</w:t>
      </w:r>
    </w:p>
    <w:p w14:paraId="17FF3547"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E × 2πrl = </w:t>
      </w:r>
      <w:r>
        <w:rPr>
          <w:rFonts w:ascii="Cambria" w:hAnsi="Cambria" w:cs="Cambria"/>
          <w:color w:val="444444"/>
        </w:rPr>
        <w:t>λ</w:t>
      </w:r>
      <w:r>
        <w:rPr>
          <w:rFonts w:ascii="Poppins" w:hAnsi="Poppins" w:cs="Poppins"/>
          <w:color w:val="444444"/>
        </w:rPr>
        <w:t>l/</w:t>
      </w:r>
      <w:r>
        <w:rPr>
          <w:rFonts w:ascii="Cambria" w:hAnsi="Cambria" w:cs="Cambria"/>
          <w:color w:val="444444"/>
        </w:rPr>
        <w:t>ε</w:t>
      </w:r>
      <w:r>
        <w:rPr>
          <w:rFonts w:ascii="Poppins" w:hAnsi="Poppins" w:cs="Poppins"/>
          <w:color w:val="444444"/>
          <w:sz w:val="18"/>
          <w:szCs w:val="18"/>
          <w:vertAlign w:val="subscript"/>
        </w:rPr>
        <w:t>0</w:t>
      </w:r>
    </w:p>
    <w:p w14:paraId="34ABA62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sidRPr="00F96FD2">
        <w:rPr>
          <w:rFonts w:ascii="Poppins" w:hAnsi="Poppins" w:cs="Poppins"/>
          <w:color w:val="444444"/>
          <w:highlight w:val="yellow"/>
        </w:rPr>
        <w:t xml:space="preserve">E = </w:t>
      </w:r>
      <w:r w:rsidRPr="00F96FD2">
        <w:rPr>
          <w:rFonts w:ascii="Cambria" w:hAnsi="Cambria" w:cs="Cambria"/>
          <w:color w:val="444444"/>
          <w:highlight w:val="yellow"/>
        </w:rPr>
        <w:t>λ</w:t>
      </w:r>
      <w:r w:rsidRPr="00F96FD2">
        <w:rPr>
          <w:rFonts w:ascii="Poppins" w:hAnsi="Poppins" w:cs="Poppins"/>
          <w:color w:val="444444"/>
          <w:highlight w:val="yellow"/>
        </w:rPr>
        <w:t>/2πr</w:t>
      </w:r>
      <w:r w:rsidRPr="00F96FD2">
        <w:rPr>
          <w:rFonts w:ascii="Cambria" w:hAnsi="Cambria" w:cs="Cambria"/>
          <w:color w:val="444444"/>
          <w:highlight w:val="yellow"/>
        </w:rPr>
        <w:t>ε</w:t>
      </w:r>
      <w:r w:rsidRPr="00F96FD2">
        <w:rPr>
          <w:rFonts w:ascii="Poppins" w:hAnsi="Poppins" w:cs="Poppins"/>
          <w:color w:val="444444"/>
          <w:sz w:val="18"/>
          <w:szCs w:val="18"/>
          <w:highlight w:val="yellow"/>
          <w:vertAlign w:val="subscript"/>
        </w:rPr>
        <w:t>0</w:t>
      </w:r>
    </w:p>
    <w:p w14:paraId="381128D0"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Cambria Math" w:hAnsi="Cambria Math" w:cs="Cambria Math"/>
          <w:color w:val="444444"/>
        </w:rPr>
        <w:t>⇒</w:t>
      </w:r>
      <w:r>
        <w:rPr>
          <w:rStyle w:val="Strong"/>
          <w:rFonts w:ascii="Poppins" w:hAnsi="Poppins" w:cs="Poppins"/>
          <w:color w:val="444444"/>
        </w:rPr>
        <w:t xml:space="preserve"> Also Read:</w:t>
      </w:r>
      <w:r>
        <w:rPr>
          <w:rFonts w:ascii="Poppins" w:hAnsi="Poppins" w:cs="Poppins"/>
          <w:color w:val="444444"/>
        </w:rPr>
        <w:t> </w:t>
      </w:r>
      <w:hyperlink r:id="rId307" w:history="1">
        <w:r>
          <w:rPr>
            <w:rStyle w:val="Hyperlink"/>
            <w:rFonts w:ascii="Poppins" w:hAnsi="Poppins" w:cs="Poppins"/>
            <w:color w:val="8C69FF"/>
          </w:rPr>
          <w:t>Electric Potential Energy</w:t>
        </w:r>
      </w:hyperlink>
    </w:p>
    <w:p w14:paraId="055791D4" w14:textId="77777777" w:rsidR="00F96FD2" w:rsidRDefault="00F96FD2" w:rsidP="00F96FD2">
      <w:pPr>
        <w:pStyle w:val="Heading2"/>
        <w:shd w:val="clear" w:color="auto" w:fill="FFFFFF"/>
        <w:spacing w:before="300" w:after="150" w:line="480" w:lineRule="atLeast"/>
        <w:rPr>
          <w:rFonts w:ascii="Poppins" w:hAnsi="Poppins" w:cs="Poppins"/>
          <w:color w:val="444444"/>
        </w:rPr>
      </w:pPr>
      <w:bookmarkStart w:id="42" w:name="Problems-on-Gauss-Law"/>
      <w:bookmarkEnd w:id="42"/>
      <w:r>
        <w:rPr>
          <w:rFonts w:ascii="Poppins" w:hAnsi="Poppins" w:cs="Poppins"/>
          <w:color w:val="800080"/>
        </w:rPr>
        <w:t>Problems on Gauss Law</w:t>
      </w:r>
    </w:p>
    <w:p w14:paraId="0B821277"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Problem 1:</w:t>
      </w:r>
      <w:r>
        <w:rPr>
          <w:rFonts w:ascii="Poppins" w:hAnsi="Poppins" w:cs="Poppins"/>
          <w:color w:val="444444"/>
        </w:rPr>
        <w:t> A uniform electric field of magnitude E = 100 N/C exists in the space in the X-direction. Using the Gauss theorem, calculate the flux of this field through a plane, square area of edge 10 cm placed in the Y-Z plane. Take the normal along the positive X-axis to be positive.</w:t>
      </w:r>
    </w:p>
    <w:p w14:paraId="180B054C"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Solution:</w:t>
      </w:r>
    </w:p>
    <w:p w14:paraId="79D6F29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flux </w:t>
      </w:r>
      <w:r>
        <w:rPr>
          <w:rFonts w:ascii="Cambria" w:hAnsi="Cambria" w:cs="Cambria"/>
          <w:color w:val="444444"/>
        </w:rPr>
        <w:t>Φ</w:t>
      </w:r>
      <w:r>
        <w:rPr>
          <w:rFonts w:ascii="Poppins" w:hAnsi="Poppins" w:cs="Poppins"/>
          <w:color w:val="444444"/>
        </w:rPr>
        <w:t xml:space="preserve"> = ∫ E.cos</w:t>
      </w:r>
      <w:r>
        <w:rPr>
          <w:rFonts w:ascii="Cambria" w:hAnsi="Cambria" w:cs="Cambria"/>
          <w:color w:val="444444"/>
        </w:rPr>
        <w:t>θ</w:t>
      </w:r>
      <w:r>
        <w:rPr>
          <w:rFonts w:ascii="Poppins" w:hAnsi="Poppins" w:cs="Poppins"/>
          <w:color w:val="444444"/>
        </w:rPr>
        <w:t xml:space="preserve"> ds</w:t>
      </w:r>
    </w:p>
    <w:p w14:paraId="4624D38F"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As the normal to the area points along the electric field, </w:t>
      </w:r>
      <w:r>
        <w:rPr>
          <w:rFonts w:ascii="Cambria" w:hAnsi="Cambria" w:cs="Cambria"/>
          <w:color w:val="444444"/>
        </w:rPr>
        <w:t>θ</w:t>
      </w:r>
      <w:r>
        <w:rPr>
          <w:rFonts w:ascii="Poppins" w:hAnsi="Poppins" w:cs="Poppins"/>
          <w:color w:val="444444"/>
        </w:rPr>
        <w:t xml:space="preserve"> = 0</w:t>
      </w:r>
    </w:p>
    <w:p w14:paraId="0DD4ECFE"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Also, E is uniform so, </w:t>
      </w:r>
      <w:r>
        <w:rPr>
          <w:rFonts w:ascii="Cambria" w:hAnsi="Cambria" w:cs="Cambria"/>
          <w:color w:val="444444"/>
        </w:rPr>
        <w:t>Φ</w:t>
      </w:r>
      <w:r>
        <w:rPr>
          <w:rFonts w:ascii="Poppins" w:hAnsi="Poppins" w:cs="Poppins"/>
          <w:color w:val="444444"/>
        </w:rPr>
        <w:t xml:space="preserve"> = E.</w:t>
      </w:r>
      <w:r>
        <w:rPr>
          <w:rFonts w:ascii="Cambria" w:hAnsi="Cambria" w:cs="Cambria"/>
          <w:color w:val="444444"/>
        </w:rPr>
        <w:t>Δ</w:t>
      </w:r>
      <w:r>
        <w:rPr>
          <w:rFonts w:ascii="Poppins" w:hAnsi="Poppins" w:cs="Poppins"/>
          <w:color w:val="444444"/>
        </w:rPr>
        <w:t>S = (100 N/C) (0.10m)</w:t>
      </w:r>
      <w:r>
        <w:rPr>
          <w:rFonts w:ascii="Poppins" w:hAnsi="Poppins" w:cs="Poppins"/>
          <w:color w:val="444444"/>
          <w:sz w:val="18"/>
          <w:szCs w:val="18"/>
          <w:vertAlign w:val="superscript"/>
        </w:rPr>
        <w:t>2</w:t>
      </w:r>
      <w:r>
        <w:rPr>
          <w:rFonts w:ascii="Poppins" w:hAnsi="Poppins" w:cs="Poppins"/>
          <w:color w:val="444444"/>
        </w:rPr>
        <w:t> = 1 N-m</w:t>
      </w:r>
      <w:r>
        <w:rPr>
          <w:rFonts w:ascii="Poppins" w:hAnsi="Poppins" w:cs="Poppins"/>
          <w:color w:val="444444"/>
          <w:sz w:val="18"/>
          <w:szCs w:val="18"/>
          <w:vertAlign w:val="superscript"/>
        </w:rPr>
        <w:t>2</w:t>
      </w:r>
    </w:p>
    <w:p w14:paraId="3C949029"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Problem 2:</w:t>
      </w:r>
      <w:r>
        <w:rPr>
          <w:rFonts w:ascii="Poppins" w:hAnsi="Poppins" w:cs="Poppins"/>
          <w:color w:val="444444"/>
        </w:rPr>
        <w:t xml:space="preserve"> A large plane charge sheet having surface charge density </w:t>
      </w:r>
      <w:r>
        <w:rPr>
          <w:rFonts w:ascii="Cambria" w:hAnsi="Cambria" w:cs="Cambria"/>
          <w:color w:val="444444"/>
        </w:rPr>
        <w:t>σ</w:t>
      </w:r>
      <w:r>
        <w:rPr>
          <w:rFonts w:ascii="Poppins" w:hAnsi="Poppins" w:cs="Poppins"/>
          <w:color w:val="444444"/>
        </w:rPr>
        <w:t xml:space="preserve"> = 2.0 × 10</w:t>
      </w:r>
      <w:r>
        <w:rPr>
          <w:rFonts w:ascii="Poppins" w:hAnsi="Poppins" w:cs="Poppins"/>
          <w:color w:val="444444"/>
          <w:sz w:val="18"/>
          <w:szCs w:val="18"/>
          <w:vertAlign w:val="superscript"/>
        </w:rPr>
        <w:t>-6</w:t>
      </w:r>
      <w:r>
        <w:rPr>
          <w:rFonts w:ascii="Poppins" w:hAnsi="Poppins" w:cs="Poppins"/>
          <w:color w:val="444444"/>
        </w:rPr>
        <w:t> C-m</w:t>
      </w:r>
      <w:r>
        <w:rPr>
          <w:rFonts w:ascii="Poppins" w:hAnsi="Poppins" w:cs="Poppins"/>
          <w:color w:val="444444"/>
          <w:sz w:val="18"/>
          <w:szCs w:val="18"/>
          <w:vertAlign w:val="superscript"/>
        </w:rPr>
        <w:t>-2</w:t>
      </w:r>
      <w:r>
        <w:rPr>
          <w:rFonts w:ascii="Poppins" w:hAnsi="Poppins" w:cs="Poppins"/>
          <w:color w:val="444444"/>
        </w:rPr>
        <w:t> lies in the X-Y plane. Find the flux of the electric field through a </w:t>
      </w:r>
      <w:hyperlink r:id="rId308" w:history="1">
        <w:r>
          <w:rPr>
            <w:rStyle w:val="Hyperlink"/>
            <w:rFonts w:ascii="Poppins" w:hAnsi="Poppins" w:cs="Poppins"/>
            <w:color w:val="8C69FF"/>
          </w:rPr>
          <w:t>circular area</w:t>
        </w:r>
      </w:hyperlink>
      <w:r>
        <w:rPr>
          <w:rFonts w:ascii="Poppins" w:hAnsi="Poppins" w:cs="Poppins"/>
          <w:color w:val="444444"/>
        </w:rPr>
        <w:t> of radius 1 cm lying completely in the region where x, y and z are all positive and with its normal, making an angle of 60</w:t>
      </w:r>
      <w:r>
        <w:rPr>
          <w:rFonts w:ascii="Poppins" w:hAnsi="Poppins" w:cs="Poppins"/>
          <w:color w:val="444444"/>
          <w:sz w:val="18"/>
          <w:szCs w:val="18"/>
          <w:vertAlign w:val="superscript"/>
        </w:rPr>
        <w:t>0</w:t>
      </w:r>
      <w:r>
        <w:rPr>
          <w:rFonts w:ascii="Poppins" w:hAnsi="Poppins" w:cs="Poppins"/>
          <w:color w:val="444444"/>
        </w:rPr>
        <w:t> with the Z-axis.</w:t>
      </w:r>
    </w:p>
    <w:p w14:paraId="2A6B3E1A"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Solution:</w:t>
      </w:r>
    </w:p>
    <w:p w14:paraId="6F3A30AD"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electric field near the plane charge sheet is E = </w:t>
      </w:r>
      <w:r>
        <w:rPr>
          <w:rFonts w:ascii="Cambria" w:hAnsi="Cambria" w:cs="Cambria"/>
          <w:color w:val="444444"/>
        </w:rPr>
        <w:t>σ</w:t>
      </w:r>
      <w:r>
        <w:rPr>
          <w:rFonts w:ascii="Poppins" w:hAnsi="Poppins" w:cs="Poppins"/>
          <w:color w:val="444444"/>
        </w:rPr>
        <w:t>/2</w:t>
      </w:r>
      <w:r>
        <w:rPr>
          <w:rFonts w:ascii="Cambria" w:hAnsi="Cambria" w:cs="Cambria"/>
          <w:color w:val="444444"/>
        </w:rPr>
        <w:t>ε</w:t>
      </w:r>
      <w:r>
        <w:rPr>
          <w:rFonts w:ascii="Poppins" w:hAnsi="Poppins" w:cs="Poppins"/>
          <w:color w:val="444444"/>
          <w:sz w:val="18"/>
          <w:szCs w:val="18"/>
          <w:vertAlign w:val="subscript"/>
        </w:rPr>
        <w:t>0</w:t>
      </w:r>
      <w:r>
        <w:rPr>
          <w:rFonts w:ascii="Poppins" w:hAnsi="Poppins" w:cs="Poppins"/>
          <w:color w:val="444444"/>
        </w:rPr>
        <w:t> in the direction away from the sheet. At the given area, the field is along the Z-axis.</w:t>
      </w:r>
    </w:p>
    <w:p w14:paraId="266A56C2"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area = πr</w:t>
      </w:r>
      <w:r>
        <w:rPr>
          <w:rFonts w:ascii="Poppins" w:hAnsi="Poppins" w:cs="Poppins"/>
          <w:color w:val="444444"/>
          <w:sz w:val="18"/>
          <w:szCs w:val="18"/>
          <w:vertAlign w:val="superscript"/>
        </w:rPr>
        <w:t>2</w:t>
      </w:r>
      <w:r>
        <w:rPr>
          <w:rFonts w:ascii="Poppins" w:hAnsi="Poppins" w:cs="Poppins"/>
          <w:color w:val="444444"/>
        </w:rPr>
        <w:t> = 3.14 × 1 cm</w:t>
      </w:r>
      <w:r>
        <w:rPr>
          <w:rFonts w:ascii="Poppins" w:hAnsi="Poppins" w:cs="Poppins"/>
          <w:color w:val="444444"/>
          <w:sz w:val="18"/>
          <w:szCs w:val="18"/>
          <w:vertAlign w:val="superscript"/>
        </w:rPr>
        <w:t>2</w:t>
      </w:r>
      <w:r>
        <w:rPr>
          <w:rFonts w:ascii="Poppins" w:hAnsi="Poppins" w:cs="Poppins"/>
          <w:color w:val="444444"/>
        </w:rPr>
        <w:t> = 3.14 × 10</w:t>
      </w:r>
      <w:r>
        <w:rPr>
          <w:rFonts w:ascii="Poppins" w:hAnsi="Poppins" w:cs="Poppins"/>
          <w:color w:val="444444"/>
          <w:sz w:val="18"/>
          <w:szCs w:val="18"/>
          <w:vertAlign w:val="superscript"/>
        </w:rPr>
        <w:t>-4</w:t>
      </w:r>
      <w:r>
        <w:rPr>
          <w:rFonts w:ascii="Poppins" w:hAnsi="Poppins" w:cs="Poppins"/>
          <w:color w:val="444444"/>
        </w:rPr>
        <w:t> m</w:t>
      </w:r>
      <w:r>
        <w:rPr>
          <w:rFonts w:ascii="Poppins" w:hAnsi="Poppins" w:cs="Poppins"/>
          <w:color w:val="444444"/>
          <w:sz w:val="18"/>
          <w:szCs w:val="18"/>
          <w:vertAlign w:val="superscript"/>
        </w:rPr>
        <w:t>2</w:t>
      </w:r>
      <w:r>
        <w:rPr>
          <w:rFonts w:ascii="Poppins" w:hAnsi="Poppins" w:cs="Poppins"/>
          <w:color w:val="444444"/>
        </w:rPr>
        <w:t>.</w:t>
      </w:r>
    </w:p>
    <w:p w14:paraId="588F1855"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angle between the normal to the area and the field is 60</w:t>
      </w:r>
      <w:r>
        <w:rPr>
          <w:rFonts w:ascii="Poppins" w:hAnsi="Poppins" w:cs="Poppins"/>
          <w:color w:val="444444"/>
          <w:sz w:val="18"/>
          <w:szCs w:val="18"/>
          <w:vertAlign w:val="superscript"/>
        </w:rPr>
        <w:t>0</w:t>
      </w:r>
      <w:r>
        <w:rPr>
          <w:rFonts w:ascii="Poppins" w:hAnsi="Poppins" w:cs="Poppins"/>
          <w:color w:val="444444"/>
        </w:rPr>
        <w:t>.</w:t>
      </w:r>
    </w:p>
    <w:p w14:paraId="04A55624"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Hence, according to Gauss theorem, the flux </w:t>
      </w:r>
    </w:p>
    <w:p w14:paraId="55E64DB6" w14:textId="77777777" w:rsidR="00F96FD2" w:rsidRDefault="00F96FD2" w:rsidP="00F96FD2">
      <w:pPr>
        <w:shd w:val="clear" w:color="auto" w:fill="FFFFFF"/>
        <w:rPr>
          <w:rFonts w:ascii="Poppins" w:hAnsi="Poppins" w:cs="Poppins"/>
          <w:color w:val="444444"/>
          <w:sz w:val="21"/>
          <w:szCs w:val="21"/>
        </w:rPr>
      </w:pPr>
      <w:r>
        <w:rPr>
          <w:rFonts w:ascii="Poppins" w:hAnsi="Poppins" w:cs="Poppins"/>
          <w:color w:val="444444"/>
          <w:sz w:val="21"/>
          <w:szCs w:val="21"/>
        </w:rPr>
        <w:t>=E</w:t>
      </w:r>
      <w:r>
        <w:rPr>
          <w:rFonts w:ascii="Times New Roman" w:hAnsi="Times New Roman" w:cs="Times New Roman"/>
          <w:color w:val="444444"/>
          <w:sz w:val="21"/>
          <w:szCs w:val="21"/>
        </w:rPr>
        <w:t>→</w:t>
      </w:r>
      <w:r>
        <w:rPr>
          <w:rFonts w:ascii="Poppins" w:hAnsi="Poppins" w:cs="Poppins"/>
          <w:color w:val="444444"/>
          <w:sz w:val="21"/>
          <w:szCs w:val="21"/>
        </w:rPr>
        <w:t>.</w:t>
      </w:r>
      <w:r>
        <w:rPr>
          <w:rFonts w:ascii="Cambria" w:hAnsi="Cambria" w:cs="Cambria"/>
          <w:color w:val="444444"/>
          <w:sz w:val="21"/>
          <w:szCs w:val="21"/>
        </w:rPr>
        <w:t>Δ</w:t>
      </w:r>
      <w:r>
        <w:rPr>
          <w:rFonts w:ascii="Poppins" w:hAnsi="Poppins" w:cs="Poppins"/>
          <w:color w:val="444444"/>
          <w:sz w:val="21"/>
          <w:szCs w:val="21"/>
        </w:rPr>
        <w:t>S</w:t>
      </w:r>
      <w:r>
        <w:rPr>
          <w:rFonts w:ascii="Times New Roman" w:hAnsi="Times New Roman" w:cs="Times New Roman"/>
          <w:color w:val="444444"/>
          <w:sz w:val="21"/>
          <w:szCs w:val="21"/>
        </w:rPr>
        <w:t>→</w:t>
      </w:r>
    </w:p>
    <w:p w14:paraId="7F402684"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E.</w:t>
      </w:r>
      <w:r>
        <w:rPr>
          <w:rFonts w:ascii="Cambria" w:hAnsi="Cambria" w:cs="Cambria"/>
          <w:color w:val="444444"/>
        </w:rPr>
        <w:t>Δ</w:t>
      </w:r>
      <w:r>
        <w:rPr>
          <w:rFonts w:ascii="Poppins" w:hAnsi="Poppins" w:cs="Poppins"/>
          <w:color w:val="444444"/>
        </w:rPr>
        <w:t xml:space="preserve">S cos </w:t>
      </w:r>
      <w:r>
        <w:rPr>
          <w:rFonts w:ascii="Cambria" w:hAnsi="Cambria" w:cs="Cambria"/>
          <w:color w:val="444444"/>
        </w:rPr>
        <w:t>θ</w:t>
      </w:r>
    </w:p>
    <w:p w14:paraId="5B128944" w14:textId="77777777" w:rsidR="00F96FD2" w:rsidRDefault="00F96FD2" w:rsidP="00F96FD2">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 </w:t>
      </w:r>
      <w:r>
        <w:rPr>
          <w:rFonts w:ascii="Cambria" w:hAnsi="Cambria" w:cs="Cambria"/>
          <w:color w:val="444444"/>
        </w:rPr>
        <w:t>σ</w:t>
      </w:r>
      <w:r>
        <w:rPr>
          <w:rFonts w:ascii="Poppins" w:hAnsi="Poppins" w:cs="Poppins"/>
          <w:color w:val="444444"/>
        </w:rPr>
        <w:t>/2</w:t>
      </w:r>
      <w:r>
        <w:rPr>
          <w:rFonts w:ascii="Cambria" w:hAnsi="Cambria" w:cs="Cambria"/>
          <w:color w:val="444444"/>
        </w:rPr>
        <w:t>ε</w:t>
      </w:r>
      <w:r>
        <w:rPr>
          <w:rFonts w:ascii="Poppins" w:hAnsi="Poppins" w:cs="Poppins"/>
          <w:color w:val="444444"/>
          <w:sz w:val="18"/>
          <w:szCs w:val="18"/>
          <w:vertAlign w:val="subscript"/>
        </w:rPr>
        <w:t>0 </w:t>
      </w:r>
      <w:r>
        <w:rPr>
          <w:rFonts w:ascii="Poppins" w:hAnsi="Poppins" w:cs="Poppins"/>
          <w:color w:val="444444"/>
        </w:rPr>
        <w:t>× pr</w:t>
      </w:r>
      <w:r>
        <w:rPr>
          <w:rFonts w:ascii="Poppins" w:hAnsi="Poppins" w:cs="Poppins"/>
          <w:color w:val="444444"/>
          <w:sz w:val="18"/>
          <w:szCs w:val="18"/>
          <w:vertAlign w:val="superscript"/>
        </w:rPr>
        <w:t>2</w:t>
      </w:r>
      <w:r>
        <w:rPr>
          <w:rFonts w:ascii="Poppins" w:hAnsi="Poppins" w:cs="Poppins"/>
          <w:color w:val="444444"/>
        </w:rPr>
        <w:t> cos 60º</w:t>
      </w:r>
    </w:p>
    <w:p w14:paraId="7128E485" w14:textId="77777777" w:rsidR="00F96FD2" w:rsidRDefault="00F96FD2" w:rsidP="00F96FD2">
      <w:pPr>
        <w:shd w:val="clear" w:color="auto" w:fill="FFFFFF"/>
        <w:rPr>
          <w:rFonts w:ascii="Poppins" w:hAnsi="Poppins" w:cs="Poppins"/>
          <w:color w:val="444444"/>
          <w:sz w:val="21"/>
          <w:szCs w:val="21"/>
        </w:rPr>
      </w:pPr>
      <w:r>
        <w:rPr>
          <w:rFonts w:ascii="Poppins" w:hAnsi="Poppins" w:cs="Poppins"/>
          <w:color w:val="444444"/>
          <w:sz w:val="21"/>
          <w:szCs w:val="21"/>
        </w:rPr>
        <w:t>=2.0×10−6C/m22×8.85×10−12C2/N−m2×(3.14×10−4m2)12</w:t>
      </w:r>
    </w:p>
    <w:p w14:paraId="48D3B4F5" w14:textId="77777777" w:rsidR="00F96FD2" w:rsidRDefault="00F96FD2" w:rsidP="00F96FD2">
      <w:pPr>
        <w:rPr>
          <w:rFonts w:ascii="Times New Roman" w:hAnsi="Times New Roman" w:cs="Times New Roman"/>
          <w:sz w:val="24"/>
          <w:szCs w:val="24"/>
        </w:rPr>
      </w:pPr>
      <w:r>
        <w:rPr>
          <w:rFonts w:ascii="Poppins" w:hAnsi="Poppins" w:cs="Poppins"/>
          <w:color w:val="444444"/>
          <w:sz w:val="21"/>
          <w:szCs w:val="21"/>
          <w:shd w:val="clear" w:color="auto" w:fill="FFFFFF"/>
        </w:rPr>
        <w:t>= 17.5 N-m</w:t>
      </w:r>
      <w:r>
        <w:rPr>
          <w:rFonts w:ascii="Poppins" w:hAnsi="Poppins" w:cs="Poppins"/>
          <w:color w:val="444444"/>
          <w:sz w:val="16"/>
          <w:szCs w:val="16"/>
          <w:shd w:val="clear" w:color="auto" w:fill="FFFFFF"/>
          <w:vertAlign w:val="superscript"/>
        </w:rPr>
        <w:t>2</w:t>
      </w:r>
      <w:r>
        <w:rPr>
          <w:rFonts w:ascii="Poppins" w:hAnsi="Poppins" w:cs="Poppins"/>
          <w:color w:val="444444"/>
          <w:sz w:val="21"/>
          <w:szCs w:val="21"/>
          <w:shd w:val="clear" w:color="auto" w:fill="FFFFFF"/>
        </w:rPr>
        <w:t>C</w:t>
      </w:r>
      <w:r>
        <w:rPr>
          <w:rFonts w:ascii="Poppins" w:hAnsi="Poppins" w:cs="Poppins"/>
          <w:color w:val="444444"/>
          <w:sz w:val="16"/>
          <w:szCs w:val="16"/>
          <w:shd w:val="clear" w:color="auto" w:fill="FFFFFF"/>
          <w:vertAlign w:val="superscript"/>
        </w:rPr>
        <w:t>-1</w:t>
      </w:r>
      <w:r>
        <w:rPr>
          <w:rFonts w:ascii="Poppins" w:hAnsi="Poppins" w:cs="Poppins"/>
          <w:color w:val="444444"/>
          <w:sz w:val="21"/>
          <w:szCs w:val="21"/>
          <w:shd w:val="clear" w:color="auto" w:fill="FFFFFF"/>
        </w:rPr>
        <w:t>.</w:t>
      </w:r>
    </w:p>
    <w:p w14:paraId="5E89589A" w14:textId="49CCEDA1" w:rsidR="00281F90" w:rsidRDefault="00281F90" w:rsidP="007B6AF3">
      <w:pPr>
        <w:rPr>
          <w:rFonts w:ascii="Poppins" w:hAnsi="Poppins" w:cs="Poppins"/>
          <w:sz w:val="28"/>
          <w:szCs w:val="28"/>
        </w:rPr>
      </w:pPr>
    </w:p>
    <w:p w14:paraId="55C51E6A" w14:textId="062CBC0D" w:rsidR="003E7838" w:rsidRDefault="003E7838" w:rsidP="007B6AF3">
      <w:pPr>
        <w:rPr>
          <w:rFonts w:ascii="Poppins" w:hAnsi="Poppins" w:cs="Poppins"/>
          <w:sz w:val="28"/>
          <w:szCs w:val="28"/>
        </w:rPr>
      </w:pPr>
    </w:p>
    <w:p w14:paraId="7D36F5A4" w14:textId="407A9A40" w:rsidR="003E7838" w:rsidRDefault="003E7838" w:rsidP="007B6AF3">
      <w:pPr>
        <w:rPr>
          <w:rFonts w:ascii="Poppins" w:hAnsi="Poppins" w:cs="Poppins"/>
          <w:sz w:val="28"/>
          <w:szCs w:val="28"/>
        </w:rPr>
      </w:pPr>
    </w:p>
    <w:p w14:paraId="5B63D899" w14:textId="77777777" w:rsidR="003E7838" w:rsidRDefault="003E7838" w:rsidP="003E7838">
      <w:pPr>
        <w:pStyle w:val="Heading2"/>
        <w:shd w:val="clear" w:color="auto" w:fill="FFFFFF"/>
        <w:spacing w:before="300" w:after="150" w:line="480" w:lineRule="atLeast"/>
        <w:rPr>
          <w:rFonts w:ascii="Poppins" w:hAnsi="Poppins" w:cs="Poppins"/>
          <w:color w:val="444444"/>
        </w:rPr>
      </w:pPr>
      <w:r w:rsidRPr="003E7838">
        <w:rPr>
          <w:rFonts w:ascii="Poppins" w:hAnsi="Poppins" w:cs="Poppins"/>
          <w:color w:val="444444"/>
          <w:highlight w:val="yellow"/>
        </w:rPr>
        <w:t>Electric Field Due To An Infinitely Long Straight Uniformly Charged Wire</w:t>
      </w:r>
    </w:p>
    <w:p w14:paraId="207946EB"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Let us learn how to calculate the electric field due to infinite line charges. Consider an infinitely long straight, uniformly charged wire. Let the linear charge density of this wire be </w:t>
      </w:r>
      <w:r>
        <w:rPr>
          <w:rFonts w:ascii="Cambria" w:hAnsi="Cambria" w:cs="Cambria"/>
          <w:color w:val="444444"/>
        </w:rPr>
        <w:t>λ</w:t>
      </w:r>
      <w:r>
        <w:rPr>
          <w:rFonts w:ascii="Poppins" w:hAnsi="Poppins" w:cs="Poppins"/>
          <w:color w:val="444444"/>
        </w:rPr>
        <w:t>. P is the point that is located at a perpendicular distance from the wire. The distance between point P and the wire is r.</w:t>
      </w:r>
    </w:p>
    <w:p w14:paraId="67A256F9" w14:textId="4DF56C7C"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30EEFCC5" wp14:editId="559EF3A2">
            <wp:extent cx="7146290" cy="5950585"/>
            <wp:effectExtent l="0" t="0" r="0" b="0"/>
            <wp:docPr id="142" name="Picture 142" descr="Electric field due to an infinitely long charged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lectric field due to an infinitely long charged wire"/>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146290" cy="5950585"/>
                    </a:xfrm>
                    <a:prstGeom prst="rect">
                      <a:avLst/>
                    </a:prstGeom>
                    <a:noFill/>
                    <a:ln>
                      <a:noFill/>
                    </a:ln>
                  </pic:spPr>
                </pic:pic>
              </a:graphicData>
            </a:graphic>
          </wp:inline>
        </w:drawing>
      </w:r>
    </w:p>
    <w:p w14:paraId="59EF71BC"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wire is considered to be a cylindrical Gaussian surface. This is because to determine the electric field E at point P, Gauss law is used.</w:t>
      </w:r>
    </w:p>
    <w:p w14:paraId="51EB2CFC"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surface area of the curved part is given as:</w:t>
      </w:r>
    </w:p>
    <w:p w14:paraId="4629AAC5"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 = 2πrl</w:t>
      </w:r>
    </w:p>
    <w:p w14:paraId="47891EA2"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total charge enclosed by the </w:t>
      </w:r>
      <w:hyperlink r:id="rId310" w:history="1">
        <w:r>
          <w:rPr>
            <w:rStyle w:val="Hyperlink"/>
            <w:rFonts w:ascii="Poppins" w:hAnsi="Poppins" w:cs="Poppins"/>
            <w:color w:val="8C69FF"/>
          </w:rPr>
          <w:t>Gaussian surface</w:t>
        </w:r>
      </w:hyperlink>
      <w:r>
        <w:rPr>
          <w:rFonts w:ascii="Poppins" w:hAnsi="Poppins" w:cs="Poppins"/>
          <w:color w:val="444444"/>
        </w:rPr>
        <w:t> is given as:</w:t>
      </w:r>
    </w:p>
    <w:p w14:paraId="7269093C"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q = </w:t>
      </w:r>
      <w:r>
        <w:rPr>
          <w:rFonts w:ascii="Cambria" w:hAnsi="Cambria" w:cs="Cambria"/>
          <w:color w:val="444444"/>
        </w:rPr>
        <w:t>λ</w:t>
      </w:r>
      <w:r>
        <w:rPr>
          <w:rFonts w:ascii="Poppins" w:hAnsi="Poppins" w:cs="Poppins"/>
          <w:color w:val="444444"/>
        </w:rPr>
        <w:t>l</w:t>
      </w:r>
    </w:p>
    <w:p w14:paraId="42944193"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electric flux through the end surfaces of the cylindrical Gaussian surface is given as:</w:t>
      </w:r>
    </w:p>
    <w:p w14:paraId="4CA48B21"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sz w:val="18"/>
          <w:szCs w:val="18"/>
          <w:vertAlign w:val="subscript"/>
        </w:rPr>
        <w:t>1</w:t>
      </w:r>
      <w:r>
        <w:rPr>
          <w:rFonts w:ascii="Poppins" w:hAnsi="Poppins" w:cs="Poppins"/>
          <w:color w:val="444444"/>
        </w:rPr>
        <w:t> = 0</w:t>
      </w:r>
    </w:p>
    <w:p w14:paraId="5F7A4BF3"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electric flux through the curved surface of the cylindrical Gaussian surface is given as:</w:t>
      </w:r>
    </w:p>
    <w:p w14:paraId="71C096BF"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sz w:val="18"/>
          <w:szCs w:val="18"/>
          <w:vertAlign w:val="subscript"/>
        </w:rPr>
        <w:t>2</w:t>
      </w:r>
      <w:r>
        <w:rPr>
          <w:rFonts w:ascii="Poppins" w:hAnsi="Poppins" w:cs="Poppins"/>
          <w:color w:val="444444"/>
        </w:rPr>
        <w:t> = E cos</w:t>
      </w:r>
      <w:r>
        <w:rPr>
          <w:rFonts w:ascii="Cambria" w:hAnsi="Cambria" w:cs="Cambria"/>
          <w:color w:val="444444"/>
        </w:rPr>
        <w:t>θ</w:t>
      </w:r>
      <w:r>
        <w:rPr>
          <w:rFonts w:ascii="Poppins" w:hAnsi="Poppins" w:cs="Poppins"/>
          <w:color w:val="444444"/>
        </w:rPr>
        <w:t>.s</w:t>
      </w:r>
    </w:p>
    <w:p w14:paraId="046405B1"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sz w:val="18"/>
          <w:szCs w:val="18"/>
          <w:vertAlign w:val="subscript"/>
        </w:rPr>
        <w:t>2</w:t>
      </w:r>
      <w:r>
        <w:rPr>
          <w:rFonts w:ascii="Poppins" w:hAnsi="Poppins" w:cs="Poppins"/>
          <w:color w:val="444444"/>
        </w:rPr>
        <w:t> = E x 1 x 2πrl</w:t>
      </w:r>
    </w:p>
    <w:p w14:paraId="0C3B04C9"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total electric flux is given as:</w:t>
      </w:r>
    </w:p>
    <w:p w14:paraId="4F33504F"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w:t>
      </w:r>
      <w:r>
        <w:rPr>
          <w:rFonts w:ascii="Cambria" w:hAnsi="Cambria" w:cs="Cambria"/>
          <w:color w:val="444444"/>
        </w:rPr>
        <w:t>Φ</w:t>
      </w:r>
      <w:r>
        <w:rPr>
          <w:rFonts w:ascii="Poppins" w:hAnsi="Poppins" w:cs="Poppins"/>
          <w:color w:val="444444"/>
          <w:sz w:val="18"/>
          <w:szCs w:val="18"/>
          <w:vertAlign w:val="subscript"/>
        </w:rPr>
        <w:t>1</w:t>
      </w:r>
      <w:r>
        <w:rPr>
          <w:rFonts w:ascii="Poppins" w:hAnsi="Poppins" w:cs="Poppins"/>
          <w:color w:val="444444"/>
        </w:rPr>
        <w:t xml:space="preserve"> + </w:t>
      </w:r>
      <w:r>
        <w:rPr>
          <w:rFonts w:ascii="Cambria" w:hAnsi="Cambria" w:cs="Cambria"/>
          <w:color w:val="444444"/>
        </w:rPr>
        <w:t>Φ</w:t>
      </w:r>
      <w:r>
        <w:rPr>
          <w:rFonts w:ascii="Poppins" w:hAnsi="Poppins" w:cs="Poppins"/>
          <w:color w:val="444444"/>
          <w:sz w:val="18"/>
          <w:szCs w:val="18"/>
          <w:vertAlign w:val="subscript"/>
        </w:rPr>
        <w:t>2</w:t>
      </w:r>
    </w:p>
    <w:p w14:paraId="7E9CD6DD"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0 + E cos</w:t>
      </w:r>
      <w:r>
        <w:rPr>
          <w:rFonts w:ascii="Cambria" w:hAnsi="Cambria" w:cs="Cambria"/>
          <w:color w:val="444444"/>
        </w:rPr>
        <w:t>θ</w:t>
      </w:r>
      <w:r>
        <w:rPr>
          <w:rFonts w:ascii="Poppins" w:hAnsi="Poppins" w:cs="Poppins"/>
          <w:color w:val="444444"/>
        </w:rPr>
        <w:t>.s</w:t>
      </w:r>
    </w:p>
    <w:p w14:paraId="61EBD944"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sz w:val="18"/>
          <w:szCs w:val="18"/>
          <w:vertAlign w:val="subscript"/>
        </w:rPr>
        <w:t>2</w:t>
      </w:r>
      <w:r>
        <w:rPr>
          <w:rFonts w:ascii="Poppins" w:hAnsi="Poppins" w:cs="Poppins"/>
          <w:color w:val="444444"/>
        </w:rPr>
        <w:t> = 2πrlE (eq. 1)</w:t>
      </w:r>
    </w:p>
    <w:p w14:paraId="2FFADEA5"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From Gauss law, we know that</w:t>
      </w:r>
    </w:p>
    <w:p w14:paraId="7AD242D3" w14:textId="77777777" w:rsidR="003E7838" w:rsidRPr="003E7838" w:rsidRDefault="003E7838" w:rsidP="003E7838">
      <w:pPr>
        <w:pStyle w:val="NormalWeb"/>
        <w:shd w:val="clear" w:color="auto" w:fill="FFFFFF"/>
        <w:spacing w:before="0" w:beforeAutospacing="0" w:after="15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Cambria"/>
                  <w:color w:val="444444"/>
                  <w:sz w:val="21"/>
                  <w:szCs w:val="21"/>
                  <w:lang w:eastAsia="en-US"/>
                </w:rPr>
              </m:ctrlPr>
            </m:eqArrPr>
            <m:e>
              <m:r>
                <w:rPr>
                  <w:rFonts w:ascii="Cambria Math" w:eastAsiaTheme="minorHAnsi" w:hAnsi="Cambria Math" w:cs="Cambria"/>
                  <w:color w:val="444444"/>
                  <w:sz w:val="21"/>
                  <w:szCs w:val="21"/>
                  <w:lang w:eastAsia="en-US"/>
                </w:rPr>
                <m:t>φ=</m:t>
              </m:r>
              <m:f>
                <m:fPr>
                  <m:ctrlPr>
                    <w:rPr>
                      <w:rFonts w:ascii="Cambria Math" w:eastAsiaTheme="minorHAnsi" w:hAnsi="Cambria Math" w:cs="Cambria"/>
                      <w:color w:val="444444"/>
                      <w:sz w:val="21"/>
                      <w:szCs w:val="21"/>
                      <w:lang w:eastAsia="en-US"/>
                    </w:rPr>
                  </m:ctrlPr>
                </m:fPr>
                <m:num>
                  <m:r>
                    <w:rPr>
                      <w:rFonts w:ascii="Cambria Math" w:eastAsiaTheme="minorHAnsi" w:hAnsi="Cambria Math" w:cs="Cambria"/>
                      <w:color w:val="444444"/>
                      <w:sz w:val="21"/>
                      <w:szCs w:val="21"/>
                      <w:lang w:eastAsia="en-US"/>
                    </w:rPr>
                    <m:t>q</m:t>
                  </m:r>
                </m:num>
                <m:den>
                  <m:sSub>
                    <m:sSubPr>
                      <m:ctrlPr>
                        <w:rPr>
                          <w:rFonts w:ascii="Cambria Math" w:eastAsiaTheme="minorHAnsi" w:hAnsi="Cambria Math" w:cs="Cambria"/>
                          <w:color w:val="444444"/>
                          <w:sz w:val="21"/>
                          <w:szCs w:val="21"/>
                          <w:lang w:eastAsia="en-US"/>
                        </w:rPr>
                      </m:ctrlPr>
                    </m:sSubPr>
                    <m:e>
                      <m:r>
                        <w:rPr>
                          <w:rFonts w:ascii="Cambria Math" w:eastAsiaTheme="minorHAnsi" w:hAnsi="Cambria Math" w:cs="Cambria"/>
                          <w:color w:val="444444"/>
                          <w:sz w:val="21"/>
                          <w:szCs w:val="21"/>
                          <w:lang w:eastAsia="en-US"/>
                        </w:rPr>
                        <m:t>ϵ</m:t>
                      </m:r>
                    </m:e>
                    <m:sub>
                      <m:r>
                        <w:rPr>
                          <w:rFonts w:ascii="Cambria Math" w:eastAsiaTheme="minorHAnsi" w:hAnsi="Cambria Math" w:cs="Cambria"/>
                          <w:color w:val="444444"/>
                          <w:sz w:val="21"/>
                          <w:szCs w:val="21"/>
                          <w:lang w:eastAsia="en-US"/>
                        </w:rPr>
                        <m:t>o</m:t>
                      </m:r>
                    </m:sub>
                  </m:sSub>
                </m:den>
              </m:f>
              <m:r>
                <w:rPr>
                  <w:rFonts w:ascii="Cambria Math" w:eastAsiaTheme="minorHAnsi" w:hAnsi="Cambria Math" w:cs="Cambria"/>
                  <w:color w:val="444444"/>
                  <w:sz w:val="21"/>
                  <w:szCs w:val="21"/>
                  <w:lang w:eastAsia="en-US"/>
                </w:rPr>
                <m:t>=</m:t>
              </m:r>
              <m:f>
                <m:fPr>
                  <m:ctrlPr>
                    <w:rPr>
                      <w:rFonts w:ascii="Cambria Math" w:eastAsiaTheme="minorHAnsi" w:hAnsi="Cambria Math" w:cs="Cambria"/>
                      <w:color w:val="444444"/>
                      <w:sz w:val="21"/>
                      <w:szCs w:val="21"/>
                      <w:lang w:eastAsia="en-US"/>
                    </w:rPr>
                  </m:ctrlPr>
                </m:fPr>
                <m:num>
                  <m:r>
                    <w:rPr>
                      <w:rFonts w:ascii="Cambria Math" w:eastAsiaTheme="minorHAnsi" w:hAnsi="Cambria Math" w:cs="Cambria"/>
                      <w:color w:val="444444"/>
                      <w:sz w:val="21"/>
                      <w:szCs w:val="21"/>
                      <w:lang w:eastAsia="en-US"/>
                    </w:rPr>
                    <m:t>λl</m:t>
                  </m:r>
                </m:num>
                <m:den>
                  <m:sSub>
                    <m:sSubPr>
                      <m:ctrlPr>
                        <w:rPr>
                          <w:rFonts w:ascii="Cambria Math" w:eastAsiaTheme="minorHAnsi" w:hAnsi="Cambria Math" w:cs="Cambria"/>
                          <w:color w:val="444444"/>
                          <w:sz w:val="21"/>
                          <w:szCs w:val="21"/>
                          <w:lang w:eastAsia="en-US"/>
                        </w:rPr>
                      </m:ctrlPr>
                    </m:sSubPr>
                    <m:e>
                      <m:r>
                        <w:rPr>
                          <w:rFonts w:ascii="Cambria Math" w:eastAsiaTheme="minorHAnsi" w:hAnsi="Cambria Math" w:cs="Cambria"/>
                          <w:color w:val="444444"/>
                          <w:sz w:val="21"/>
                          <w:szCs w:val="21"/>
                          <w:lang w:eastAsia="en-US"/>
                        </w:rPr>
                        <m:t>ϵ</m:t>
                      </m:r>
                    </m:e>
                    <m:sub>
                      <m:r>
                        <w:rPr>
                          <w:rFonts w:ascii="Cambria Math" w:eastAsiaTheme="minorHAnsi" w:hAnsi="Cambria Math" w:cs="Cambria"/>
                          <w:color w:val="444444"/>
                          <w:sz w:val="21"/>
                          <w:szCs w:val="21"/>
                          <w:lang w:eastAsia="en-US"/>
                        </w:rPr>
                        <m:t>o</m:t>
                      </m:r>
                    </m:sub>
                  </m:sSub>
                </m:den>
              </m:f>
              <m:d>
                <m:dPr>
                  <m:ctrlPr>
                    <w:rPr>
                      <w:rFonts w:ascii="Cambria Math" w:eastAsiaTheme="minorHAnsi" w:hAnsi="Cambria Math" w:cs="Cambria"/>
                      <w:i/>
                      <w:color w:val="444444"/>
                      <w:sz w:val="21"/>
                      <w:szCs w:val="21"/>
                      <w:lang w:eastAsia="en-US"/>
                    </w:rPr>
                  </m:ctrlPr>
                </m:dPr>
                <m:e>
                  <m:r>
                    <w:rPr>
                      <w:rFonts w:ascii="Cambria Math" w:eastAsiaTheme="minorHAnsi" w:hAnsi="Cambria Math" w:cs="Cambria"/>
                      <w:color w:val="444444"/>
                      <w:sz w:val="21"/>
                      <w:szCs w:val="21"/>
                      <w:lang w:eastAsia="en-US"/>
                    </w:rPr>
                    <m:t>eq.2</m:t>
                  </m:r>
                </m:e>
              </m:d>
            </m:e>
          </m:eqArr>
        </m:oMath>
      </m:oMathPara>
    </w:p>
    <w:p w14:paraId="0D3FB953" w14:textId="78E16AFC" w:rsidR="003E7838" w:rsidRP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From eq 1. And eq 2</w:t>
      </w:r>
    </w:p>
    <w:p w14:paraId="0D7F2985" w14:textId="77777777" w:rsidR="003E7838" w:rsidRPr="003E7838" w:rsidRDefault="003E7838" w:rsidP="003E7838">
      <w:pPr>
        <w:shd w:val="clear" w:color="auto" w:fill="FFFFFF"/>
        <w:rPr>
          <w:rFonts w:ascii="Poppins" w:eastAsia="Times New Roman" w:hAnsi="Poppins" w:cs="Poppins"/>
          <w:color w:val="444444"/>
          <w:sz w:val="21"/>
          <w:szCs w:val="21"/>
        </w:rPr>
      </w:pPr>
      <m:oMathPara>
        <m:oMath>
          <m:eqArr>
            <m:eqArrPr>
              <m:ctrlPr>
                <w:rPr>
                  <w:rFonts w:ascii="Cambria Math" w:hAnsi="Cambria Math" w:cs="Poppins"/>
                  <w:color w:val="444444"/>
                  <w:sz w:val="21"/>
                  <w:szCs w:val="21"/>
                </w:rPr>
              </m:ctrlPr>
            </m:eqArrPr>
            <m:e>
              <m:r>
                <w:rPr>
                  <w:rFonts w:ascii="Cambria Math" w:hAnsi="Cambria Math" w:cs="Poppins"/>
                  <w:color w:val="444444"/>
                  <w:sz w:val="21"/>
                  <w:szCs w:val="21"/>
                </w:rPr>
                <m:t>2πrlE=</m:t>
              </m:r>
              <m:f>
                <m:fPr>
                  <m:ctrlPr>
                    <w:rPr>
                      <w:rFonts w:ascii="Cambria Math" w:hAnsi="Cambria Math" w:cs="Poppins"/>
                      <w:color w:val="444444"/>
                      <w:sz w:val="21"/>
                      <w:szCs w:val="21"/>
                    </w:rPr>
                  </m:ctrlPr>
                </m:fPr>
                <m:num>
                  <m:r>
                    <w:rPr>
                      <w:rFonts w:ascii="Cambria Math" w:hAnsi="Cambria Math" w:cs="Poppins"/>
                      <w:color w:val="444444"/>
                      <w:sz w:val="21"/>
                      <w:szCs w:val="21"/>
                    </w:rPr>
                    <m:t>λl</m:t>
                  </m:r>
                </m:num>
                <m:den>
                  <m:sSub>
                    <m:sSubPr>
                      <m:ctrlPr>
                        <w:rPr>
                          <w:rFonts w:ascii="Cambria Math" w:hAnsi="Cambria Math" w:cs="Poppins"/>
                          <w:color w:val="444444"/>
                          <w:sz w:val="21"/>
                          <w:szCs w:val="21"/>
                        </w:rPr>
                      </m:ctrlPr>
                    </m:sSubPr>
                    <m:e>
                      <m:r>
                        <w:rPr>
                          <w:rFonts w:ascii="Cambria Math" w:hAnsi="Cambria Math" w:cs="Poppins"/>
                          <w:color w:val="444444"/>
                          <w:sz w:val="21"/>
                          <w:szCs w:val="21"/>
                        </w:rPr>
                        <m:t>ϵ</m:t>
                      </m:r>
                    </m:e>
                    <m:sub>
                      <m:r>
                        <w:rPr>
                          <w:rFonts w:ascii="Cambria Math" w:hAnsi="Cambria Math" w:cs="Poppins"/>
                          <w:color w:val="444444"/>
                          <w:sz w:val="21"/>
                          <w:szCs w:val="21"/>
                        </w:rPr>
                        <m:t>o</m:t>
                      </m:r>
                    </m:sub>
                  </m:sSub>
                </m:den>
              </m:f>
            </m:e>
          </m:eqArr>
        </m:oMath>
      </m:oMathPara>
    </w:p>
    <w:p w14:paraId="31E08606" w14:textId="77777777" w:rsidR="003E7838" w:rsidRPr="003E7838" w:rsidRDefault="003E7838" w:rsidP="003E7838">
      <w:pPr>
        <w:pStyle w:val="NormalWeb"/>
        <w:shd w:val="clear" w:color="auto" w:fill="FFFFFF"/>
        <w:spacing w:before="0" w:beforeAutospacing="0" w:after="150" w:afterAutospacing="0" w:line="360" w:lineRule="atLeast"/>
        <w:rPr>
          <w:rFonts w:ascii="Poppins" w:hAnsi="Poppins" w:cs="Poppins"/>
          <w:color w:val="444444"/>
          <w:sz w:val="28"/>
          <w:szCs w:val="28"/>
          <w:lang w:eastAsia="en-US"/>
        </w:rPr>
      </w:pPr>
      <m:oMathPara>
        <m:oMath>
          <m:eqArr>
            <m:eqArrPr>
              <m:ctrlPr>
                <w:rPr>
                  <w:rFonts w:ascii="Cambria Math" w:eastAsiaTheme="minorHAnsi" w:hAnsi="Cambria Math" w:cs="Poppins"/>
                  <w:color w:val="444444"/>
                  <w:sz w:val="28"/>
                  <w:szCs w:val="28"/>
                  <w:highlight w:val="yellow"/>
                  <w:lang w:eastAsia="en-US"/>
                </w:rPr>
              </m:ctrlPr>
            </m:eqArrPr>
            <m:e>
              <m:r>
                <w:rPr>
                  <w:rFonts w:ascii="Cambria Math" w:eastAsiaTheme="minorHAnsi" w:hAnsi="Cambria Math" w:cs="Poppins"/>
                  <w:color w:val="444444"/>
                  <w:sz w:val="28"/>
                  <w:szCs w:val="28"/>
                  <w:highlight w:val="yellow"/>
                  <w:lang w:eastAsia="en-US"/>
                </w:rPr>
                <m:t>E=</m:t>
              </m:r>
              <m:f>
                <m:fPr>
                  <m:ctrlPr>
                    <w:rPr>
                      <w:rFonts w:ascii="Cambria Math" w:eastAsiaTheme="minorHAnsi" w:hAnsi="Cambria Math" w:cs="Poppins"/>
                      <w:color w:val="444444"/>
                      <w:sz w:val="28"/>
                      <w:szCs w:val="28"/>
                      <w:highlight w:val="yellow"/>
                      <w:lang w:eastAsia="en-US"/>
                    </w:rPr>
                  </m:ctrlPr>
                </m:fPr>
                <m:num>
                  <m:r>
                    <w:rPr>
                      <w:rFonts w:ascii="Cambria Math" w:eastAsiaTheme="minorHAnsi" w:hAnsi="Cambria Math" w:cs="Poppins"/>
                      <w:color w:val="444444"/>
                      <w:sz w:val="28"/>
                      <w:szCs w:val="28"/>
                      <w:highlight w:val="yellow"/>
                      <w:lang w:eastAsia="en-US"/>
                    </w:rPr>
                    <m:t>1</m:t>
                  </m:r>
                </m:num>
                <m:den>
                  <m:r>
                    <w:rPr>
                      <w:rFonts w:ascii="Cambria Math" w:eastAsiaTheme="minorHAnsi" w:hAnsi="Cambria Math" w:cs="Poppins"/>
                      <w:color w:val="444444"/>
                      <w:sz w:val="28"/>
                      <w:szCs w:val="28"/>
                      <w:highlight w:val="yellow"/>
                      <w:lang w:eastAsia="en-US"/>
                    </w:rPr>
                    <m:t>2π</m:t>
                  </m:r>
                  <m:sSub>
                    <m:sSubPr>
                      <m:ctrlPr>
                        <w:rPr>
                          <w:rFonts w:ascii="Cambria Math" w:eastAsiaTheme="minorHAnsi" w:hAnsi="Cambria Math" w:cs="Poppins"/>
                          <w:color w:val="444444"/>
                          <w:sz w:val="28"/>
                          <w:szCs w:val="28"/>
                          <w:highlight w:val="yellow"/>
                          <w:lang w:eastAsia="en-US"/>
                        </w:rPr>
                      </m:ctrlPr>
                    </m:sSubPr>
                    <m:e>
                      <m:r>
                        <w:rPr>
                          <w:rFonts w:ascii="Cambria Math" w:eastAsiaTheme="minorHAnsi" w:hAnsi="Cambria Math" w:cs="Poppins"/>
                          <w:color w:val="444444"/>
                          <w:sz w:val="28"/>
                          <w:szCs w:val="28"/>
                          <w:highlight w:val="yellow"/>
                          <w:lang w:eastAsia="en-US"/>
                        </w:rPr>
                        <m:t>ϵ</m:t>
                      </m:r>
                    </m:e>
                    <m:sub>
                      <m:r>
                        <w:rPr>
                          <w:rFonts w:ascii="Cambria Math" w:eastAsiaTheme="minorHAnsi" w:hAnsi="Cambria Math" w:cs="Poppins"/>
                          <w:color w:val="444444"/>
                          <w:sz w:val="28"/>
                          <w:szCs w:val="28"/>
                          <w:highlight w:val="yellow"/>
                          <w:lang w:eastAsia="en-US"/>
                        </w:rPr>
                        <m:t>o</m:t>
                      </m:r>
                    </m:sub>
                  </m:sSub>
                </m:den>
              </m:f>
              <m:f>
                <m:fPr>
                  <m:ctrlPr>
                    <w:rPr>
                      <w:rFonts w:ascii="Cambria Math" w:eastAsiaTheme="minorHAnsi" w:hAnsi="Cambria Math" w:cs="Poppins"/>
                      <w:color w:val="444444"/>
                      <w:sz w:val="28"/>
                      <w:szCs w:val="28"/>
                      <w:highlight w:val="yellow"/>
                      <w:lang w:eastAsia="en-US"/>
                    </w:rPr>
                  </m:ctrlPr>
                </m:fPr>
                <m:num>
                  <m:r>
                    <w:rPr>
                      <w:rFonts w:ascii="Cambria Math" w:eastAsiaTheme="minorHAnsi" w:hAnsi="Cambria Math" w:cs="Poppins"/>
                      <w:color w:val="444444"/>
                      <w:sz w:val="28"/>
                      <w:szCs w:val="28"/>
                      <w:highlight w:val="yellow"/>
                      <w:lang w:eastAsia="en-US"/>
                    </w:rPr>
                    <m:t>λ</m:t>
                  </m:r>
                </m:num>
                <m:den>
                  <m:r>
                    <w:rPr>
                      <w:rFonts w:ascii="Cambria Math" w:eastAsiaTheme="minorHAnsi" w:hAnsi="Cambria Math" w:cs="Poppins"/>
                      <w:color w:val="444444"/>
                      <w:sz w:val="28"/>
                      <w:szCs w:val="28"/>
                      <w:highlight w:val="yellow"/>
                      <w:lang w:eastAsia="en-US"/>
                    </w:rPr>
                    <m:t>r</m:t>
                  </m:r>
                </m:den>
              </m:f>
            </m:e>
          </m:eqArr>
        </m:oMath>
      </m:oMathPara>
    </w:p>
    <w:p w14:paraId="5B75D9CF" w14:textId="4C70CC40"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Therefore, the above equation is the </w:t>
      </w:r>
      <w:hyperlink r:id="rId311" w:history="1">
        <w:r>
          <w:rPr>
            <w:rStyle w:val="Hyperlink"/>
            <w:rFonts w:ascii="Poppins" w:hAnsi="Poppins" w:cs="Poppins"/>
            <w:color w:val="8C69FF"/>
          </w:rPr>
          <w:t>electric field</w:t>
        </w:r>
      </w:hyperlink>
      <w:r>
        <w:rPr>
          <w:rFonts w:ascii="Poppins" w:hAnsi="Poppins" w:cs="Poppins"/>
          <w:color w:val="444444"/>
        </w:rPr>
        <w:t> due to an infinitely long straight uniformly charged wire.</w:t>
      </w:r>
    </w:p>
    <w:p w14:paraId="1E58800E" w14:textId="44355388"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p>
    <w:p w14:paraId="4CD255F5" w14:textId="3C3871C5"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p>
    <w:p w14:paraId="32808F70" w14:textId="77777777" w:rsidR="003E7838" w:rsidRDefault="003E7838" w:rsidP="003E7838">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What is Electric Field Due to a Uniformly Charged Infinite Plane Sheet?</w:t>
      </w:r>
    </w:p>
    <w:p w14:paraId="090B880B" w14:textId="383CFDF9"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4B590E25" wp14:editId="5B7BD23B">
            <wp:extent cx="7146290" cy="3333750"/>
            <wp:effectExtent l="0" t="0" r="0" b="0"/>
            <wp:docPr id="143" name="Picture 143" descr="Electric field due to a uniformly charged infinite plan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lectric field due to a uniformly charged infinite plane shee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1A6EC4FF"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Let us consider an infinitely thin plane sheet that is uniformly charged with a positive charge. Let </w:t>
      </w:r>
      <w:r>
        <w:rPr>
          <w:rFonts w:ascii="Cambria Math" w:hAnsi="Cambria Math" w:cs="Cambria Math"/>
          <w:color w:val="444444"/>
        </w:rPr>
        <w:t>𝜎</w:t>
      </w:r>
      <w:r>
        <w:rPr>
          <w:rFonts w:ascii="Poppins" w:hAnsi="Poppins" w:cs="Poppins"/>
          <w:color w:val="444444"/>
        </w:rPr>
        <w:t xml:space="preserve"> be the charge density on both sides of the sheet. At point P the electric field is required which is at a distance </w:t>
      </w:r>
      <w:r>
        <w:rPr>
          <w:rStyle w:val="Emphasis"/>
          <w:rFonts w:ascii="Poppins" w:hAnsi="Poppins" w:cs="Poppins"/>
          <w:color w:val="444444"/>
        </w:rPr>
        <w:t>a</w:t>
      </w:r>
      <w:r>
        <w:rPr>
          <w:rFonts w:ascii="Poppins" w:hAnsi="Poppins" w:cs="Poppins"/>
          <w:color w:val="444444"/>
        </w:rPr>
        <w:t> from the sheet. Through point P, a Gaussian cylinder is drawn with the cross-sectional area of A.</w:t>
      </w:r>
    </w:p>
    <w:p w14:paraId="26882A8D"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following is the electric flux crossing through the </w:t>
      </w:r>
      <w:hyperlink r:id="rId313" w:history="1">
        <w:r>
          <w:rPr>
            <w:rStyle w:val="Hyperlink"/>
            <w:rFonts w:ascii="Poppins" w:hAnsi="Poppins" w:cs="Poppins"/>
            <w:color w:val="8C69FF"/>
          </w:rPr>
          <w:t>Gaussian surface</w:t>
        </w:r>
      </w:hyperlink>
      <w:r>
        <w:rPr>
          <w:rFonts w:ascii="Poppins" w:hAnsi="Poppins" w:cs="Poppins"/>
          <w:color w:val="444444"/>
        </w:rPr>
        <w:t>:</w:t>
      </w:r>
    </w:p>
    <w:p w14:paraId="50D53ABD"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E x area of the circular caps of the cylinder</w:t>
      </w:r>
    </w:p>
    <w:p w14:paraId="1F3B447F"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electric lines of force and the curved surface of the cylinder are parallel to each other. Therefore, the flux due to the electric field of the plane sheet passes through the two circular caps of the cylinder.</w:t>
      </w:r>
    </w:p>
    <w:p w14:paraId="3FBF7BD3"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E x 2A (eq.1)</w:t>
      </w:r>
    </w:p>
    <w:p w14:paraId="2FFE36A1"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From the Gauss theorem, we know that,</w:t>
      </w:r>
    </w:p>
    <w:p w14:paraId="46828452"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q/</w:t>
      </w:r>
      <w:r>
        <w:rPr>
          <w:rFonts w:ascii="Cambria" w:hAnsi="Cambria" w:cs="Cambria"/>
          <w:color w:val="444444"/>
        </w:rPr>
        <w:t>ε</w:t>
      </w:r>
      <w:r>
        <w:rPr>
          <w:rFonts w:ascii="Poppins" w:hAnsi="Poppins" w:cs="Poppins"/>
          <w:color w:val="444444"/>
          <w:sz w:val="18"/>
          <w:szCs w:val="18"/>
          <w:vertAlign w:val="subscript"/>
        </w:rPr>
        <w:t>0</w:t>
      </w:r>
    </w:p>
    <w:p w14:paraId="181B22B8"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charge enclosed by the Gaussian surface is given as,</w:t>
      </w:r>
    </w:p>
    <w:p w14:paraId="640FBA05"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q = </w:t>
      </w:r>
      <w:r>
        <w:rPr>
          <w:rFonts w:ascii="Cambria Math" w:hAnsi="Cambria Math" w:cs="Cambria Math"/>
          <w:color w:val="444444"/>
        </w:rPr>
        <w:t>𝜎</w:t>
      </w:r>
      <w:r>
        <w:rPr>
          <w:rFonts w:ascii="Poppins" w:hAnsi="Poppins" w:cs="Poppins"/>
          <w:color w:val="444444"/>
        </w:rPr>
        <w:t>A</w:t>
      </w:r>
    </w:p>
    <w:p w14:paraId="4A602F1A"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Therefore,</w:t>
      </w:r>
    </w:p>
    <w:p w14:paraId="66FBD7C1"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Cambria" w:hAnsi="Cambria" w:cs="Cambria"/>
          <w:color w:val="444444"/>
        </w:rPr>
        <w:t>Φ</w:t>
      </w:r>
      <w:r>
        <w:rPr>
          <w:rFonts w:ascii="Poppins" w:hAnsi="Poppins" w:cs="Poppins"/>
          <w:color w:val="444444"/>
        </w:rPr>
        <w:t xml:space="preserve"> = </w:t>
      </w:r>
      <w:r>
        <w:rPr>
          <w:rFonts w:ascii="Cambria Math" w:hAnsi="Cambria Math" w:cs="Cambria Math"/>
          <w:color w:val="444444"/>
        </w:rPr>
        <w:t>𝜎</w:t>
      </w:r>
      <w:r>
        <w:rPr>
          <w:rFonts w:ascii="Poppins" w:hAnsi="Poppins" w:cs="Poppins"/>
          <w:color w:val="444444"/>
        </w:rPr>
        <w:t>A/</w:t>
      </w:r>
      <w:r>
        <w:rPr>
          <w:rFonts w:ascii="Cambria" w:hAnsi="Cambria" w:cs="Cambria"/>
          <w:color w:val="444444"/>
        </w:rPr>
        <w:t>ε</w:t>
      </w:r>
      <w:r>
        <w:rPr>
          <w:rFonts w:ascii="Poppins" w:hAnsi="Poppins" w:cs="Poppins"/>
          <w:color w:val="444444"/>
          <w:sz w:val="18"/>
          <w:szCs w:val="18"/>
          <w:vertAlign w:val="subscript"/>
        </w:rPr>
        <w:t>0 </w:t>
      </w:r>
      <w:r>
        <w:rPr>
          <w:rFonts w:ascii="Poppins" w:hAnsi="Poppins" w:cs="Poppins"/>
          <w:color w:val="444444"/>
        </w:rPr>
        <w:t>(eq.2)</w:t>
      </w:r>
    </w:p>
    <w:p w14:paraId="6690E2C0"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From eq.1 and eq.2,</w:t>
      </w:r>
    </w:p>
    <w:p w14:paraId="5F57BF35"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E x 2A = </w:t>
      </w:r>
      <w:r>
        <w:rPr>
          <w:rFonts w:ascii="Cambria Math" w:hAnsi="Cambria Math" w:cs="Cambria Math"/>
          <w:color w:val="444444"/>
        </w:rPr>
        <w:t>𝜎</w:t>
      </w:r>
      <w:r>
        <w:rPr>
          <w:rFonts w:ascii="Poppins" w:hAnsi="Poppins" w:cs="Poppins"/>
          <w:color w:val="444444"/>
        </w:rPr>
        <w:t>A/</w:t>
      </w:r>
      <w:r>
        <w:rPr>
          <w:rFonts w:ascii="Cambria" w:hAnsi="Cambria" w:cs="Cambria"/>
          <w:color w:val="444444"/>
        </w:rPr>
        <w:t>ε</w:t>
      </w:r>
      <w:r>
        <w:rPr>
          <w:rFonts w:ascii="Poppins" w:hAnsi="Poppins" w:cs="Poppins"/>
          <w:color w:val="444444"/>
          <w:sz w:val="18"/>
          <w:szCs w:val="18"/>
          <w:vertAlign w:val="subscript"/>
        </w:rPr>
        <w:t>0</w:t>
      </w:r>
    </w:p>
    <w:p w14:paraId="444F3DD4"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Therefore,</w:t>
      </w:r>
    </w:p>
    <w:p w14:paraId="2F03C53C" w14:textId="77777777" w:rsidR="003E7838" w:rsidRPr="003E7838" w:rsidRDefault="003E7838" w:rsidP="003E7838">
      <w:pPr>
        <w:pStyle w:val="NormalWeb"/>
        <w:shd w:val="clear" w:color="auto" w:fill="FFFFFF"/>
        <w:spacing w:before="0" w:beforeAutospacing="0" w:after="240" w:afterAutospacing="0" w:line="360" w:lineRule="atLeast"/>
        <w:rPr>
          <w:rFonts w:ascii="Poppins" w:hAnsi="Poppins" w:cs="Poppins"/>
          <w:color w:val="444444"/>
          <w:sz w:val="32"/>
          <w:szCs w:val="32"/>
        </w:rPr>
      </w:pPr>
      <w:r w:rsidRPr="003E7838">
        <w:rPr>
          <w:rFonts w:ascii="Poppins" w:hAnsi="Poppins" w:cs="Poppins"/>
          <w:color w:val="444444"/>
          <w:sz w:val="32"/>
          <w:szCs w:val="32"/>
          <w:highlight w:val="yellow"/>
        </w:rPr>
        <w:t xml:space="preserve">E = </w:t>
      </w:r>
      <w:r w:rsidRPr="003E7838">
        <w:rPr>
          <w:rFonts w:ascii="Cambria Math" w:hAnsi="Cambria Math" w:cs="Cambria Math"/>
          <w:color w:val="444444"/>
          <w:sz w:val="32"/>
          <w:szCs w:val="32"/>
          <w:highlight w:val="yellow"/>
        </w:rPr>
        <w:t>𝜎</w:t>
      </w:r>
      <w:r w:rsidRPr="003E7838">
        <w:rPr>
          <w:rFonts w:ascii="Poppins" w:hAnsi="Poppins" w:cs="Poppins"/>
          <w:color w:val="444444"/>
          <w:sz w:val="32"/>
          <w:szCs w:val="32"/>
          <w:highlight w:val="yellow"/>
        </w:rPr>
        <w:t>/2</w:t>
      </w:r>
      <w:r w:rsidRPr="003E7838">
        <w:rPr>
          <w:rFonts w:ascii="Cambria" w:hAnsi="Cambria" w:cs="Cambria"/>
          <w:color w:val="444444"/>
          <w:sz w:val="32"/>
          <w:szCs w:val="32"/>
          <w:highlight w:val="yellow"/>
        </w:rPr>
        <w:t>ε</w:t>
      </w:r>
      <w:r w:rsidRPr="003E7838">
        <w:rPr>
          <w:rFonts w:ascii="Poppins" w:hAnsi="Poppins" w:cs="Poppins"/>
          <w:color w:val="444444"/>
          <w:sz w:val="32"/>
          <w:szCs w:val="32"/>
          <w:highlight w:val="yellow"/>
          <w:vertAlign w:val="subscript"/>
        </w:rPr>
        <w:t>0</w:t>
      </w:r>
    </w:p>
    <w:p w14:paraId="3EB252C2"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Style w:val="Emphasis"/>
          <w:rFonts w:ascii="Poppins" w:hAnsi="Poppins" w:cs="Poppins"/>
          <w:color w:val="444444"/>
        </w:rPr>
        <w:t>The direction of an electric field will be in the outward direction when the charge density is positive and perpendicular to the infinite plane sheet.</w:t>
      </w:r>
    </w:p>
    <w:p w14:paraId="5A1DACA6" w14:textId="77777777" w:rsidR="003E7838" w:rsidRDefault="003E7838" w:rsidP="003E7838">
      <w:pPr>
        <w:pStyle w:val="NormalWeb"/>
        <w:shd w:val="clear" w:color="auto" w:fill="FFFFFF"/>
        <w:spacing w:before="0" w:beforeAutospacing="0" w:after="240" w:afterAutospacing="0" w:line="360" w:lineRule="atLeast"/>
        <w:rPr>
          <w:rFonts w:ascii="Poppins" w:hAnsi="Poppins" w:cs="Poppins"/>
          <w:color w:val="444444"/>
        </w:rPr>
      </w:pPr>
      <w:r>
        <w:rPr>
          <w:rStyle w:val="Emphasis"/>
          <w:rFonts w:ascii="Poppins" w:hAnsi="Poppins" w:cs="Poppins"/>
          <w:color w:val="444444"/>
        </w:rPr>
        <w:t>The direction of an electric field will be in the inward direction when the charge density is negative and perpendicular to the infinite plane sheet.</w:t>
      </w:r>
    </w:p>
    <w:p w14:paraId="5C715D45" w14:textId="5A6D497F"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p>
    <w:p w14:paraId="2DA9742A" w14:textId="58DA3FBB"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p>
    <w:p w14:paraId="47CBC5EB" w14:textId="6F74B22B"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p>
    <w:p w14:paraId="6AE407BE" w14:textId="088DCF62" w:rsidR="003E7838" w:rsidRPr="003E7838" w:rsidRDefault="003E7838" w:rsidP="003E7838">
      <w:pPr>
        <w:pStyle w:val="Heading1"/>
        <w:rPr>
          <w:rFonts w:eastAsia="Times New Roman"/>
          <w:sz w:val="52"/>
          <w:szCs w:val="52"/>
        </w:rPr>
      </w:pPr>
      <w:r>
        <w:rPr>
          <w:rFonts w:eastAsia="Times New Roman"/>
          <w:sz w:val="52"/>
          <w:szCs w:val="52"/>
        </w:rPr>
        <w:t>ELECTRIC FIELD DUE TO A UNIFORMLY CHARGED THIN SPHERICAL SHELL</w:t>
      </w:r>
    </w:p>
    <w:p w14:paraId="0F189C6D" w14:textId="77777777" w:rsidR="003E7838" w:rsidRDefault="003E7838" w:rsidP="003E7838">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Derivation</w:t>
      </w:r>
    </w:p>
    <w:p w14:paraId="3E35B5AC"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To determine the electric field due to a uniformly charged thin spherical shell, the following three cases are considered:</w:t>
      </w:r>
    </w:p>
    <w:p w14:paraId="2D876A8B" w14:textId="77777777" w:rsidR="003E7838" w:rsidRDefault="003E7838" w:rsidP="00305392">
      <w:pPr>
        <w:pStyle w:val="NormalWeb"/>
        <w:numPr>
          <w:ilvl w:val="0"/>
          <w:numId w:val="104"/>
        </w:numPr>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Case 1: At a point outside the spherical shell where r &gt; R.</w:t>
      </w:r>
    </w:p>
    <w:p w14:paraId="3F0F0EEB" w14:textId="77777777" w:rsidR="003E7838" w:rsidRDefault="003E7838" w:rsidP="00305392">
      <w:pPr>
        <w:pStyle w:val="NormalWeb"/>
        <w:numPr>
          <w:ilvl w:val="0"/>
          <w:numId w:val="104"/>
        </w:numPr>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Case 2: At a point on the surface of a spherical shell where r = R.</w:t>
      </w:r>
    </w:p>
    <w:p w14:paraId="3FBC1E98" w14:textId="77777777" w:rsidR="003E7838" w:rsidRDefault="003E7838" w:rsidP="00305392">
      <w:pPr>
        <w:pStyle w:val="NormalWeb"/>
        <w:numPr>
          <w:ilvl w:val="0"/>
          <w:numId w:val="104"/>
        </w:numPr>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Case 3: At a point inside the spherical shell where r &lt; R.</w:t>
      </w:r>
    </w:p>
    <w:p w14:paraId="2EEE832A"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us consider each case separately to determine the </w:t>
      </w:r>
      <w:hyperlink r:id="rId314" w:history="1">
        <w:r>
          <w:rPr>
            <w:rStyle w:val="Hyperlink"/>
            <w:rFonts w:ascii="Poppins" w:hAnsi="Poppins" w:cs="Poppins"/>
            <w:color w:val="8C69FF"/>
          </w:rPr>
          <w:t>electric field</w:t>
        </w:r>
      </w:hyperlink>
      <w:r>
        <w:rPr>
          <w:rFonts w:ascii="Poppins" w:hAnsi="Poppins" w:cs="Poppins"/>
          <w:color w:val="444444"/>
        </w:rPr>
        <w:t>.</w:t>
      </w:r>
    </w:p>
    <w:p w14:paraId="0F2AA2D9"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b/>
          <w:bCs/>
          <w:color w:val="444444"/>
        </w:rPr>
        <w:t xml:space="preserve">Case 1: At a point outside the spherical shell </w:t>
      </w:r>
      <w:r w:rsidRPr="003E7838">
        <w:rPr>
          <w:rStyle w:val="Emphasis"/>
          <w:rFonts w:ascii="Poppins" w:hAnsi="Poppins" w:cs="Poppins"/>
          <w:b/>
          <w:bCs/>
          <w:color w:val="444444"/>
          <w:highlight w:val="yellow"/>
        </w:rPr>
        <w:t>where r &gt; R.</w:t>
      </w:r>
    </w:p>
    <w:p w14:paraId="71B62855"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P be the point outside the shell at a distance r from the centre. Since the surface of the sphere is spherically symmetric, the charge is distributed uniformly throughout the surface.</w:t>
      </w:r>
    </w:p>
    <w:p w14:paraId="74364C59" w14:textId="033137CE"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26B7EDFF" wp14:editId="077DE119">
            <wp:extent cx="7146290" cy="3988435"/>
            <wp:effectExtent l="0" t="0" r="0" b="0"/>
            <wp:docPr id="145" name="Picture 145" descr="Electric field due to a uniformly charged thin spherical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lectric field due to a uniformly charged thin spherical shell"/>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7146290" cy="3988435"/>
                    </a:xfrm>
                    <a:prstGeom prst="rect">
                      <a:avLst/>
                    </a:prstGeom>
                    <a:noFill/>
                    <a:ln>
                      <a:noFill/>
                    </a:ln>
                  </pic:spPr>
                </pic:pic>
              </a:graphicData>
            </a:graphic>
          </wp:inline>
        </w:drawing>
      </w:r>
      <w:r>
        <w:rPr>
          <w:rFonts w:ascii="Poppins" w:hAnsi="Poppins" w:cs="Poppins"/>
          <w:color w:val="444444"/>
        </w:rPr>
        <w:t>A spherical Gaussian surface with the radius r and total charge enclosed on this Gaussian surface Q is selected. If Q &gt; 0, then the electric field is radially pointed outward and if Q &lt; 0, then the electric field is radially pointed inward.</w:t>
      </w:r>
    </w:p>
    <w:p w14:paraId="621BDBC1"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From Gauss law, we know that</w:t>
      </w:r>
    </w:p>
    <w:p w14:paraId="7DF39803" w14:textId="77777777" w:rsidR="003E7838" w:rsidRPr="003E7838" w:rsidRDefault="003E7838" w:rsidP="00305392">
      <w:pPr>
        <w:numPr>
          <w:ilvl w:val="0"/>
          <w:numId w:val="105"/>
        </w:numPr>
        <w:shd w:val="clear" w:color="auto" w:fill="FFFFFF"/>
        <w:spacing w:before="100" w:beforeAutospacing="1" w:after="75" w:line="240" w:lineRule="auto"/>
        <w:rPr>
          <w:rFonts w:ascii="Poppins" w:eastAsia="Times New Roman" w:hAnsi="Poppins" w:cs="Poppins"/>
          <w:color w:val="444444"/>
          <w:sz w:val="21"/>
          <w:szCs w:val="21"/>
        </w:rPr>
      </w:pPr>
      <m:oMath>
        <m:eqArr>
          <m:eqArrPr>
            <m:ctrlPr>
              <w:rPr>
                <w:rFonts w:ascii="Cambria Math" w:hAnsi="Cambria Math" w:cs="Cambria Math"/>
                <w:color w:val="444444"/>
                <w:sz w:val="21"/>
                <w:szCs w:val="21"/>
              </w:rPr>
            </m:ctrlPr>
          </m:eqArrPr>
          <m:e>
            <m:r>
              <w:rPr>
                <w:rFonts w:ascii="Cambria Math" w:hAnsi="Cambria Math" w:cs="Cambria Math"/>
                <w:color w:val="444444"/>
                <w:sz w:val="21"/>
                <w:szCs w:val="21"/>
              </w:rPr>
              <m:t>∮</m:t>
            </m:r>
            <m:limUpp>
              <m:limUppPr>
                <m:ctrlPr>
                  <w:rPr>
                    <w:rFonts w:ascii="Cambria Math" w:hAnsi="Cambria Math" w:cs="Cambria Math"/>
                    <w:color w:val="444444"/>
                    <w:sz w:val="21"/>
                    <w:szCs w:val="21"/>
                  </w:rPr>
                </m:ctrlPr>
              </m:limUppPr>
              <m:e>
                <m:r>
                  <w:rPr>
                    <w:rFonts w:ascii="Cambria Math" w:hAnsi="Cambria Math" w:cs="Cambria Math"/>
                    <w:color w:val="444444"/>
                    <w:sz w:val="21"/>
                    <w:szCs w:val="21"/>
                  </w:rPr>
                  <m:t>E</m:t>
                </m:r>
              </m:e>
              <m:lim>
                <m:r>
                  <w:rPr>
                    <w:rFonts w:ascii="Cambria Math" w:hAnsi="Cambria Math" w:cs="Cambria Math"/>
                    <w:color w:val="444444"/>
                    <w:sz w:val="21"/>
                    <w:szCs w:val="21"/>
                  </w:rPr>
                  <m:t>→</m:t>
                </m:r>
              </m:lim>
            </m:limUpp>
            <m:r>
              <w:rPr>
                <w:rFonts w:ascii="Cambria Math" w:hAnsi="Cambria Math" w:cs="Cambria Math"/>
                <w:color w:val="444444"/>
                <w:sz w:val="21"/>
                <w:szCs w:val="21"/>
              </w:rPr>
              <m:t>.d</m:t>
            </m:r>
            <m:limUpp>
              <m:limUppPr>
                <m:ctrlPr>
                  <w:rPr>
                    <w:rFonts w:ascii="Cambria Math" w:hAnsi="Cambria Math" w:cs="Cambria Math"/>
                    <w:color w:val="444444"/>
                    <w:sz w:val="21"/>
                    <w:szCs w:val="21"/>
                  </w:rPr>
                </m:ctrlPr>
              </m:limUppPr>
              <m:e>
                <m:r>
                  <w:rPr>
                    <w:rFonts w:ascii="Cambria Math" w:hAnsi="Cambria Math" w:cs="Cambria Math"/>
                    <w:color w:val="444444"/>
                    <w:sz w:val="21"/>
                    <w:szCs w:val="21"/>
                  </w:rPr>
                  <m:t>A</m:t>
                </m:r>
              </m:e>
              <m:lim>
                <m:r>
                  <w:rPr>
                    <w:rFonts w:ascii="Cambria Math" w:hAnsi="Cambria Math" w:cs="Cambria Math"/>
                    <w:color w:val="444444"/>
                    <w:sz w:val="21"/>
                    <w:szCs w:val="21"/>
                  </w:rPr>
                  <m:t>→</m:t>
                </m:r>
              </m:lim>
            </m:limUpp>
            <m:r>
              <w:rPr>
                <w:rFonts w:ascii="Cambria Math" w:hAnsi="Cambria Math" w:cs="Cambria Math"/>
                <w:color w:val="444444"/>
                <w:sz w:val="21"/>
                <w:szCs w:val="21"/>
              </w:rPr>
              <m:t>=</m:t>
            </m:r>
            <m:f>
              <m:fPr>
                <m:ctrlPr>
                  <w:rPr>
                    <w:rFonts w:ascii="Cambria Math" w:hAnsi="Cambria Math" w:cs="Cambria Math"/>
                    <w:color w:val="444444"/>
                    <w:sz w:val="21"/>
                    <w:szCs w:val="21"/>
                  </w:rPr>
                </m:ctrlPr>
              </m:fPr>
              <m:num>
                <m:r>
                  <w:rPr>
                    <w:rFonts w:ascii="Cambria Math" w:hAnsi="Cambria Math" w:cs="Cambria Math"/>
                    <w:color w:val="444444"/>
                    <w:sz w:val="21"/>
                    <w:szCs w:val="21"/>
                  </w:rPr>
                  <m:t>Q</m:t>
                </m:r>
              </m:num>
              <m:den>
                <m:sSub>
                  <m:sSubPr>
                    <m:ctrlPr>
                      <w:rPr>
                        <w:rFonts w:ascii="Cambria Math" w:hAnsi="Cambria Math" w:cs="Cambria Math"/>
                        <w:color w:val="444444"/>
                        <w:sz w:val="21"/>
                        <w:szCs w:val="21"/>
                      </w:rPr>
                    </m:ctrlPr>
                  </m:sSubPr>
                  <m:e>
                    <m:r>
                      <w:rPr>
                        <w:rFonts w:ascii="Cambria Math" w:hAnsi="Cambria Math" w:cs="Cambria Math"/>
                        <w:color w:val="444444"/>
                        <w:sz w:val="21"/>
                        <w:szCs w:val="21"/>
                      </w:rPr>
                      <m:t>ϵ</m:t>
                    </m:r>
                  </m:e>
                  <m:sub>
                    <m:r>
                      <w:rPr>
                        <w:rFonts w:ascii="Cambria Math" w:hAnsi="Cambria Math" w:cs="Cambria Math"/>
                        <w:color w:val="444444"/>
                        <w:sz w:val="21"/>
                        <w:szCs w:val="21"/>
                      </w:rPr>
                      <m:t>0</m:t>
                    </m:r>
                  </m:sub>
                </m:sSub>
              </m:den>
            </m:f>
          </m:e>
        </m:eqArr>
      </m:oMath>
    </w:p>
    <w:p w14:paraId="2D71408D" w14:textId="63BD9A46" w:rsidR="003E7838" w:rsidRDefault="003E7838" w:rsidP="00305392">
      <w:pPr>
        <w:numPr>
          <w:ilvl w:val="0"/>
          <w:numId w:val="105"/>
        </w:numPr>
        <w:shd w:val="clear" w:color="auto" w:fill="FFFFFF"/>
        <w:spacing w:before="100" w:beforeAutospacing="1" w:after="75" w:line="240" w:lineRule="auto"/>
        <w:rPr>
          <w:rFonts w:ascii="Poppins" w:eastAsia="Times New Roman" w:hAnsi="Poppins" w:cs="Poppins"/>
          <w:color w:val="444444"/>
          <w:sz w:val="21"/>
          <w:szCs w:val="21"/>
        </w:rPr>
      </w:pPr>
      <m:oMath>
        <m:eqArr>
          <m:eqArrPr>
            <m:ctrlPr>
              <w:rPr>
                <w:rFonts w:ascii="Cambria Math" w:eastAsia="Times New Roman" w:hAnsi="Cambria Math" w:cs="Poppins"/>
                <w:color w:val="444444"/>
                <w:sz w:val="21"/>
                <w:szCs w:val="21"/>
              </w:rPr>
            </m:ctrlPr>
          </m:eqArrPr>
          <m:e>
            <m:r>
              <w:rPr>
                <w:rFonts w:ascii="Cambria Math" w:eastAsia="Times New Roman" w:hAnsi="Cambria Math" w:cs="Poppins"/>
                <w:color w:val="444444"/>
                <w:sz w:val="21"/>
                <w:szCs w:val="21"/>
              </w:rPr>
              <m:t>E</m:t>
            </m:r>
            <m:nary>
              <m:naryPr>
                <m:chr m:val="∮"/>
                <m:limLoc m:val="subSup"/>
                <m:grow m:val="1"/>
                <m:supHide m:val="1"/>
                <m:ctrlPr>
                  <w:rPr>
                    <w:rFonts w:ascii="Cambria Math" w:eastAsia="Times New Roman" w:hAnsi="Cambria Math" w:cs="Poppins"/>
                    <w:color w:val="444444"/>
                    <w:sz w:val="21"/>
                    <w:szCs w:val="21"/>
                  </w:rPr>
                </m:ctrlPr>
              </m:naryPr>
              <m:sub>
                <m:r>
                  <w:rPr>
                    <w:rFonts w:ascii="Cambria Math" w:eastAsia="Times New Roman" w:hAnsi="Cambria Math" w:cs="Poppins"/>
                    <w:color w:val="444444"/>
                    <w:sz w:val="21"/>
                    <w:szCs w:val="21"/>
                  </w:rPr>
                  <m:t>Gaussiansurface</m:t>
                </m:r>
              </m:sub>
              <m:sup/>
              <m:e/>
            </m:nary>
            <m:r>
              <w:rPr>
                <w:rFonts w:ascii="Cambria Math" w:eastAsia="Times New Roman" w:hAnsi="Cambria Math" w:cs="Poppins"/>
                <w:color w:val="444444"/>
                <w:sz w:val="21"/>
                <w:szCs w:val="21"/>
              </w:rPr>
              <m:t>dA=</m:t>
            </m:r>
            <m:f>
              <m:fPr>
                <m:ctrlPr>
                  <w:rPr>
                    <w:rFonts w:ascii="Cambria Math" w:eastAsia="Times New Roman" w:hAnsi="Cambria Math" w:cs="Poppins"/>
                    <w:color w:val="444444"/>
                    <w:sz w:val="21"/>
                    <w:szCs w:val="21"/>
                  </w:rPr>
                </m:ctrlPr>
              </m:fPr>
              <m:num>
                <m:r>
                  <w:rPr>
                    <w:rFonts w:ascii="Cambria Math" w:eastAsia="Times New Roman" w:hAnsi="Cambria Math" w:cs="Poppins"/>
                    <w:color w:val="444444"/>
                    <w:sz w:val="21"/>
                    <w:szCs w:val="21"/>
                  </w:rPr>
                  <m:t>Q</m:t>
                </m:r>
              </m:num>
              <m:den>
                <m:sSub>
                  <m:sSubPr>
                    <m:ctrlPr>
                      <w:rPr>
                        <w:rFonts w:ascii="Cambria Math" w:eastAsia="Times New Roman" w:hAnsi="Cambria Math" w:cs="Poppins"/>
                        <w:color w:val="444444"/>
                        <w:sz w:val="21"/>
                        <w:szCs w:val="21"/>
                      </w:rPr>
                    </m:ctrlPr>
                  </m:sSubPr>
                  <m:e>
                    <m:r>
                      <w:rPr>
                        <w:rFonts w:ascii="Cambria Math" w:eastAsia="Times New Roman" w:hAnsi="Cambria Math" w:cs="Poppins"/>
                        <w:color w:val="444444"/>
                        <w:sz w:val="21"/>
                        <w:szCs w:val="21"/>
                      </w:rPr>
                      <m:t>ϵ</m:t>
                    </m:r>
                  </m:e>
                  <m:sub>
                    <m:r>
                      <w:rPr>
                        <w:rFonts w:ascii="Cambria Math" w:eastAsia="Times New Roman" w:hAnsi="Cambria Math" w:cs="Poppins"/>
                        <w:color w:val="444444"/>
                        <w:sz w:val="21"/>
                        <w:szCs w:val="21"/>
                      </w:rPr>
                      <m:t>0</m:t>
                    </m:r>
                  </m:sub>
                </m:sSub>
              </m:den>
            </m:f>
          </m:e>
        </m:eqArr>
      </m:oMath>
    </w:p>
    <w:p w14:paraId="7BD4666A" w14:textId="77777777" w:rsidR="003E7838" w:rsidRPr="003E7838" w:rsidRDefault="003E7838" w:rsidP="00305392">
      <w:pPr>
        <w:numPr>
          <w:ilvl w:val="0"/>
          <w:numId w:val="105"/>
        </w:numPr>
        <w:shd w:val="clear" w:color="auto" w:fill="FFFFFF"/>
        <w:spacing w:before="100" w:beforeAutospacing="1" w:after="75" w:line="240" w:lineRule="auto"/>
        <w:rPr>
          <w:rFonts w:ascii="Poppins" w:eastAsia="Times New Roman" w:hAnsi="Poppins" w:cs="Poppins"/>
          <w:color w:val="444444"/>
          <w:sz w:val="21"/>
          <w:szCs w:val="21"/>
        </w:rPr>
      </w:pPr>
    </w:p>
    <w:p w14:paraId="6CC62C86" w14:textId="77777777" w:rsidR="003E7838" w:rsidRDefault="003E7838" w:rsidP="00305392">
      <w:pPr>
        <w:numPr>
          <w:ilvl w:val="0"/>
          <w:numId w:val="10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E.4πr</w:t>
      </w:r>
      <w:r>
        <w:rPr>
          <w:rFonts w:ascii="Poppins" w:hAnsi="Poppins" w:cs="Poppins"/>
          <w:color w:val="444444"/>
          <w:sz w:val="16"/>
          <w:szCs w:val="16"/>
          <w:vertAlign w:val="superscript"/>
        </w:rPr>
        <w:t>2</w:t>
      </w:r>
      <w:r>
        <w:rPr>
          <w:rFonts w:ascii="Poppins" w:hAnsi="Poppins" w:cs="Poppins"/>
          <w:color w:val="444444"/>
          <w:sz w:val="21"/>
          <w:szCs w:val="21"/>
        </w:rPr>
        <w:t> = Q/</w:t>
      </w:r>
      <w:r>
        <w:rPr>
          <w:rFonts w:ascii="Cambria" w:hAnsi="Cambria" w:cs="Cambria"/>
          <w:color w:val="444444"/>
          <w:sz w:val="21"/>
          <w:szCs w:val="21"/>
        </w:rPr>
        <w:t>ε</w:t>
      </w:r>
      <w:r>
        <w:rPr>
          <w:rFonts w:ascii="Poppins" w:hAnsi="Poppins" w:cs="Poppins"/>
          <w:color w:val="444444"/>
          <w:sz w:val="16"/>
          <w:szCs w:val="16"/>
          <w:vertAlign w:val="subscript"/>
        </w:rPr>
        <w:t>0</w:t>
      </w:r>
    </w:p>
    <w:p w14:paraId="09A6FF94" w14:textId="77777777" w:rsidR="003E7838" w:rsidRDefault="003E7838" w:rsidP="00305392">
      <w:pPr>
        <w:numPr>
          <w:ilvl w:val="0"/>
          <w:numId w:val="10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 = (1/4π</w:t>
      </w:r>
      <w:r>
        <w:rPr>
          <w:rFonts w:ascii="Cambria" w:hAnsi="Cambria" w:cs="Cambria"/>
          <w:color w:val="444444"/>
          <w:sz w:val="21"/>
          <w:szCs w:val="21"/>
        </w:rPr>
        <w:t>ε</w:t>
      </w:r>
      <w:r>
        <w:rPr>
          <w:rFonts w:ascii="Poppins" w:hAnsi="Poppins" w:cs="Poppins"/>
          <w:color w:val="444444"/>
          <w:sz w:val="16"/>
          <w:szCs w:val="16"/>
          <w:vertAlign w:val="subscript"/>
        </w:rPr>
        <w:t>0</w:t>
      </w:r>
      <w:r>
        <w:rPr>
          <w:rFonts w:ascii="Poppins" w:hAnsi="Poppins" w:cs="Poppins"/>
          <w:color w:val="444444"/>
          <w:sz w:val="21"/>
          <w:szCs w:val="21"/>
        </w:rPr>
        <w:t>)(Q/r</w:t>
      </w:r>
      <w:r>
        <w:rPr>
          <w:rFonts w:ascii="Poppins" w:hAnsi="Poppins" w:cs="Poppins"/>
          <w:color w:val="444444"/>
          <w:sz w:val="16"/>
          <w:szCs w:val="16"/>
          <w:vertAlign w:val="superscript"/>
        </w:rPr>
        <w:t>2</w:t>
      </w:r>
      <w:r>
        <w:rPr>
          <w:rFonts w:ascii="Poppins" w:hAnsi="Poppins" w:cs="Poppins"/>
          <w:color w:val="444444"/>
          <w:sz w:val="21"/>
          <w:szCs w:val="21"/>
        </w:rPr>
        <w:t>)</w:t>
      </w:r>
    </w:p>
    <w:p w14:paraId="4E630199" w14:textId="7E708621" w:rsidR="003E7838" w:rsidRPr="003E7838" w:rsidRDefault="003E7838" w:rsidP="003E7838">
      <w:pPr>
        <w:pStyle w:val="NormalWeb"/>
        <w:shd w:val="clear" w:color="auto" w:fill="FFFFFF"/>
        <w:spacing w:before="0" w:beforeAutospacing="0" w:after="150" w:afterAutospacing="0" w:line="360" w:lineRule="atLeast"/>
        <w:rPr>
          <w:rFonts w:ascii="Poppins" w:eastAsiaTheme="minorEastAsia" w:hAnsi="Poppins" w:cs="Poppins"/>
          <w:color w:val="444444"/>
          <w:sz w:val="28"/>
          <w:szCs w:val="28"/>
          <w:lang w:eastAsia="en-US"/>
        </w:rPr>
      </w:pPr>
      <m:oMathPara>
        <m:oMath>
          <m:eqArr>
            <m:eqArrPr>
              <m:ctrlPr>
                <w:rPr>
                  <w:rFonts w:ascii="Cambria Math" w:eastAsiaTheme="minorHAnsi" w:hAnsi="Cambria Math" w:cs="Poppins"/>
                  <w:color w:val="444444"/>
                  <w:sz w:val="28"/>
                  <w:szCs w:val="28"/>
                  <w:highlight w:val="yellow"/>
                  <w:lang w:eastAsia="en-US"/>
                </w:rPr>
              </m:ctrlPr>
            </m:eqArrPr>
            <m:e>
              <m:limUpp>
                <m:limUppPr>
                  <m:ctrlPr>
                    <w:rPr>
                      <w:rFonts w:ascii="Cambria Math" w:eastAsiaTheme="minorHAnsi" w:hAnsi="Cambria Math" w:cs="Poppins"/>
                      <w:color w:val="444444"/>
                      <w:sz w:val="28"/>
                      <w:szCs w:val="28"/>
                      <w:highlight w:val="yellow"/>
                      <w:lang w:eastAsia="en-US"/>
                    </w:rPr>
                  </m:ctrlPr>
                </m:limUppPr>
                <m:e>
                  <m:r>
                    <w:rPr>
                      <w:rFonts w:ascii="Cambria Math" w:eastAsiaTheme="minorHAnsi" w:hAnsi="Cambria Math" w:cs="Poppins"/>
                      <w:color w:val="444444"/>
                      <w:sz w:val="28"/>
                      <w:szCs w:val="28"/>
                      <w:highlight w:val="yellow"/>
                      <w:lang w:eastAsia="en-US"/>
                    </w:rPr>
                    <m:t>E</m:t>
                  </m:r>
                </m:e>
                <m:lim>
                  <m:r>
                    <w:rPr>
                      <w:rFonts w:ascii="Cambria Math" w:eastAsiaTheme="minorHAnsi" w:hAnsi="Cambria Math" w:cs="Poppins"/>
                      <w:color w:val="444444"/>
                      <w:sz w:val="28"/>
                      <w:szCs w:val="28"/>
                      <w:highlight w:val="yellow"/>
                      <w:lang w:eastAsia="en-US"/>
                    </w:rPr>
                    <m:t>→</m:t>
                  </m:r>
                </m:lim>
              </m:limUpp>
              <m:r>
                <w:rPr>
                  <w:rFonts w:ascii="Cambria Math" w:eastAsiaTheme="minorHAnsi" w:hAnsi="Cambria Math" w:cs="Poppins"/>
                  <w:color w:val="444444"/>
                  <w:sz w:val="28"/>
                  <w:szCs w:val="28"/>
                  <w:highlight w:val="yellow"/>
                  <w:lang w:eastAsia="en-US"/>
                </w:rPr>
                <m:t>=</m:t>
              </m:r>
              <m:f>
                <m:fPr>
                  <m:ctrlPr>
                    <w:rPr>
                      <w:rFonts w:ascii="Cambria Math" w:eastAsiaTheme="minorHAnsi" w:hAnsi="Cambria Math" w:cs="Poppins"/>
                      <w:color w:val="444444"/>
                      <w:sz w:val="28"/>
                      <w:szCs w:val="28"/>
                      <w:highlight w:val="yellow"/>
                      <w:lang w:eastAsia="en-US"/>
                    </w:rPr>
                  </m:ctrlPr>
                </m:fPr>
                <m:num>
                  <m:r>
                    <w:rPr>
                      <w:rFonts w:ascii="Cambria Math" w:eastAsiaTheme="minorHAnsi" w:hAnsi="Cambria Math" w:cs="Poppins"/>
                      <w:color w:val="444444"/>
                      <w:sz w:val="28"/>
                      <w:szCs w:val="28"/>
                      <w:highlight w:val="yellow"/>
                      <w:lang w:eastAsia="en-US"/>
                    </w:rPr>
                    <m:t>1</m:t>
                  </m:r>
                </m:num>
                <m:den>
                  <m:r>
                    <w:rPr>
                      <w:rFonts w:ascii="Cambria Math" w:eastAsiaTheme="minorHAnsi" w:hAnsi="Cambria Math" w:cs="Poppins"/>
                      <w:color w:val="444444"/>
                      <w:sz w:val="28"/>
                      <w:szCs w:val="28"/>
                      <w:highlight w:val="yellow"/>
                      <w:lang w:eastAsia="en-US"/>
                    </w:rPr>
                    <m:t>4π</m:t>
                  </m:r>
                  <m:sSub>
                    <m:sSubPr>
                      <m:ctrlPr>
                        <w:rPr>
                          <w:rFonts w:ascii="Cambria Math" w:eastAsiaTheme="minorHAnsi" w:hAnsi="Cambria Math" w:cs="Poppins"/>
                          <w:color w:val="444444"/>
                          <w:sz w:val="28"/>
                          <w:szCs w:val="28"/>
                          <w:highlight w:val="yellow"/>
                          <w:lang w:eastAsia="en-US"/>
                        </w:rPr>
                      </m:ctrlPr>
                    </m:sSubPr>
                    <m:e>
                      <m:r>
                        <w:rPr>
                          <w:rFonts w:ascii="Cambria Math" w:eastAsiaTheme="minorHAnsi" w:hAnsi="Cambria Math" w:cs="Poppins"/>
                          <w:color w:val="444444"/>
                          <w:sz w:val="28"/>
                          <w:szCs w:val="28"/>
                          <w:highlight w:val="yellow"/>
                          <w:lang w:eastAsia="en-US"/>
                        </w:rPr>
                        <m:t>ϵ</m:t>
                      </m:r>
                    </m:e>
                    <m:sub>
                      <m:r>
                        <w:rPr>
                          <w:rFonts w:ascii="Cambria Math" w:eastAsiaTheme="minorHAnsi" w:hAnsi="Cambria Math" w:cs="Poppins"/>
                          <w:color w:val="444444"/>
                          <w:sz w:val="28"/>
                          <w:szCs w:val="28"/>
                          <w:highlight w:val="yellow"/>
                          <w:lang w:eastAsia="en-US"/>
                        </w:rPr>
                        <m:t>0</m:t>
                      </m:r>
                    </m:sub>
                  </m:sSub>
                </m:den>
              </m:f>
              <m:f>
                <m:fPr>
                  <m:ctrlPr>
                    <w:rPr>
                      <w:rFonts w:ascii="Cambria Math" w:eastAsiaTheme="minorHAnsi" w:hAnsi="Cambria Math" w:cs="Poppins"/>
                      <w:color w:val="444444"/>
                      <w:sz w:val="28"/>
                      <w:szCs w:val="28"/>
                      <w:highlight w:val="yellow"/>
                      <w:lang w:eastAsia="en-US"/>
                    </w:rPr>
                  </m:ctrlPr>
                </m:fPr>
                <m:num>
                  <m:r>
                    <w:rPr>
                      <w:rFonts w:ascii="Cambria Math" w:eastAsiaTheme="minorHAnsi" w:hAnsi="Cambria Math" w:cs="Poppins"/>
                      <w:color w:val="444444"/>
                      <w:sz w:val="28"/>
                      <w:szCs w:val="28"/>
                      <w:highlight w:val="yellow"/>
                      <w:lang w:eastAsia="en-US"/>
                    </w:rPr>
                    <m:t>Q</m:t>
                  </m:r>
                </m:num>
                <m:den>
                  <m:sSup>
                    <m:sSupPr>
                      <m:ctrlPr>
                        <w:rPr>
                          <w:rFonts w:ascii="Cambria Math" w:eastAsiaTheme="minorHAnsi" w:hAnsi="Cambria Math" w:cs="Poppins"/>
                          <w:color w:val="444444"/>
                          <w:sz w:val="28"/>
                          <w:szCs w:val="28"/>
                          <w:highlight w:val="yellow"/>
                          <w:lang w:eastAsia="en-US"/>
                        </w:rPr>
                      </m:ctrlPr>
                    </m:sSupPr>
                    <m:e>
                      <m:r>
                        <w:rPr>
                          <w:rFonts w:ascii="Cambria Math" w:eastAsiaTheme="minorHAnsi" w:hAnsi="Cambria Math" w:cs="Poppins"/>
                          <w:color w:val="444444"/>
                          <w:sz w:val="28"/>
                          <w:szCs w:val="28"/>
                          <w:highlight w:val="yellow"/>
                          <w:lang w:eastAsia="en-US"/>
                        </w:rPr>
                        <m:t>r</m:t>
                      </m:r>
                    </m:e>
                    <m:sup>
                      <m:r>
                        <w:rPr>
                          <w:rFonts w:ascii="Cambria Math" w:eastAsiaTheme="minorHAnsi" w:hAnsi="Cambria Math" w:cs="Poppins"/>
                          <w:color w:val="444444"/>
                          <w:sz w:val="28"/>
                          <w:szCs w:val="28"/>
                          <w:highlight w:val="yellow"/>
                          <w:lang w:eastAsia="en-US"/>
                        </w:rPr>
                        <m:t>2</m:t>
                      </m:r>
                    </m:sup>
                  </m:sSup>
                </m:den>
              </m:f>
              <m:limUpp>
                <m:limUppPr>
                  <m:ctrlPr>
                    <w:rPr>
                      <w:rFonts w:ascii="Cambria Math" w:eastAsiaTheme="minorHAnsi" w:hAnsi="Cambria Math" w:cs="Poppins"/>
                      <w:color w:val="444444"/>
                      <w:sz w:val="28"/>
                      <w:szCs w:val="28"/>
                      <w:highlight w:val="yellow"/>
                      <w:lang w:eastAsia="en-US"/>
                    </w:rPr>
                  </m:ctrlPr>
                </m:limUppPr>
                <m:e>
                  <m:r>
                    <w:rPr>
                      <w:rFonts w:ascii="Cambria Math" w:eastAsiaTheme="minorHAnsi" w:hAnsi="Cambria Math" w:cs="Poppins"/>
                      <w:color w:val="444444"/>
                      <w:sz w:val="28"/>
                      <w:szCs w:val="28"/>
                      <w:highlight w:val="yellow"/>
                      <w:lang w:eastAsia="en-US"/>
                    </w:rPr>
                    <m:t>r</m:t>
                  </m:r>
                </m:e>
                <m:lim>
                  <m:sSup>
                    <m:sSupPr>
                      <m:ctrlPr>
                        <w:rPr>
                          <w:rFonts w:ascii="Cambria Math" w:eastAsiaTheme="minorHAnsi" w:hAnsi="Cambria Math" w:cs="Poppins"/>
                          <w:i/>
                          <w:color w:val="444444"/>
                          <w:sz w:val="28"/>
                          <w:szCs w:val="28"/>
                          <w:highlight w:val="yellow"/>
                          <w:lang w:eastAsia="en-US"/>
                        </w:rPr>
                      </m:ctrlPr>
                    </m:sSupPr>
                    <m:e/>
                    <m:sup/>
                  </m:sSup>
                </m:lim>
              </m:limUpp>
            </m:e>
          </m:eqArr>
        </m:oMath>
      </m:oMathPara>
    </w:p>
    <w:p w14:paraId="3DD6963A" w14:textId="4B9C257D" w:rsidR="003E7838" w:rsidRPr="003E7838" w:rsidRDefault="003E7838" w:rsidP="003E7838">
      <w:pPr>
        <w:pStyle w:val="NormalWeb"/>
        <w:shd w:val="clear" w:color="auto" w:fill="FFFFFF"/>
        <w:spacing w:before="0" w:beforeAutospacing="0" w:after="150" w:afterAutospacing="0" w:line="360" w:lineRule="atLeast"/>
        <w:rPr>
          <w:rFonts w:ascii="Poppins" w:eastAsiaTheme="minorEastAsia" w:hAnsi="Poppins" w:cs="Poppins"/>
          <w:color w:val="444444"/>
          <w:sz w:val="28"/>
          <w:szCs w:val="28"/>
          <w:lang w:eastAsia="en-US"/>
        </w:rPr>
      </w:pPr>
      <w:r>
        <w:rPr>
          <w:rFonts w:ascii="Poppins" w:eastAsiaTheme="minorEastAsia" w:hAnsi="Poppins" w:cs="Poppins"/>
          <w:color w:val="444444"/>
          <w:sz w:val="28"/>
          <w:szCs w:val="28"/>
          <w:lang w:eastAsia="en-US"/>
        </w:rPr>
        <w:t>r has a cap on it which shows the direction of the vector</w:t>
      </w:r>
    </w:p>
    <w:p w14:paraId="428C1B93" w14:textId="02248731" w:rsidR="003E7838" w:rsidRPr="003E7838" w:rsidRDefault="003E7838" w:rsidP="003E7838">
      <w:pPr>
        <w:pStyle w:val="NormalWeb"/>
        <w:shd w:val="clear" w:color="auto" w:fill="FFFFFF"/>
        <w:spacing w:before="0" w:beforeAutospacing="0" w:after="150" w:afterAutospacing="0" w:line="360" w:lineRule="atLeast"/>
        <w:rPr>
          <w:rFonts w:ascii="Poppins" w:eastAsiaTheme="minorEastAsia" w:hAnsi="Poppins" w:cs="Poppins"/>
          <w:color w:val="444444"/>
        </w:rPr>
      </w:pPr>
      <w:r>
        <w:rPr>
          <w:rFonts w:ascii="Poppins" w:hAnsi="Poppins" w:cs="Poppins"/>
          <w:color w:val="444444"/>
        </w:rPr>
        <w:t>We can say that the electric field at a point outside the shell will remain the same if the entire charge Q is concentrated at the centre of the spherical shell.</w:t>
      </w:r>
    </w:p>
    <w:p w14:paraId="140AC12E"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b/>
          <w:bCs/>
          <w:color w:val="444444"/>
        </w:rPr>
        <w:t xml:space="preserve">Case 2: At a point on the surface of a spherical shell </w:t>
      </w:r>
      <w:r w:rsidRPr="003E7838">
        <w:rPr>
          <w:rStyle w:val="Emphasis"/>
          <w:rFonts w:ascii="Poppins" w:hAnsi="Poppins" w:cs="Poppins"/>
          <w:b/>
          <w:bCs/>
          <w:color w:val="444444"/>
          <w:highlight w:val="yellow"/>
        </w:rPr>
        <w:t>where r = R</w:t>
      </w:r>
      <w:r>
        <w:rPr>
          <w:rStyle w:val="Emphasis"/>
          <w:rFonts w:ascii="Poppins" w:hAnsi="Poppins" w:cs="Poppins"/>
          <w:b/>
          <w:bCs/>
          <w:color w:val="444444"/>
        </w:rPr>
        <w:t>.</w:t>
      </w:r>
    </w:p>
    <w:p w14:paraId="7BA1AEF7"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P be the point at the surface of the shell at a distance r from the centre. In this case, r = R; since the surface of the sphere is spherically symmetric; the charge is distributed uniformly throughout the surface. From Gauss law, we know that</w:t>
      </w:r>
    </w:p>
    <w:p w14:paraId="04C22ED9" w14:textId="77777777" w:rsidR="003E7838" w:rsidRDefault="003E7838" w:rsidP="00305392">
      <w:pPr>
        <w:numPr>
          <w:ilvl w:val="0"/>
          <w:numId w:val="106"/>
        </w:numPr>
        <w:shd w:val="clear" w:color="auto" w:fill="FFFFFF"/>
        <w:spacing w:before="100" w:beforeAutospacing="1" w:after="75" w:line="240" w:lineRule="auto"/>
        <w:rPr>
          <w:rFonts w:ascii="Poppins" w:hAnsi="Poppins" w:cs="Poppins"/>
          <w:color w:val="444444"/>
          <w:sz w:val="21"/>
          <w:szCs w:val="21"/>
        </w:rPr>
      </w:pPr>
      <w:r>
        <w:rPr>
          <w:rFonts w:ascii="Cambria Math" w:hAnsi="Cambria Math" w:cs="Cambria Math"/>
          <w:color w:val="444444"/>
          <w:sz w:val="21"/>
          <w:szCs w:val="21"/>
        </w:rPr>
        <w:t>∮</w:t>
      </w:r>
      <w:r>
        <w:rPr>
          <w:rFonts w:ascii="Poppins" w:hAnsi="Poppins" w:cs="Poppins"/>
          <w:color w:val="444444"/>
          <w:sz w:val="21"/>
          <w:szCs w:val="21"/>
        </w:rPr>
        <w:t>E</w:t>
      </w:r>
      <w:r>
        <w:rPr>
          <w:rFonts w:ascii="Times New Roman" w:hAnsi="Times New Roman" w:cs="Times New Roman"/>
          <w:color w:val="444444"/>
          <w:sz w:val="21"/>
          <w:szCs w:val="21"/>
        </w:rPr>
        <w:t>→</w:t>
      </w:r>
      <w:r>
        <w:rPr>
          <w:rFonts w:ascii="Poppins" w:hAnsi="Poppins" w:cs="Poppins"/>
          <w:color w:val="444444"/>
          <w:sz w:val="21"/>
          <w:szCs w:val="21"/>
        </w:rPr>
        <w:t>.dA</w:t>
      </w:r>
      <w:r>
        <w:rPr>
          <w:rFonts w:ascii="Times New Roman" w:hAnsi="Times New Roman" w:cs="Times New Roman"/>
          <w:color w:val="444444"/>
          <w:sz w:val="21"/>
          <w:szCs w:val="21"/>
        </w:rPr>
        <w:t>→</w:t>
      </w:r>
      <w:r>
        <w:rPr>
          <w:rFonts w:ascii="Poppins" w:hAnsi="Poppins" w:cs="Poppins"/>
          <w:color w:val="444444"/>
          <w:sz w:val="21"/>
          <w:szCs w:val="21"/>
        </w:rPr>
        <w:t>=Q</w:t>
      </w:r>
      <w:r>
        <w:rPr>
          <w:rFonts w:ascii="Cambria" w:hAnsi="Cambria" w:cs="Cambria"/>
          <w:color w:val="444444"/>
          <w:sz w:val="21"/>
          <w:szCs w:val="21"/>
        </w:rPr>
        <w:t>ϵ</w:t>
      </w:r>
      <w:r>
        <w:rPr>
          <w:rFonts w:ascii="Poppins" w:hAnsi="Poppins" w:cs="Poppins"/>
          <w:color w:val="444444"/>
          <w:sz w:val="21"/>
          <w:szCs w:val="21"/>
        </w:rPr>
        <w:t>0</w:t>
      </w:r>
    </w:p>
    <w:p w14:paraId="077C4AA0" w14:textId="77777777" w:rsidR="003E7838" w:rsidRPr="003E7838" w:rsidRDefault="003E7838" w:rsidP="00305392">
      <w:pPr>
        <w:numPr>
          <w:ilvl w:val="0"/>
          <w:numId w:val="106"/>
        </w:numPr>
        <w:shd w:val="clear" w:color="auto" w:fill="FFFFFF"/>
        <w:spacing w:before="100" w:beforeAutospacing="1" w:after="75" w:line="240" w:lineRule="auto"/>
        <w:rPr>
          <w:rFonts w:ascii="Poppins" w:eastAsiaTheme="minorEastAsia" w:hAnsi="Poppins" w:cs="Poppins"/>
          <w:color w:val="444444"/>
          <w:sz w:val="21"/>
          <w:szCs w:val="21"/>
        </w:rPr>
      </w:pPr>
      <m:oMath>
        <m:eqArr>
          <m:eqArrPr>
            <m:ctrlPr>
              <w:rPr>
                <w:rFonts w:ascii="Cambria Math" w:hAnsi="Cambria Math" w:cs="Poppins"/>
                <w:color w:val="444444"/>
                <w:sz w:val="21"/>
                <w:szCs w:val="21"/>
              </w:rPr>
            </m:ctrlPr>
          </m:eqArrPr>
          <m:e>
            <m:r>
              <w:rPr>
                <w:rFonts w:ascii="Cambria Math" w:hAnsi="Cambria Math" w:cs="Poppins"/>
                <w:color w:val="444444"/>
                <w:sz w:val="21"/>
                <w:szCs w:val="21"/>
              </w:rPr>
              <m:t>E</m:t>
            </m:r>
            <m:nary>
              <m:naryPr>
                <m:chr m:val="∮"/>
                <m:limLoc m:val="subSup"/>
                <m:grow m:val="1"/>
                <m:supHide m:val="1"/>
                <m:ctrlPr>
                  <w:rPr>
                    <w:rFonts w:ascii="Cambria Math" w:hAnsi="Cambria Math" w:cs="Poppins"/>
                    <w:color w:val="444444"/>
                    <w:sz w:val="21"/>
                    <w:szCs w:val="21"/>
                  </w:rPr>
                </m:ctrlPr>
              </m:naryPr>
              <m:sub>
                <m:r>
                  <w:rPr>
                    <w:rFonts w:ascii="Cambria Math" w:hAnsi="Cambria Math" w:cs="Poppins"/>
                    <w:color w:val="444444"/>
                    <w:sz w:val="21"/>
                    <w:szCs w:val="21"/>
                  </w:rPr>
                  <m:t>Gaussiansurface</m:t>
                </m:r>
              </m:sub>
              <m:sup/>
              <m:e/>
            </m:nary>
            <m:r>
              <w:rPr>
                <w:rFonts w:ascii="Cambria Math" w:hAnsi="Cambria Math" w:cs="Poppins"/>
                <w:color w:val="444444"/>
                <w:sz w:val="21"/>
                <w:szCs w:val="21"/>
              </w:rPr>
              <m:t>dA=</m:t>
            </m:r>
            <m:f>
              <m:fPr>
                <m:ctrlPr>
                  <w:rPr>
                    <w:rFonts w:ascii="Cambria Math" w:hAnsi="Cambria Math" w:cs="Poppins"/>
                    <w:color w:val="444444"/>
                    <w:sz w:val="21"/>
                    <w:szCs w:val="21"/>
                  </w:rPr>
                </m:ctrlPr>
              </m:fPr>
              <m:num>
                <m:r>
                  <w:rPr>
                    <w:rFonts w:ascii="Cambria Math" w:hAnsi="Cambria Math" w:cs="Poppins"/>
                    <w:color w:val="444444"/>
                    <w:sz w:val="21"/>
                    <w:szCs w:val="21"/>
                  </w:rPr>
                  <m:t>Q</m:t>
                </m:r>
              </m:num>
              <m:den>
                <m:sSub>
                  <m:sSubPr>
                    <m:ctrlPr>
                      <w:rPr>
                        <w:rFonts w:ascii="Cambria Math" w:hAnsi="Cambria Math" w:cs="Poppins"/>
                        <w:color w:val="444444"/>
                        <w:sz w:val="21"/>
                        <w:szCs w:val="21"/>
                      </w:rPr>
                    </m:ctrlPr>
                  </m:sSubPr>
                  <m:e>
                    <m:r>
                      <w:rPr>
                        <w:rFonts w:ascii="Cambria Math" w:hAnsi="Cambria Math" w:cs="Poppins"/>
                        <w:color w:val="444444"/>
                        <w:sz w:val="21"/>
                        <w:szCs w:val="21"/>
                      </w:rPr>
                      <m:t>ϵ</m:t>
                    </m:r>
                  </m:e>
                  <m:sub>
                    <m:r>
                      <w:rPr>
                        <w:rFonts w:ascii="Cambria Math" w:hAnsi="Cambria Math" w:cs="Poppins"/>
                        <w:color w:val="444444"/>
                        <w:sz w:val="21"/>
                        <w:szCs w:val="21"/>
                      </w:rPr>
                      <m:t>0</m:t>
                    </m:r>
                  </m:sub>
                </m:sSub>
              </m:den>
            </m:f>
          </m:e>
        </m:eqArr>
      </m:oMath>
    </w:p>
    <w:p w14:paraId="1AB82495" w14:textId="4B61F18B" w:rsidR="003E7838" w:rsidRPr="003E7838" w:rsidRDefault="003E7838" w:rsidP="00305392">
      <w:pPr>
        <w:numPr>
          <w:ilvl w:val="0"/>
          <w:numId w:val="106"/>
        </w:numPr>
        <w:shd w:val="clear" w:color="auto" w:fill="FFFFFF"/>
        <w:spacing w:before="100" w:beforeAutospacing="1" w:after="75" w:line="240" w:lineRule="auto"/>
        <w:rPr>
          <w:rFonts w:ascii="Poppins" w:eastAsiaTheme="minorEastAsia" w:hAnsi="Poppins" w:cs="Poppins"/>
          <w:color w:val="444444"/>
          <w:sz w:val="21"/>
          <w:szCs w:val="21"/>
        </w:rPr>
      </w:pPr>
      <w:r>
        <w:rPr>
          <w:rFonts w:ascii="Poppins" w:hAnsi="Poppins" w:cs="Poppins"/>
          <w:color w:val="444444"/>
          <w:sz w:val="21"/>
          <w:szCs w:val="21"/>
        </w:rPr>
        <w:t>E.4πR</w:t>
      </w:r>
      <w:r>
        <w:rPr>
          <w:rFonts w:ascii="Poppins" w:hAnsi="Poppins" w:cs="Poppins"/>
          <w:color w:val="444444"/>
          <w:sz w:val="16"/>
          <w:szCs w:val="16"/>
          <w:vertAlign w:val="superscript"/>
        </w:rPr>
        <w:t>2</w:t>
      </w:r>
      <w:r>
        <w:rPr>
          <w:rFonts w:ascii="Poppins" w:hAnsi="Poppins" w:cs="Poppins"/>
          <w:color w:val="444444"/>
          <w:sz w:val="21"/>
          <w:szCs w:val="21"/>
        </w:rPr>
        <w:t> = Q/</w:t>
      </w:r>
      <w:r>
        <w:rPr>
          <w:rFonts w:ascii="Cambria" w:hAnsi="Cambria" w:cs="Cambria"/>
          <w:color w:val="444444"/>
          <w:sz w:val="21"/>
          <w:szCs w:val="21"/>
        </w:rPr>
        <w:t>ε</w:t>
      </w:r>
      <w:r>
        <w:rPr>
          <w:rFonts w:ascii="Poppins" w:hAnsi="Poppins" w:cs="Poppins"/>
          <w:color w:val="444444"/>
          <w:sz w:val="16"/>
          <w:szCs w:val="16"/>
          <w:vertAlign w:val="subscript"/>
        </w:rPr>
        <w:t>0</w:t>
      </w:r>
    </w:p>
    <w:p w14:paraId="25602127" w14:textId="77777777" w:rsidR="003E7838" w:rsidRDefault="003E7838" w:rsidP="00305392">
      <w:pPr>
        <w:numPr>
          <w:ilvl w:val="0"/>
          <w:numId w:val="10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 = (1/4π</w:t>
      </w:r>
      <w:r>
        <w:rPr>
          <w:rFonts w:ascii="Cambria" w:hAnsi="Cambria" w:cs="Cambria"/>
          <w:color w:val="444444"/>
          <w:sz w:val="21"/>
          <w:szCs w:val="21"/>
        </w:rPr>
        <w:t>ε</w:t>
      </w:r>
      <w:r>
        <w:rPr>
          <w:rFonts w:ascii="Poppins" w:hAnsi="Poppins" w:cs="Poppins"/>
          <w:color w:val="444444"/>
          <w:sz w:val="16"/>
          <w:szCs w:val="16"/>
          <w:vertAlign w:val="subscript"/>
        </w:rPr>
        <w:t>0</w:t>
      </w:r>
      <w:r>
        <w:rPr>
          <w:rFonts w:ascii="Poppins" w:hAnsi="Poppins" w:cs="Poppins"/>
          <w:color w:val="444444"/>
          <w:sz w:val="21"/>
          <w:szCs w:val="21"/>
        </w:rPr>
        <w:t>)(Q/R</w:t>
      </w:r>
      <w:r>
        <w:rPr>
          <w:rFonts w:ascii="Poppins" w:hAnsi="Poppins" w:cs="Poppins"/>
          <w:color w:val="444444"/>
          <w:sz w:val="16"/>
          <w:szCs w:val="16"/>
          <w:vertAlign w:val="superscript"/>
        </w:rPr>
        <w:t>2</w:t>
      </w:r>
      <w:r>
        <w:rPr>
          <w:rFonts w:ascii="Poppins" w:hAnsi="Poppins" w:cs="Poppins"/>
          <w:color w:val="444444"/>
          <w:sz w:val="21"/>
          <w:szCs w:val="21"/>
        </w:rPr>
        <w:t>)</w:t>
      </w:r>
    </w:p>
    <w:p w14:paraId="0CE3AC57" w14:textId="77777777" w:rsidR="003E7838" w:rsidRPr="003E7838" w:rsidRDefault="003E7838" w:rsidP="003E7838">
      <w:pPr>
        <w:pStyle w:val="NormalWeb"/>
        <w:shd w:val="clear" w:color="auto" w:fill="FFFFFF"/>
        <w:spacing w:before="0" w:beforeAutospacing="0" w:after="150" w:afterAutospacing="0" w:line="360" w:lineRule="atLeast"/>
        <w:rPr>
          <w:rFonts w:ascii="Poppins" w:eastAsiaTheme="minorEastAsia" w:hAnsi="Poppins" w:cs="Poppins"/>
          <w:color w:val="444444"/>
          <w:sz w:val="32"/>
          <w:szCs w:val="32"/>
          <w:lang w:eastAsia="en-US"/>
        </w:rPr>
      </w:pPr>
      <m:oMathPara>
        <m:oMath>
          <m:eqArr>
            <m:eqArrPr>
              <m:ctrlPr>
                <w:rPr>
                  <w:rFonts w:ascii="Cambria Math" w:eastAsiaTheme="minorHAnsi" w:hAnsi="Cambria Math" w:cs="Poppins"/>
                  <w:color w:val="444444"/>
                  <w:sz w:val="32"/>
                  <w:szCs w:val="32"/>
                  <w:highlight w:val="yellow"/>
                  <w:lang w:eastAsia="en-US"/>
                </w:rPr>
              </m:ctrlPr>
            </m:eqArrPr>
            <m:e>
              <m:limUpp>
                <m:limUppPr>
                  <m:ctrlPr>
                    <w:rPr>
                      <w:rFonts w:ascii="Cambria Math" w:eastAsiaTheme="minorHAnsi" w:hAnsi="Cambria Math" w:cs="Poppins"/>
                      <w:color w:val="444444"/>
                      <w:sz w:val="32"/>
                      <w:szCs w:val="32"/>
                      <w:highlight w:val="yellow"/>
                      <w:lang w:eastAsia="en-US"/>
                    </w:rPr>
                  </m:ctrlPr>
                </m:limUppPr>
                <m:e>
                  <m:r>
                    <w:rPr>
                      <w:rFonts w:ascii="Cambria Math" w:eastAsiaTheme="minorHAnsi" w:hAnsi="Cambria Math" w:cs="Poppins"/>
                      <w:color w:val="444444"/>
                      <w:sz w:val="32"/>
                      <w:szCs w:val="32"/>
                      <w:highlight w:val="yellow"/>
                      <w:lang w:eastAsia="en-US"/>
                    </w:rPr>
                    <m:t>E</m:t>
                  </m:r>
                </m:e>
                <m:lim>
                  <m:r>
                    <w:rPr>
                      <w:rFonts w:ascii="Cambria Math" w:eastAsiaTheme="minorHAnsi" w:hAnsi="Cambria Math" w:cs="Poppins"/>
                      <w:color w:val="444444"/>
                      <w:sz w:val="32"/>
                      <w:szCs w:val="32"/>
                      <w:highlight w:val="yellow"/>
                      <w:lang w:eastAsia="en-US"/>
                    </w:rPr>
                    <m:t>→</m:t>
                  </m:r>
                </m:lim>
              </m:limUpp>
              <m:r>
                <w:rPr>
                  <w:rFonts w:ascii="Cambria Math" w:eastAsiaTheme="minorHAnsi" w:hAnsi="Cambria Math" w:cs="Poppins"/>
                  <w:color w:val="444444"/>
                  <w:sz w:val="32"/>
                  <w:szCs w:val="32"/>
                  <w:highlight w:val="yellow"/>
                  <w:lang w:eastAsia="en-US"/>
                </w:rPr>
                <m:t>=</m:t>
              </m:r>
              <m:f>
                <m:fPr>
                  <m:ctrlPr>
                    <w:rPr>
                      <w:rFonts w:ascii="Cambria Math" w:eastAsiaTheme="minorHAnsi" w:hAnsi="Cambria Math" w:cs="Poppins"/>
                      <w:color w:val="444444"/>
                      <w:sz w:val="32"/>
                      <w:szCs w:val="32"/>
                      <w:highlight w:val="yellow"/>
                      <w:lang w:eastAsia="en-US"/>
                    </w:rPr>
                  </m:ctrlPr>
                </m:fPr>
                <m:num>
                  <m:r>
                    <w:rPr>
                      <w:rFonts w:ascii="Cambria Math" w:eastAsiaTheme="minorHAnsi" w:hAnsi="Cambria Math" w:cs="Poppins"/>
                      <w:color w:val="444444"/>
                      <w:sz w:val="32"/>
                      <w:szCs w:val="32"/>
                      <w:highlight w:val="yellow"/>
                      <w:lang w:eastAsia="en-US"/>
                    </w:rPr>
                    <m:t>1</m:t>
                  </m:r>
                </m:num>
                <m:den>
                  <m:r>
                    <w:rPr>
                      <w:rFonts w:ascii="Cambria Math" w:eastAsiaTheme="minorHAnsi" w:hAnsi="Cambria Math" w:cs="Poppins"/>
                      <w:color w:val="444444"/>
                      <w:sz w:val="32"/>
                      <w:szCs w:val="32"/>
                      <w:highlight w:val="yellow"/>
                      <w:lang w:eastAsia="en-US"/>
                    </w:rPr>
                    <m:t>4π</m:t>
                  </m:r>
                  <m:sSub>
                    <m:sSubPr>
                      <m:ctrlPr>
                        <w:rPr>
                          <w:rFonts w:ascii="Cambria Math" w:eastAsiaTheme="minorHAnsi" w:hAnsi="Cambria Math" w:cs="Poppins"/>
                          <w:color w:val="444444"/>
                          <w:sz w:val="32"/>
                          <w:szCs w:val="32"/>
                          <w:highlight w:val="yellow"/>
                          <w:lang w:eastAsia="en-US"/>
                        </w:rPr>
                      </m:ctrlPr>
                    </m:sSubPr>
                    <m:e>
                      <m:r>
                        <w:rPr>
                          <w:rFonts w:ascii="Cambria Math" w:eastAsiaTheme="minorHAnsi" w:hAnsi="Cambria Math" w:cs="Poppins"/>
                          <w:color w:val="444444"/>
                          <w:sz w:val="32"/>
                          <w:szCs w:val="32"/>
                          <w:highlight w:val="yellow"/>
                          <w:lang w:eastAsia="en-US"/>
                        </w:rPr>
                        <m:t>ϵ</m:t>
                      </m:r>
                    </m:e>
                    <m:sub>
                      <m:r>
                        <w:rPr>
                          <w:rFonts w:ascii="Cambria Math" w:eastAsiaTheme="minorHAnsi" w:hAnsi="Cambria Math" w:cs="Poppins"/>
                          <w:color w:val="444444"/>
                          <w:sz w:val="32"/>
                          <w:szCs w:val="32"/>
                          <w:highlight w:val="yellow"/>
                          <w:lang w:eastAsia="en-US"/>
                        </w:rPr>
                        <m:t>0</m:t>
                      </m:r>
                    </m:sub>
                  </m:sSub>
                </m:den>
              </m:f>
              <m:f>
                <m:fPr>
                  <m:ctrlPr>
                    <w:rPr>
                      <w:rFonts w:ascii="Cambria Math" w:eastAsiaTheme="minorHAnsi" w:hAnsi="Cambria Math" w:cs="Poppins"/>
                      <w:color w:val="444444"/>
                      <w:sz w:val="32"/>
                      <w:szCs w:val="32"/>
                      <w:highlight w:val="yellow"/>
                      <w:lang w:eastAsia="en-US"/>
                    </w:rPr>
                  </m:ctrlPr>
                </m:fPr>
                <m:num>
                  <m:r>
                    <w:rPr>
                      <w:rFonts w:ascii="Cambria Math" w:eastAsiaTheme="minorHAnsi" w:hAnsi="Cambria Math" w:cs="Poppins"/>
                      <w:color w:val="444444"/>
                      <w:sz w:val="32"/>
                      <w:szCs w:val="32"/>
                      <w:highlight w:val="yellow"/>
                      <w:lang w:eastAsia="en-US"/>
                    </w:rPr>
                    <m:t>Q</m:t>
                  </m:r>
                </m:num>
                <m:den>
                  <m:sSup>
                    <m:sSupPr>
                      <m:ctrlPr>
                        <w:rPr>
                          <w:rFonts w:ascii="Cambria Math" w:eastAsiaTheme="minorHAnsi" w:hAnsi="Cambria Math" w:cs="Poppins"/>
                          <w:color w:val="444444"/>
                          <w:sz w:val="32"/>
                          <w:szCs w:val="32"/>
                          <w:highlight w:val="yellow"/>
                          <w:lang w:eastAsia="en-US"/>
                        </w:rPr>
                      </m:ctrlPr>
                    </m:sSupPr>
                    <m:e>
                      <m:r>
                        <w:rPr>
                          <w:rFonts w:ascii="Cambria Math" w:eastAsiaTheme="minorHAnsi" w:hAnsi="Cambria Math" w:cs="Poppins"/>
                          <w:color w:val="444444"/>
                          <w:sz w:val="32"/>
                          <w:szCs w:val="32"/>
                          <w:highlight w:val="yellow"/>
                          <w:lang w:eastAsia="en-US"/>
                        </w:rPr>
                        <m:t>R</m:t>
                      </m:r>
                    </m:e>
                    <m:sup>
                      <m:r>
                        <w:rPr>
                          <w:rFonts w:ascii="Cambria Math" w:eastAsiaTheme="minorHAnsi" w:hAnsi="Cambria Math" w:cs="Poppins"/>
                          <w:color w:val="444444"/>
                          <w:sz w:val="32"/>
                          <w:szCs w:val="32"/>
                          <w:highlight w:val="yellow"/>
                          <w:lang w:eastAsia="en-US"/>
                        </w:rPr>
                        <m:t>2</m:t>
                      </m:r>
                    </m:sup>
                  </m:sSup>
                </m:den>
              </m:f>
              <m:limUpp>
                <m:limUppPr>
                  <m:ctrlPr>
                    <w:rPr>
                      <w:rFonts w:ascii="Cambria Math" w:eastAsiaTheme="minorHAnsi" w:hAnsi="Cambria Math" w:cs="Poppins"/>
                      <w:color w:val="444444"/>
                      <w:sz w:val="32"/>
                      <w:szCs w:val="32"/>
                      <w:highlight w:val="yellow"/>
                      <w:lang w:eastAsia="en-US"/>
                    </w:rPr>
                  </m:ctrlPr>
                </m:limUppPr>
                <m:e>
                  <m:r>
                    <w:rPr>
                      <w:rFonts w:ascii="Cambria Math" w:eastAsiaTheme="minorHAnsi" w:hAnsi="Cambria Math" w:cs="Poppins"/>
                      <w:color w:val="444444"/>
                      <w:sz w:val="32"/>
                      <w:szCs w:val="32"/>
                      <w:highlight w:val="yellow"/>
                      <w:lang w:eastAsia="en-US"/>
                    </w:rPr>
                    <m:t>r</m:t>
                  </m:r>
                </m:e>
                <m:lim>
                  <m:sSup>
                    <m:sSupPr>
                      <m:ctrlPr>
                        <w:rPr>
                          <w:rFonts w:ascii="Cambria Math" w:eastAsiaTheme="minorHAnsi" w:hAnsi="Cambria Math" w:cs="Poppins"/>
                          <w:i/>
                          <w:color w:val="444444"/>
                          <w:sz w:val="32"/>
                          <w:szCs w:val="32"/>
                          <w:highlight w:val="yellow"/>
                          <w:lang w:eastAsia="en-US"/>
                        </w:rPr>
                      </m:ctrlPr>
                    </m:sSupPr>
                    <m:e/>
                    <m:sup/>
                  </m:sSup>
                </m:lim>
              </m:limUpp>
            </m:e>
          </m:eqArr>
        </m:oMath>
      </m:oMathPara>
    </w:p>
    <w:p w14:paraId="22AB447C" w14:textId="64D650B9" w:rsidR="003E7838" w:rsidRPr="003E7838" w:rsidRDefault="003E7838" w:rsidP="003E7838">
      <w:pPr>
        <w:pStyle w:val="NormalWeb"/>
        <w:shd w:val="clear" w:color="auto" w:fill="FFFFFF"/>
        <w:spacing w:before="0" w:beforeAutospacing="0" w:after="150" w:afterAutospacing="0" w:line="360" w:lineRule="atLeast"/>
        <w:rPr>
          <w:rFonts w:ascii="Poppins" w:eastAsiaTheme="minorEastAsia" w:hAnsi="Poppins" w:cs="Poppins"/>
          <w:color w:val="444444"/>
        </w:rPr>
      </w:pPr>
      <w:r>
        <w:rPr>
          <w:rStyle w:val="Emphasis"/>
          <w:rFonts w:ascii="Poppins" w:hAnsi="Poppins" w:cs="Poppins"/>
          <w:b/>
          <w:bCs/>
          <w:color w:val="444444"/>
        </w:rPr>
        <w:t xml:space="preserve">Case 3: At a point inside the spherical shell </w:t>
      </w:r>
      <w:r w:rsidRPr="003E7838">
        <w:rPr>
          <w:rStyle w:val="Emphasis"/>
          <w:rFonts w:ascii="Poppins" w:hAnsi="Poppins" w:cs="Poppins"/>
          <w:b/>
          <w:bCs/>
          <w:color w:val="444444"/>
          <w:highlight w:val="yellow"/>
        </w:rPr>
        <w:t>where r &lt; R.</w:t>
      </w:r>
    </w:p>
    <w:p w14:paraId="1F6F0CB6" w14:textId="0A8B639D"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i/>
          <w:iCs/>
          <w:noProof/>
          <w:color w:val="444444"/>
        </w:rPr>
        <w:drawing>
          <wp:inline distT="0" distB="0" distL="0" distR="0" wp14:anchorId="793205E2" wp14:editId="689DD899">
            <wp:extent cx="7146290" cy="3988435"/>
            <wp:effectExtent l="0" t="0" r="0" b="0"/>
            <wp:docPr id="144" name="Picture 144" descr="Electric field due to a uniformly charged thin spherical shell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lectric field due to a uniformly charged thin spherical shell 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7146290" cy="3988435"/>
                    </a:xfrm>
                    <a:prstGeom prst="rect">
                      <a:avLst/>
                    </a:prstGeom>
                    <a:noFill/>
                    <a:ln>
                      <a:noFill/>
                    </a:ln>
                  </pic:spPr>
                </pic:pic>
              </a:graphicData>
            </a:graphic>
          </wp:inline>
        </w:drawing>
      </w:r>
    </w:p>
    <w:p w14:paraId="0247566C" w14:textId="77777777"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P be the point inside the spherical shell at a distance r from the centre. In this case, r &lt; R. From Gauss law, we know that</w:t>
      </w:r>
    </w:p>
    <w:p w14:paraId="05CB1879" w14:textId="77777777" w:rsidR="003E7838" w:rsidRDefault="003E7838" w:rsidP="00305392">
      <w:pPr>
        <w:numPr>
          <w:ilvl w:val="0"/>
          <w:numId w:val="107"/>
        </w:numPr>
        <w:shd w:val="clear" w:color="auto" w:fill="FFFFFF"/>
        <w:spacing w:before="100" w:beforeAutospacing="1" w:after="75" w:line="240" w:lineRule="auto"/>
        <w:rPr>
          <w:rFonts w:ascii="Poppins" w:hAnsi="Poppins" w:cs="Poppins"/>
          <w:color w:val="444444"/>
          <w:sz w:val="21"/>
          <w:szCs w:val="21"/>
        </w:rPr>
      </w:pPr>
      <w:r>
        <w:rPr>
          <w:rFonts w:ascii="Cambria Math" w:hAnsi="Cambria Math" w:cs="Cambria Math"/>
          <w:color w:val="444444"/>
          <w:sz w:val="21"/>
          <w:szCs w:val="21"/>
        </w:rPr>
        <w:t>∮</w:t>
      </w:r>
      <w:r>
        <w:rPr>
          <w:rFonts w:ascii="Poppins" w:hAnsi="Poppins" w:cs="Poppins"/>
          <w:color w:val="444444"/>
          <w:sz w:val="21"/>
          <w:szCs w:val="21"/>
        </w:rPr>
        <w:t>E</w:t>
      </w:r>
      <w:r>
        <w:rPr>
          <w:rFonts w:ascii="Times New Roman" w:hAnsi="Times New Roman" w:cs="Times New Roman"/>
          <w:color w:val="444444"/>
          <w:sz w:val="21"/>
          <w:szCs w:val="21"/>
        </w:rPr>
        <w:t>→</w:t>
      </w:r>
      <w:r>
        <w:rPr>
          <w:rFonts w:ascii="Poppins" w:hAnsi="Poppins" w:cs="Poppins"/>
          <w:color w:val="444444"/>
          <w:sz w:val="21"/>
          <w:szCs w:val="21"/>
        </w:rPr>
        <w:t>.dA</w:t>
      </w:r>
      <w:r>
        <w:rPr>
          <w:rFonts w:ascii="Times New Roman" w:hAnsi="Times New Roman" w:cs="Times New Roman"/>
          <w:color w:val="444444"/>
          <w:sz w:val="21"/>
          <w:szCs w:val="21"/>
        </w:rPr>
        <w:t>→</w:t>
      </w:r>
      <w:r>
        <w:rPr>
          <w:rFonts w:ascii="Poppins" w:hAnsi="Poppins" w:cs="Poppins"/>
          <w:color w:val="444444"/>
          <w:sz w:val="21"/>
          <w:szCs w:val="21"/>
        </w:rPr>
        <w:t>=Q</w:t>
      </w:r>
      <w:r>
        <w:rPr>
          <w:rFonts w:ascii="Cambria" w:hAnsi="Cambria" w:cs="Cambria"/>
          <w:color w:val="444444"/>
          <w:sz w:val="21"/>
          <w:szCs w:val="21"/>
        </w:rPr>
        <w:t>ϵ</w:t>
      </w:r>
      <w:r>
        <w:rPr>
          <w:rFonts w:ascii="Poppins" w:hAnsi="Poppins" w:cs="Poppins"/>
          <w:color w:val="444444"/>
          <w:sz w:val="21"/>
          <w:szCs w:val="21"/>
        </w:rPr>
        <w:t>0</w:t>
      </w:r>
    </w:p>
    <w:p w14:paraId="5B768604" w14:textId="77777777" w:rsidR="003E7838" w:rsidRDefault="003E7838" w:rsidP="00305392">
      <w:pPr>
        <w:numPr>
          <w:ilvl w:val="0"/>
          <w:numId w:val="10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w:t>
      </w:r>
      <w:r>
        <w:rPr>
          <w:rFonts w:ascii="Cambria Math" w:hAnsi="Cambria Math" w:cs="Cambria Math"/>
          <w:color w:val="444444"/>
          <w:sz w:val="21"/>
          <w:szCs w:val="21"/>
        </w:rPr>
        <w:t>∮</w:t>
      </w:r>
      <w:r>
        <w:rPr>
          <w:rFonts w:ascii="Poppins" w:hAnsi="Poppins" w:cs="Poppins"/>
          <w:color w:val="444444"/>
          <w:sz w:val="21"/>
          <w:szCs w:val="21"/>
        </w:rPr>
        <w:t>GaussiansurfacedA=Q</w:t>
      </w:r>
      <w:r>
        <w:rPr>
          <w:rFonts w:ascii="Cambria" w:hAnsi="Cambria" w:cs="Cambria"/>
          <w:color w:val="444444"/>
          <w:sz w:val="21"/>
          <w:szCs w:val="21"/>
        </w:rPr>
        <w:t>ϵ</w:t>
      </w:r>
      <w:r>
        <w:rPr>
          <w:rFonts w:ascii="Poppins" w:hAnsi="Poppins" w:cs="Poppins"/>
          <w:color w:val="444444"/>
          <w:sz w:val="21"/>
          <w:szCs w:val="21"/>
        </w:rPr>
        <w:t>0</w:t>
      </w:r>
    </w:p>
    <w:p w14:paraId="6D0030CA" w14:textId="77777777" w:rsidR="003E7838" w:rsidRDefault="003E7838" w:rsidP="00305392">
      <w:pPr>
        <w:numPr>
          <w:ilvl w:val="0"/>
          <w:numId w:val="10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E.4πr</w:t>
      </w:r>
      <w:r>
        <w:rPr>
          <w:rFonts w:ascii="Poppins" w:hAnsi="Poppins" w:cs="Poppins"/>
          <w:color w:val="444444"/>
          <w:sz w:val="16"/>
          <w:szCs w:val="16"/>
          <w:vertAlign w:val="subscript"/>
        </w:rPr>
        <w:t>2</w:t>
      </w:r>
      <w:r>
        <w:rPr>
          <w:rFonts w:ascii="Poppins" w:hAnsi="Poppins" w:cs="Poppins"/>
          <w:color w:val="444444"/>
          <w:sz w:val="21"/>
          <w:szCs w:val="21"/>
        </w:rPr>
        <w:t> = Q/</w:t>
      </w:r>
      <w:r>
        <w:rPr>
          <w:rFonts w:ascii="Cambria" w:hAnsi="Cambria" w:cs="Cambria"/>
          <w:color w:val="444444"/>
          <w:sz w:val="21"/>
          <w:szCs w:val="21"/>
        </w:rPr>
        <w:t>ε</w:t>
      </w:r>
      <w:r>
        <w:rPr>
          <w:rFonts w:ascii="Poppins" w:hAnsi="Poppins" w:cs="Poppins"/>
          <w:color w:val="444444"/>
          <w:sz w:val="16"/>
          <w:szCs w:val="16"/>
          <w:vertAlign w:val="subscript"/>
        </w:rPr>
        <w:t>0</w:t>
      </w:r>
    </w:p>
    <w:p w14:paraId="3B5CB523" w14:textId="77777777" w:rsidR="003E7838" w:rsidRDefault="003E7838" w:rsidP="00305392">
      <w:pPr>
        <w:numPr>
          <w:ilvl w:val="0"/>
          <w:numId w:val="10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 = (1/4π</w:t>
      </w:r>
      <w:r>
        <w:rPr>
          <w:rFonts w:ascii="Cambria" w:hAnsi="Cambria" w:cs="Cambria"/>
          <w:color w:val="444444"/>
          <w:sz w:val="21"/>
          <w:szCs w:val="21"/>
        </w:rPr>
        <w:t>ε</w:t>
      </w:r>
      <w:r>
        <w:rPr>
          <w:rFonts w:ascii="Poppins" w:hAnsi="Poppins" w:cs="Poppins"/>
          <w:color w:val="444444"/>
          <w:sz w:val="16"/>
          <w:szCs w:val="16"/>
          <w:vertAlign w:val="subscript"/>
        </w:rPr>
        <w:t>0</w:t>
      </w:r>
      <w:r>
        <w:rPr>
          <w:rFonts w:ascii="Poppins" w:hAnsi="Poppins" w:cs="Poppins"/>
          <w:color w:val="444444"/>
          <w:sz w:val="21"/>
          <w:szCs w:val="21"/>
        </w:rPr>
        <w:t>)(Q/r</w:t>
      </w:r>
      <w:r>
        <w:rPr>
          <w:rFonts w:ascii="Poppins" w:hAnsi="Poppins" w:cs="Poppins"/>
          <w:color w:val="444444"/>
          <w:sz w:val="16"/>
          <w:szCs w:val="16"/>
          <w:vertAlign w:val="superscript"/>
        </w:rPr>
        <w:t>2</w:t>
      </w:r>
      <w:r>
        <w:rPr>
          <w:rFonts w:ascii="Poppins" w:hAnsi="Poppins" w:cs="Poppins"/>
          <w:color w:val="444444"/>
          <w:sz w:val="21"/>
          <w:szCs w:val="21"/>
        </w:rPr>
        <w:t>)</w:t>
      </w:r>
    </w:p>
    <w:p w14:paraId="6E9DCE03" w14:textId="77777777" w:rsidR="003E7838" w:rsidRPr="008822CA" w:rsidRDefault="003E7838" w:rsidP="00305392">
      <w:pPr>
        <w:numPr>
          <w:ilvl w:val="0"/>
          <w:numId w:val="107"/>
        </w:numPr>
        <w:shd w:val="clear" w:color="auto" w:fill="FFFFFF"/>
        <w:spacing w:before="100" w:beforeAutospacing="1" w:after="75" w:line="240" w:lineRule="auto"/>
        <w:rPr>
          <w:rFonts w:ascii="Poppins" w:hAnsi="Poppins" w:cs="Poppins"/>
          <w:color w:val="444444"/>
          <w:sz w:val="21"/>
          <w:szCs w:val="21"/>
          <w:highlight w:val="yellow"/>
        </w:rPr>
      </w:pPr>
      <w:r>
        <w:rPr>
          <w:rFonts w:ascii="Poppins" w:hAnsi="Poppins" w:cs="Poppins"/>
          <w:color w:val="444444"/>
          <w:sz w:val="21"/>
          <w:szCs w:val="21"/>
        </w:rPr>
        <w:t xml:space="preserve">We know that </w:t>
      </w:r>
      <w:r w:rsidRPr="008822CA">
        <w:rPr>
          <w:rFonts w:ascii="Poppins" w:hAnsi="Poppins" w:cs="Poppins"/>
          <w:color w:val="444444"/>
          <w:sz w:val="21"/>
          <w:szCs w:val="21"/>
          <w:highlight w:val="yellow"/>
        </w:rPr>
        <w:t>the Gaussian surface does not enclose any charge, therefore, Q = 0.</w:t>
      </w:r>
    </w:p>
    <w:p w14:paraId="36F5422D" w14:textId="77777777" w:rsidR="003E7838" w:rsidRPr="008822CA" w:rsidRDefault="003E7838" w:rsidP="00305392">
      <w:pPr>
        <w:numPr>
          <w:ilvl w:val="0"/>
          <w:numId w:val="107"/>
        </w:numPr>
        <w:shd w:val="clear" w:color="auto" w:fill="FFFFFF"/>
        <w:spacing w:before="100" w:beforeAutospacing="1" w:after="75" w:line="240" w:lineRule="auto"/>
        <w:rPr>
          <w:rFonts w:ascii="Poppins" w:hAnsi="Poppins" w:cs="Poppins"/>
          <w:color w:val="444444"/>
          <w:sz w:val="21"/>
          <w:szCs w:val="21"/>
          <w:highlight w:val="yellow"/>
        </w:rPr>
      </w:pPr>
      <w:r w:rsidRPr="008822CA">
        <w:rPr>
          <w:rFonts w:ascii="Poppins" w:hAnsi="Poppins" w:cs="Poppins"/>
          <w:color w:val="444444"/>
          <w:sz w:val="21"/>
          <w:szCs w:val="21"/>
          <w:highlight w:val="yellow"/>
        </w:rPr>
        <w:t>E = 0</w:t>
      </w:r>
    </w:p>
    <w:p w14:paraId="79F88033" w14:textId="6D1425F9" w:rsidR="003E7838" w:rsidRDefault="003E7838" w:rsidP="003E7838">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Hence, we can say that the electric field due to the uniformly charged thin spherical shell is zero at all the points inside the shell.</w:t>
      </w:r>
    </w:p>
    <w:p w14:paraId="3901B8AB" w14:textId="121651AA" w:rsidR="000F6B80" w:rsidRDefault="000F6B80" w:rsidP="003E7838">
      <w:pPr>
        <w:pStyle w:val="NormalWeb"/>
        <w:shd w:val="clear" w:color="auto" w:fill="FFFFFF"/>
        <w:spacing w:before="0" w:beforeAutospacing="0" w:after="150" w:afterAutospacing="0" w:line="360" w:lineRule="atLeast"/>
        <w:rPr>
          <w:rFonts w:ascii="Poppins" w:hAnsi="Poppins" w:cs="Poppins"/>
          <w:color w:val="444444"/>
        </w:rPr>
      </w:pPr>
    </w:p>
    <w:p w14:paraId="7D479C8E" w14:textId="180C3570" w:rsidR="000F6B80" w:rsidRDefault="000F6B80" w:rsidP="000F6B80">
      <w:pPr>
        <w:pStyle w:val="Heading1"/>
        <w:rPr>
          <w:sz w:val="72"/>
          <w:szCs w:val="72"/>
        </w:rPr>
      </w:pPr>
      <w:r>
        <w:rPr>
          <w:sz w:val="72"/>
          <w:szCs w:val="72"/>
        </w:rPr>
        <w:t xml:space="preserve">ELECTRIC POTENTIAL </w:t>
      </w:r>
    </w:p>
    <w:p w14:paraId="276ABA18" w14:textId="4471EB3B" w:rsidR="000F6B80" w:rsidRDefault="000F6B80" w:rsidP="000F6B80"/>
    <w:p w14:paraId="615A1F55" w14:textId="68C6542E" w:rsidR="000F6B80" w:rsidRPr="000F6B80" w:rsidRDefault="000F6B80" w:rsidP="000F6B80">
      <w:pPr>
        <w:pStyle w:val="Heading2"/>
        <w:rPr>
          <w:sz w:val="40"/>
          <w:szCs w:val="40"/>
        </w:rPr>
      </w:pPr>
      <w:r>
        <w:rPr>
          <w:sz w:val="40"/>
          <w:szCs w:val="40"/>
        </w:rPr>
        <w:t>ELECTRIC POTENTIAL DUE TO A POINT CHARGE AND A SYSTEM OF CHARGES</w:t>
      </w:r>
    </w:p>
    <w:p w14:paraId="41992C54" w14:textId="77777777" w:rsidR="000F6B80" w:rsidRDefault="000F6B80" w:rsidP="000F6B80">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An electric field is also described as the electric force per unit charge. In this session, let us know electric potential due to a point charge, electric potential due to multiple charges, and also to derive an expression for the electric field at a point due to a system of n point charges.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0F6B80" w14:paraId="5617019B" w14:textId="77777777" w:rsidTr="000F6B80">
        <w:trPr>
          <w:tblCellSpacing w:w="15" w:type="dxa"/>
        </w:trPr>
        <w:tc>
          <w:tcPr>
            <w:tcW w:w="0" w:type="auto"/>
            <w:tcBorders>
              <w:bottom w:val="single" w:sz="6" w:space="0" w:color="444444"/>
            </w:tcBorders>
            <w:shd w:val="clear" w:color="auto" w:fill="F1EDFF"/>
            <w:vAlign w:val="center"/>
            <w:hideMark/>
          </w:tcPr>
          <w:p w14:paraId="2C4678F2" w14:textId="77777777" w:rsidR="000F6B80" w:rsidRDefault="000F6B80">
            <w:pPr>
              <w:spacing w:after="330" w:line="300" w:lineRule="atLeast"/>
              <w:rPr>
                <w:rFonts w:ascii="Poppins" w:hAnsi="Poppins" w:cs="Poppins"/>
                <w:color w:val="444444"/>
                <w:sz w:val="21"/>
                <w:szCs w:val="21"/>
              </w:rPr>
            </w:pPr>
            <w:r>
              <w:rPr>
                <w:rStyle w:val="Strong"/>
                <w:rFonts w:ascii="Poppins" w:hAnsi="Poppins" w:cs="Poppins"/>
                <w:color w:val="444444"/>
                <w:sz w:val="21"/>
                <w:szCs w:val="21"/>
                <w:u w:val="single"/>
              </w:rPr>
              <w:t>Table of Contents:</w:t>
            </w:r>
          </w:p>
          <w:p w14:paraId="269A9B01" w14:textId="77777777" w:rsidR="000F6B80" w:rsidRDefault="000F6B80" w:rsidP="00305392">
            <w:pPr>
              <w:numPr>
                <w:ilvl w:val="0"/>
                <w:numId w:val="108"/>
              </w:numPr>
              <w:spacing w:before="100" w:beforeAutospacing="1" w:after="75" w:line="300" w:lineRule="atLeast"/>
              <w:rPr>
                <w:rFonts w:ascii="Poppins" w:hAnsi="Poppins" w:cs="Poppins"/>
                <w:color w:val="444444"/>
                <w:sz w:val="21"/>
                <w:szCs w:val="21"/>
              </w:rPr>
            </w:pPr>
            <w:hyperlink r:id="rId317" w:anchor="what-is-electric-potential" w:history="1">
              <w:r>
                <w:rPr>
                  <w:rStyle w:val="Hyperlink"/>
                  <w:rFonts w:ascii="Poppins" w:hAnsi="Poppins" w:cs="Poppins"/>
                  <w:color w:val="8C69FF"/>
                  <w:sz w:val="21"/>
                  <w:szCs w:val="21"/>
                </w:rPr>
                <w:t>What is Electric Potential?</w:t>
              </w:r>
            </w:hyperlink>
          </w:p>
          <w:p w14:paraId="14394CF5" w14:textId="77777777" w:rsidR="000F6B80" w:rsidRDefault="000F6B80" w:rsidP="00305392">
            <w:pPr>
              <w:numPr>
                <w:ilvl w:val="0"/>
                <w:numId w:val="108"/>
              </w:numPr>
              <w:spacing w:before="100" w:beforeAutospacing="1" w:after="75" w:line="300" w:lineRule="atLeast"/>
              <w:rPr>
                <w:rFonts w:ascii="Poppins" w:hAnsi="Poppins" w:cs="Poppins"/>
                <w:color w:val="444444"/>
                <w:sz w:val="21"/>
                <w:szCs w:val="21"/>
              </w:rPr>
            </w:pPr>
            <w:hyperlink r:id="rId318" w:anchor="electric-potential-due-to-a-point-charge" w:history="1">
              <w:r>
                <w:rPr>
                  <w:rStyle w:val="Hyperlink"/>
                  <w:rFonts w:ascii="Poppins" w:hAnsi="Poppins" w:cs="Poppins"/>
                  <w:color w:val="8C69FF"/>
                  <w:sz w:val="21"/>
                  <w:szCs w:val="21"/>
                </w:rPr>
                <w:t>Electric Potential Due to a Point Charge</w:t>
              </w:r>
            </w:hyperlink>
          </w:p>
          <w:p w14:paraId="754A1370" w14:textId="77777777" w:rsidR="000F6B80" w:rsidRDefault="000F6B80" w:rsidP="00305392">
            <w:pPr>
              <w:numPr>
                <w:ilvl w:val="0"/>
                <w:numId w:val="108"/>
              </w:numPr>
              <w:spacing w:before="100" w:beforeAutospacing="1" w:after="75" w:line="300" w:lineRule="atLeast"/>
              <w:rPr>
                <w:rFonts w:ascii="Poppins" w:hAnsi="Poppins" w:cs="Poppins"/>
                <w:color w:val="444444"/>
                <w:sz w:val="21"/>
                <w:szCs w:val="21"/>
              </w:rPr>
            </w:pPr>
            <w:hyperlink r:id="rId319" w:anchor="electric-potential-due-to-multiple-charges" w:history="1">
              <w:r>
                <w:rPr>
                  <w:rStyle w:val="Hyperlink"/>
                  <w:rFonts w:ascii="Poppins" w:hAnsi="Poppins" w:cs="Poppins"/>
                  <w:color w:val="8C69FF"/>
                  <w:sz w:val="21"/>
                  <w:szCs w:val="21"/>
                </w:rPr>
                <w:t>Electric Potential Due to Multiple Charges</w:t>
              </w:r>
            </w:hyperlink>
          </w:p>
          <w:p w14:paraId="35D8B7FC" w14:textId="77777777" w:rsidR="000F6B80" w:rsidRDefault="000F6B80" w:rsidP="00305392">
            <w:pPr>
              <w:numPr>
                <w:ilvl w:val="0"/>
                <w:numId w:val="108"/>
              </w:numPr>
              <w:spacing w:before="100" w:beforeAutospacing="1" w:after="75" w:line="300" w:lineRule="atLeast"/>
              <w:rPr>
                <w:rFonts w:ascii="Poppins" w:hAnsi="Poppins" w:cs="Poppins"/>
                <w:color w:val="444444"/>
                <w:sz w:val="21"/>
                <w:szCs w:val="21"/>
              </w:rPr>
            </w:pPr>
            <w:hyperlink r:id="rId320" w:anchor="frequently%20asked%20questions%20-%20faqs" w:history="1">
              <w:r>
                <w:rPr>
                  <w:rStyle w:val="Hyperlink"/>
                  <w:rFonts w:ascii="Poppins" w:hAnsi="Poppins" w:cs="Poppins"/>
                  <w:color w:val="8C69FF"/>
                  <w:sz w:val="21"/>
                  <w:szCs w:val="21"/>
                </w:rPr>
                <w:t>Frequently Asked Questions – FAQs</w:t>
              </w:r>
            </w:hyperlink>
          </w:p>
        </w:tc>
      </w:tr>
    </w:tbl>
    <w:p w14:paraId="4BA586F4" w14:textId="77777777" w:rsidR="000F6B80" w:rsidRDefault="000F6B80" w:rsidP="000F6B80">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b/>
          <w:bCs/>
          <w:color w:val="444444"/>
        </w:rPr>
        <w:t>What is Electric Potential?</w:t>
      </w:r>
    </w:p>
    <w:p w14:paraId="28370AD8"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Electric potential is defined as the amount of work needed to move a unit charge from a reference point to a specific point against the electric field. When an object is moved against the electric field, it gains some amount of energy which is defined as the electric potential energy. The electric potential of the charge is obtained by dividing the potential energy by the quantity of charge. </w:t>
      </w:r>
    </w:p>
    <w:p w14:paraId="62A7CFE4"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Strength of the electric field depends on the electric potential. It is independent of the fact of whether a charge should be placed in the</w:t>
      </w:r>
      <w:hyperlink r:id="rId321" w:history="1">
        <w:r>
          <w:rPr>
            <w:rStyle w:val="Hyperlink"/>
            <w:rFonts w:ascii="Poppins" w:hAnsi="Poppins" w:cs="Poppins"/>
            <w:color w:val="8C69FF"/>
          </w:rPr>
          <w:t> electric field</w:t>
        </w:r>
      </w:hyperlink>
      <w:r>
        <w:rPr>
          <w:rFonts w:ascii="Poppins" w:hAnsi="Poppins" w:cs="Poppins"/>
          <w:color w:val="444444"/>
        </w:rPr>
        <w:t> or not. Electric potential is a scalar quantity. At point charge +q, there is always the same potential at all points with a distance r. Let us learn to derive an expression for the electric field at a point due to a system of n point charges.</w:t>
      </w:r>
    </w:p>
    <w:p w14:paraId="5ADF4C59"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The electric potential of an object depends on these factors:</w:t>
      </w:r>
    </w:p>
    <w:p w14:paraId="4380C919" w14:textId="77777777" w:rsidR="000F6B80" w:rsidRDefault="000F6B80" w:rsidP="00305392">
      <w:pPr>
        <w:numPr>
          <w:ilvl w:val="0"/>
          <w:numId w:val="10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Electric charge the object carries.</w:t>
      </w:r>
    </w:p>
    <w:p w14:paraId="3EAFAAF5" w14:textId="77777777" w:rsidR="000F6B80" w:rsidRDefault="000F6B80" w:rsidP="00305392">
      <w:pPr>
        <w:numPr>
          <w:ilvl w:val="0"/>
          <w:numId w:val="10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relative position with other electrically charged objects.</w:t>
      </w:r>
    </w:p>
    <w:p w14:paraId="743E61E7" w14:textId="77777777" w:rsidR="000F6B80" w:rsidRDefault="000F6B80" w:rsidP="000F6B80">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Electric Potential Due to a Point Charge</w:t>
      </w:r>
    </w:p>
    <w:p w14:paraId="183EC026"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The electric potential at a point in an electric field is the amount of </w:t>
      </w:r>
      <w:r w:rsidRPr="002C40E8">
        <w:rPr>
          <w:rFonts w:ascii="Poppins" w:hAnsi="Poppins" w:cs="Poppins"/>
          <w:color w:val="444444"/>
          <w:highlight w:val="yellow"/>
        </w:rPr>
        <w:t>work done moving a unit positive charge from infinity to that point along any path when the electrostatic forces are applied</w:t>
      </w:r>
      <w:r>
        <w:rPr>
          <w:rFonts w:ascii="Poppins" w:hAnsi="Poppins" w:cs="Poppins"/>
          <w:color w:val="444444"/>
        </w:rPr>
        <w:t>. Suppose that a positive charge is placed at a point. The charge placed at that point will exert a force due to the presence of an electric field.  The electric potential at any point at a distance r from the positive charge +q is shown as:</w:t>
      </w:r>
    </w:p>
    <w:p w14:paraId="42BCB3A3" w14:textId="77777777" w:rsidR="002C40E8" w:rsidRPr="002C40E8" w:rsidRDefault="002C40E8" w:rsidP="000F6B80">
      <w:pPr>
        <w:pStyle w:val="NormalWeb"/>
        <w:shd w:val="clear" w:color="auto" w:fill="FFFFFF"/>
        <w:spacing w:before="0" w:beforeAutospacing="0" w:after="150" w:afterAutospacing="0" w:line="360" w:lineRule="atLeast"/>
        <w:rPr>
          <w:rFonts w:ascii="Poppins" w:hAnsi="Poppins" w:cs="Poppins"/>
          <w:color w:val="444444"/>
          <w:sz w:val="32"/>
          <w:szCs w:val="32"/>
          <w:lang w:eastAsia="en-US"/>
        </w:rPr>
      </w:pPr>
      <m:oMathPara>
        <m:oMath>
          <m:eqArr>
            <m:eqArrPr>
              <m:ctrlPr>
                <w:rPr>
                  <w:rFonts w:ascii="Cambria Math" w:eastAsiaTheme="minorHAnsi" w:hAnsi="Cambria Math" w:cs="Poppins"/>
                  <w:color w:val="444444"/>
                  <w:sz w:val="32"/>
                  <w:szCs w:val="32"/>
                  <w:highlight w:val="yellow"/>
                  <w:lang w:eastAsia="en-US"/>
                </w:rPr>
              </m:ctrlPr>
            </m:eqArrPr>
            <m:e>
              <m:r>
                <w:rPr>
                  <w:rFonts w:ascii="Cambria Math" w:eastAsiaTheme="minorHAnsi" w:hAnsi="Cambria Math" w:cs="Poppins"/>
                  <w:color w:val="444444"/>
                  <w:sz w:val="32"/>
                  <w:szCs w:val="32"/>
                  <w:highlight w:val="yellow"/>
                  <w:lang w:eastAsia="en-US"/>
                </w:rPr>
                <m:t>V=</m:t>
              </m:r>
              <m:f>
                <m:fPr>
                  <m:ctrlPr>
                    <w:rPr>
                      <w:rFonts w:ascii="Cambria Math" w:eastAsiaTheme="minorHAnsi" w:hAnsi="Cambria Math" w:cs="Poppins"/>
                      <w:color w:val="444444"/>
                      <w:sz w:val="32"/>
                      <w:szCs w:val="32"/>
                      <w:highlight w:val="yellow"/>
                      <w:lang w:eastAsia="en-US"/>
                    </w:rPr>
                  </m:ctrlPr>
                </m:fPr>
                <m:num>
                  <m:r>
                    <w:rPr>
                      <w:rFonts w:ascii="Cambria Math" w:eastAsiaTheme="minorHAnsi" w:hAnsi="Cambria Math" w:cs="Poppins"/>
                      <w:color w:val="444444"/>
                      <w:sz w:val="32"/>
                      <w:szCs w:val="32"/>
                      <w:highlight w:val="yellow"/>
                      <w:lang w:eastAsia="en-US"/>
                    </w:rPr>
                    <m:t>1</m:t>
                  </m:r>
                </m:num>
                <m:den>
                  <m:r>
                    <w:rPr>
                      <w:rFonts w:ascii="Cambria Math" w:eastAsiaTheme="minorHAnsi" w:hAnsi="Cambria Math" w:cs="Poppins"/>
                      <w:color w:val="444444"/>
                      <w:sz w:val="32"/>
                      <w:szCs w:val="32"/>
                      <w:highlight w:val="yellow"/>
                      <w:lang w:eastAsia="en-US"/>
                    </w:rPr>
                    <m:t>4π</m:t>
                  </m:r>
                  <m:sSub>
                    <m:sSubPr>
                      <m:ctrlPr>
                        <w:rPr>
                          <w:rFonts w:ascii="Cambria Math" w:eastAsiaTheme="minorHAnsi" w:hAnsi="Cambria Math" w:cs="Poppins"/>
                          <w:color w:val="444444"/>
                          <w:sz w:val="32"/>
                          <w:szCs w:val="32"/>
                          <w:highlight w:val="yellow"/>
                          <w:lang w:eastAsia="en-US"/>
                        </w:rPr>
                      </m:ctrlPr>
                    </m:sSubPr>
                    <m:e>
                      <m:r>
                        <w:rPr>
                          <w:rFonts w:ascii="Cambria Math" w:eastAsiaTheme="minorHAnsi" w:hAnsi="Cambria Math" w:cs="Poppins"/>
                          <w:color w:val="444444"/>
                          <w:sz w:val="32"/>
                          <w:szCs w:val="32"/>
                          <w:highlight w:val="yellow"/>
                          <w:lang w:eastAsia="en-US"/>
                        </w:rPr>
                        <m:t>ϵ</m:t>
                      </m:r>
                    </m:e>
                    <m:sub>
                      <m:r>
                        <w:rPr>
                          <w:rFonts w:ascii="Cambria Math" w:eastAsiaTheme="minorHAnsi" w:hAnsi="Cambria Math" w:cs="Poppins"/>
                          <w:color w:val="444444"/>
                          <w:sz w:val="32"/>
                          <w:szCs w:val="32"/>
                          <w:highlight w:val="yellow"/>
                          <w:lang w:eastAsia="en-US"/>
                        </w:rPr>
                        <m:t>0</m:t>
                      </m:r>
                    </m:sub>
                  </m:sSub>
                </m:den>
              </m:f>
              <m:f>
                <m:fPr>
                  <m:ctrlPr>
                    <w:rPr>
                      <w:rFonts w:ascii="Cambria Math" w:eastAsiaTheme="minorHAnsi" w:hAnsi="Cambria Math" w:cs="Poppins"/>
                      <w:color w:val="444444"/>
                      <w:sz w:val="32"/>
                      <w:szCs w:val="32"/>
                      <w:highlight w:val="yellow"/>
                      <w:lang w:eastAsia="en-US"/>
                    </w:rPr>
                  </m:ctrlPr>
                </m:fPr>
                <m:num>
                  <m:r>
                    <w:rPr>
                      <w:rFonts w:ascii="Cambria Math" w:eastAsiaTheme="minorHAnsi" w:hAnsi="Cambria Math" w:cs="Poppins"/>
                      <w:color w:val="444444"/>
                      <w:sz w:val="32"/>
                      <w:szCs w:val="32"/>
                      <w:highlight w:val="yellow"/>
                      <w:lang w:eastAsia="en-US"/>
                    </w:rPr>
                    <m:t>q</m:t>
                  </m:r>
                </m:num>
                <m:den>
                  <m:r>
                    <w:rPr>
                      <w:rFonts w:ascii="Cambria Math" w:eastAsiaTheme="minorHAnsi" w:hAnsi="Cambria Math" w:cs="Poppins"/>
                      <w:color w:val="444444"/>
                      <w:sz w:val="32"/>
                      <w:szCs w:val="32"/>
                      <w:highlight w:val="yellow"/>
                      <w:lang w:eastAsia="en-US"/>
                    </w:rPr>
                    <m:t>r</m:t>
                  </m:r>
                </m:den>
              </m:f>
            </m:e>
          </m:eqArr>
        </m:oMath>
      </m:oMathPara>
    </w:p>
    <w:p w14:paraId="4B137272" w14:textId="20D9130E" w:rsidR="000F6B80" w:rsidRPr="002C40E8"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 r is the </w:t>
      </w:r>
      <w:hyperlink r:id="rId322" w:tgtFrame="_blank" w:history="1">
        <w:r>
          <w:rPr>
            <w:rStyle w:val="Hyperlink"/>
            <w:rFonts w:ascii="Poppins" w:hAnsi="Poppins" w:cs="Poppins"/>
            <w:color w:val="8C69FF"/>
          </w:rPr>
          <w:t>position vector</w:t>
        </w:r>
      </w:hyperlink>
      <w:r>
        <w:rPr>
          <w:rFonts w:ascii="Poppins" w:hAnsi="Poppins" w:cs="Poppins"/>
          <w:color w:val="444444"/>
        </w:rPr>
        <w:t> of the positive charge and q is the source charge.</w:t>
      </w:r>
    </w:p>
    <w:p w14:paraId="441A5C1A"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As the </w:t>
      </w:r>
      <w:r w:rsidRPr="002C40E8">
        <w:rPr>
          <w:rFonts w:ascii="Poppins" w:hAnsi="Poppins" w:cs="Poppins"/>
          <w:color w:val="444444"/>
          <w:highlight w:val="yellow"/>
        </w:rPr>
        <w:t>unit of electric potential is volt, 1 Volt (V) = 1 joule coulomb</w:t>
      </w:r>
      <w:r w:rsidRPr="002C40E8">
        <w:rPr>
          <w:rFonts w:ascii="Poppins" w:hAnsi="Poppins" w:cs="Poppins"/>
          <w:color w:val="444444"/>
          <w:sz w:val="18"/>
          <w:szCs w:val="18"/>
          <w:highlight w:val="yellow"/>
          <w:vertAlign w:val="superscript"/>
        </w:rPr>
        <w:t>-1</w:t>
      </w:r>
      <w:r w:rsidRPr="002C40E8">
        <w:rPr>
          <w:rFonts w:ascii="Poppins" w:hAnsi="Poppins" w:cs="Poppins"/>
          <w:color w:val="444444"/>
          <w:highlight w:val="yellow"/>
        </w:rPr>
        <w:t>(JC</w:t>
      </w:r>
      <w:r w:rsidRPr="002C40E8">
        <w:rPr>
          <w:rFonts w:ascii="Poppins" w:hAnsi="Poppins" w:cs="Poppins"/>
          <w:color w:val="444444"/>
          <w:sz w:val="18"/>
          <w:szCs w:val="18"/>
          <w:highlight w:val="yellow"/>
          <w:vertAlign w:val="superscript"/>
        </w:rPr>
        <w:t>-1</w:t>
      </w:r>
      <w:r w:rsidRPr="002C40E8">
        <w:rPr>
          <w:rFonts w:ascii="Poppins" w:hAnsi="Poppins" w:cs="Poppins"/>
          <w:color w:val="444444"/>
          <w:highlight w:val="yellow"/>
        </w:rPr>
        <w:t>)</w:t>
      </w:r>
    </w:p>
    <w:p w14:paraId="424C1F5F"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When </w:t>
      </w:r>
      <w:r w:rsidRPr="002C40E8">
        <w:rPr>
          <w:rFonts w:ascii="Poppins" w:hAnsi="Poppins" w:cs="Poppins"/>
          <w:color w:val="444444"/>
          <w:highlight w:val="yellow"/>
        </w:rPr>
        <w:t>work is done in moving a charge of 1 coulomb from infinity to a particular point due to an electric field against the electrostatic force, then it is said to be 1 volt of the electrostatic potential at a point.</w:t>
      </w:r>
    </w:p>
    <w:p w14:paraId="7D5C55C0" w14:textId="77777777" w:rsidR="000F6B80" w:rsidRDefault="000F6B80" w:rsidP="000F6B80">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Watch the video and solve NCERT exemplar Questions in the chapter Electricity Class 10 Science</w:t>
      </w:r>
    </w:p>
    <w:p w14:paraId="5A52A993" w14:textId="6D7F14CC" w:rsidR="000F6B80" w:rsidRDefault="000F6B80" w:rsidP="000F6B80">
      <w:pPr>
        <w:shd w:val="clear" w:color="auto" w:fill="FFFFFF"/>
        <w:rPr>
          <w:rFonts w:ascii="Poppins" w:hAnsi="Poppins" w:cs="Poppins"/>
          <w:color w:val="444444"/>
          <w:sz w:val="21"/>
          <w:szCs w:val="21"/>
        </w:rPr>
      </w:pPr>
    </w:p>
    <w:p w14:paraId="30404BF0" w14:textId="77777777" w:rsidR="000F6B80" w:rsidRDefault="000F6B80" w:rsidP="000F6B80">
      <w:pPr>
        <w:shd w:val="clear" w:color="auto" w:fill="FFFFFF"/>
        <w:rPr>
          <w:rFonts w:ascii="Poppins" w:hAnsi="Poppins" w:cs="Poppins"/>
          <w:color w:val="444444"/>
          <w:sz w:val="21"/>
          <w:szCs w:val="21"/>
        </w:rPr>
      </w:pPr>
      <w:r>
        <w:rPr>
          <w:rFonts w:ascii="Poppins" w:hAnsi="Poppins" w:cs="Poppins"/>
          <w:color w:val="444444"/>
          <w:sz w:val="21"/>
          <w:szCs w:val="21"/>
        </w:rPr>
        <w:t>9,660</w:t>
      </w:r>
    </w:p>
    <w:p w14:paraId="2DAE005E" w14:textId="77777777" w:rsidR="000F6B80" w:rsidRDefault="000F6B80" w:rsidP="000F6B80">
      <w:pPr>
        <w:pStyle w:val="Heading2"/>
        <w:shd w:val="clear" w:color="auto" w:fill="FFFFFF"/>
        <w:spacing w:before="300" w:after="150" w:line="480" w:lineRule="atLeast"/>
        <w:rPr>
          <w:rFonts w:ascii="inherit" w:hAnsi="inherit" w:cs="Poppins"/>
          <w:color w:val="444444"/>
          <w:sz w:val="36"/>
          <w:szCs w:val="36"/>
        </w:rPr>
      </w:pPr>
      <w:r w:rsidRPr="002C40E8">
        <w:rPr>
          <w:rFonts w:ascii="inherit" w:hAnsi="inherit" w:cs="Poppins"/>
          <w:color w:val="444444"/>
          <w:highlight w:val="yellow"/>
        </w:rPr>
        <w:t>Electric Potential Due to Multiple Charges</w:t>
      </w:r>
    </w:p>
    <w:p w14:paraId="0750E93F" w14:textId="4519E642" w:rsidR="000F6B80" w:rsidRDefault="000F6B80" w:rsidP="000F6B80">
      <w:pPr>
        <w:shd w:val="clear" w:color="auto" w:fill="FFFFFF"/>
        <w:rPr>
          <w:rFonts w:ascii="Poppins" w:hAnsi="Poppins" w:cs="Poppins"/>
          <w:color w:val="444444"/>
          <w:sz w:val="21"/>
          <w:szCs w:val="21"/>
        </w:rPr>
      </w:pPr>
      <w:r>
        <w:rPr>
          <w:rFonts w:ascii="Poppins" w:hAnsi="Poppins" w:cs="Poppins"/>
          <w:noProof/>
          <w:color w:val="8C69FF"/>
          <w:sz w:val="21"/>
          <w:szCs w:val="21"/>
        </w:rPr>
        <w:drawing>
          <wp:inline distT="0" distB="0" distL="0" distR="0" wp14:anchorId="77959C46" wp14:editId="44C14251">
            <wp:extent cx="7146290" cy="4613910"/>
            <wp:effectExtent l="0" t="0" r="0" b="0"/>
            <wp:docPr id="146" name="Picture 146" descr="Electric Potential">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lectric Potential">
                      <a:hlinkClick r:id="rId323"/>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146290" cy="4613910"/>
                    </a:xfrm>
                    <a:prstGeom prst="rect">
                      <a:avLst/>
                    </a:prstGeom>
                    <a:noFill/>
                    <a:ln>
                      <a:noFill/>
                    </a:ln>
                  </pic:spPr>
                </pic:pic>
              </a:graphicData>
            </a:graphic>
          </wp:inline>
        </w:drawing>
      </w:r>
    </w:p>
    <w:p w14:paraId="4610DA39"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Learn to derive an expression for the electric field at a point due to a system of n point charges. When there is a group of point charges say q</w:t>
      </w:r>
      <w:r>
        <w:rPr>
          <w:rFonts w:ascii="Poppins" w:hAnsi="Poppins" w:cs="Poppins"/>
          <w:color w:val="444444"/>
          <w:sz w:val="18"/>
          <w:szCs w:val="18"/>
          <w:vertAlign w:val="subscript"/>
        </w:rPr>
        <w:t>1</w:t>
      </w:r>
      <w:r>
        <w:rPr>
          <w:rFonts w:ascii="Poppins" w:hAnsi="Poppins" w:cs="Poppins"/>
          <w:color w:val="444444"/>
        </w:rPr>
        <w:t>, q</w:t>
      </w:r>
      <w:r>
        <w:rPr>
          <w:rFonts w:ascii="Poppins" w:hAnsi="Poppins" w:cs="Poppins"/>
          <w:color w:val="444444"/>
          <w:sz w:val="18"/>
          <w:szCs w:val="18"/>
          <w:vertAlign w:val="subscript"/>
        </w:rPr>
        <w:t>2</w:t>
      </w:r>
      <w:r>
        <w:rPr>
          <w:rFonts w:ascii="Poppins" w:hAnsi="Poppins" w:cs="Poppins"/>
          <w:color w:val="444444"/>
        </w:rPr>
        <w:t>, q</w:t>
      </w:r>
      <w:r>
        <w:rPr>
          <w:rFonts w:ascii="Poppins" w:hAnsi="Poppins" w:cs="Poppins"/>
          <w:color w:val="444444"/>
          <w:sz w:val="18"/>
          <w:szCs w:val="18"/>
          <w:vertAlign w:val="subscript"/>
        </w:rPr>
        <w:t>3</w:t>
      </w:r>
      <w:r>
        <w:rPr>
          <w:rFonts w:ascii="Poppins" w:hAnsi="Poppins" w:cs="Poppins"/>
          <w:color w:val="444444"/>
        </w:rPr>
        <w:t>,….q</w:t>
      </w:r>
      <w:r>
        <w:rPr>
          <w:rFonts w:ascii="Poppins" w:hAnsi="Poppins" w:cs="Poppins"/>
          <w:color w:val="444444"/>
          <w:sz w:val="18"/>
          <w:szCs w:val="18"/>
          <w:vertAlign w:val="subscript"/>
        </w:rPr>
        <w:t>n</w:t>
      </w:r>
      <w:r>
        <w:rPr>
          <w:rFonts w:ascii="Poppins" w:hAnsi="Poppins" w:cs="Poppins"/>
          <w:color w:val="444444"/>
        </w:rPr>
        <w:t> is kept at a distance r</w:t>
      </w:r>
      <w:r>
        <w:rPr>
          <w:rFonts w:ascii="Poppins" w:hAnsi="Poppins" w:cs="Poppins"/>
          <w:color w:val="444444"/>
          <w:sz w:val="18"/>
          <w:szCs w:val="18"/>
          <w:vertAlign w:val="subscript"/>
        </w:rPr>
        <w:t>1</w:t>
      </w:r>
      <w:r>
        <w:rPr>
          <w:rFonts w:ascii="Poppins" w:hAnsi="Poppins" w:cs="Poppins"/>
          <w:color w:val="444444"/>
        </w:rPr>
        <w:t>, r</w:t>
      </w:r>
      <w:r>
        <w:rPr>
          <w:rFonts w:ascii="Poppins" w:hAnsi="Poppins" w:cs="Poppins"/>
          <w:color w:val="444444"/>
          <w:sz w:val="18"/>
          <w:szCs w:val="18"/>
          <w:vertAlign w:val="subscript"/>
        </w:rPr>
        <w:t>2,</w:t>
      </w:r>
      <w:r>
        <w:rPr>
          <w:rFonts w:ascii="Poppins" w:hAnsi="Poppins" w:cs="Poppins"/>
          <w:color w:val="444444"/>
        </w:rPr>
        <w:t> r</w:t>
      </w:r>
      <w:r>
        <w:rPr>
          <w:rFonts w:ascii="Poppins" w:hAnsi="Poppins" w:cs="Poppins"/>
          <w:color w:val="444444"/>
          <w:sz w:val="18"/>
          <w:szCs w:val="18"/>
          <w:vertAlign w:val="subscript"/>
        </w:rPr>
        <w:t>3</w:t>
      </w:r>
      <w:r>
        <w:rPr>
          <w:rFonts w:ascii="Poppins" w:hAnsi="Poppins" w:cs="Poppins"/>
          <w:color w:val="444444"/>
        </w:rPr>
        <w:t>,……r</w:t>
      </w:r>
      <w:r>
        <w:rPr>
          <w:rFonts w:ascii="Poppins" w:hAnsi="Poppins" w:cs="Poppins"/>
          <w:color w:val="444444"/>
          <w:sz w:val="18"/>
          <w:szCs w:val="18"/>
          <w:vertAlign w:val="subscript"/>
        </w:rPr>
        <w:t>n</w:t>
      </w:r>
      <w:r>
        <w:rPr>
          <w:rFonts w:ascii="Poppins" w:hAnsi="Poppins" w:cs="Poppins"/>
          <w:color w:val="444444"/>
        </w:rPr>
        <w:t>, we can get the electrostatic potential at any particular point. We can find the electrostatic potential at any point due to each individual charge by considering the other charges absent. We then add all the charges algebraically.</w:t>
      </w:r>
    </w:p>
    <w:p w14:paraId="0F90895D"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Hence, the electric potential at a point due to a group of point charges is the algebraic sum of all the potentials due to individual charges.</w:t>
      </w:r>
    </w:p>
    <w:p w14:paraId="36F2614B" w14:textId="77777777" w:rsidR="000F6B80" w:rsidRDefault="000F6B80" w:rsidP="000F6B8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It is given as,</w:t>
      </w:r>
    </w:p>
    <w:p w14:paraId="2935C4AC" w14:textId="66BB27FE" w:rsidR="000F6B80" w:rsidRPr="00A87140" w:rsidRDefault="000F6B80" w:rsidP="003E7838">
      <w:pPr>
        <w:pStyle w:val="NormalWeb"/>
        <w:shd w:val="clear" w:color="auto" w:fill="FFFFFF"/>
        <w:spacing w:before="0" w:beforeAutospacing="0" w:after="150" w:afterAutospacing="0" w:line="360" w:lineRule="atLeast"/>
        <w:rPr>
          <w:rFonts w:ascii="Poppins" w:hAnsi="Poppins" w:cs="Poppins"/>
          <w:color w:val="444444"/>
        </w:rPr>
      </w:pPr>
      <m:oMathPara>
        <m:oMath>
          <m:eqArr>
            <m:eqArrPr>
              <m:ctrlPr>
                <w:rPr>
                  <w:rFonts w:ascii="Cambria Math" w:hAnsi="Cambria Math" w:cs="Poppins"/>
                  <w:color w:val="444444"/>
                  <w:highlight w:val="yellow"/>
                </w:rPr>
              </m:ctrlPr>
            </m:eqArrPr>
            <m:e>
              <m:r>
                <w:rPr>
                  <w:rFonts w:ascii="Cambria Math" w:hAnsi="Cambria Math" w:cs="Poppins"/>
                  <w:color w:val="444444"/>
                  <w:highlight w:val="yellow"/>
                </w:rPr>
                <m:t>V=</m:t>
              </m:r>
              <m:f>
                <m:fPr>
                  <m:ctrlPr>
                    <w:rPr>
                      <w:rFonts w:ascii="Cambria Math" w:hAnsi="Cambria Math" w:cs="Poppins"/>
                      <w:color w:val="444444"/>
                      <w:highlight w:val="yellow"/>
                    </w:rPr>
                  </m:ctrlPr>
                </m:fPr>
                <m:num>
                  <m:r>
                    <w:rPr>
                      <w:rFonts w:ascii="Cambria Math" w:hAnsi="Cambria Math" w:cs="Poppins"/>
                      <w:color w:val="444444"/>
                      <w:highlight w:val="yellow"/>
                    </w:rPr>
                    <m:t>1</m:t>
                  </m:r>
                </m:num>
                <m:den>
                  <m:r>
                    <w:rPr>
                      <w:rFonts w:ascii="Cambria Math" w:hAnsi="Cambria Math" w:cs="Poppins"/>
                      <w:color w:val="444444"/>
                      <w:highlight w:val="yellow"/>
                    </w:rPr>
                    <m:t>4π</m:t>
                  </m:r>
                  <m:sSub>
                    <m:sSubPr>
                      <m:ctrlPr>
                        <w:rPr>
                          <w:rFonts w:ascii="Cambria Math" w:hAnsi="Cambria Math" w:cs="Poppins"/>
                          <w:color w:val="444444"/>
                          <w:highlight w:val="yellow"/>
                        </w:rPr>
                      </m:ctrlPr>
                    </m:sSubPr>
                    <m:e>
                      <m:r>
                        <w:rPr>
                          <w:rFonts w:ascii="Cambria Math" w:hAnsi="Cambria Math" w:cs="Poppins"/>
                          <w:color w:val="444444"/>
                          <w:highlight w:val="yellow"/>
                        </w:rPr>
                        <m:t>ϵ</m:t>
                      </m:r>
                    </m:e>
                    <m:sub>
                      <m:r>
                        <w:rPr>
                          <w:rFonts w:ascii="Cambria Math" w:hAnsi="Cambria Math" w:cs="Poppins"/>
                          <w:color w:val="444444"/>
                          <w:highlight w:val="yellow"/>
                        </w:rPr>
                        <m:t>0</m:t>
                      </m:r>
                    </m:sub>
                  </m:sSub>
                </m:den>
              </m:f>
              <m:nary>
                <m:naryPr>
                  <m:chr m:val="∑"/>
                  <m:limLoc m:val="undOvr"/>
                  <m:grow m:val="1"/>
                  <m:ctrlPr>
                    <w:rPr>
                      <w:rFonts w:ascii="Cambria Math" w:hAnsi="Cambria Math" w:cs="Poppins"/>
                      <w:color w:val="444444"/>
                      <w:highlight w:val="yellow"/>
                    </w:rPr>
                  </m:ctrlPr>
                </m:naryPr>
                <m:sub>
                  <m:r>
                    <w:rPr>
                      <w:rFonts w:ascii="Cambria Math" w:hAnsi="Cambria Math" w:cs="Poppins"/>
                      <w:color w:val="444444"/>
                      <w:highlight w:val="yellow"/>
                    </w:rPr>
                    <m:t>i=1</m:t>
                  </m:r>
                </m:sub>
                <m:sup>
                  <m:r>
                    <w:rPr>
                      <w:rFonts w:ascii="Cambria Math" w:hAnsi="Cambria Math" w:cs="Poppins"/>
                      <w:color w:val="444444"/>
                      <w:highlight w:val="yellow"/>
                    </w:rPr>
                    <m:t>n</m:t>
                  </m:r>
                </m:sup>
                <m:e/>
              </m:nary>
              <m:f>
                <m:fPr>
                  <m:ctrlPr>
                    <w:rPr>
                      <w:rFonts w:ascii="Cambria Math" w:hAnsi="Cambria Math" w:cs="Poppins"/>
                      <w:color w:val="444444"/>
                      <w:highlight w:val="yellow"/>
                    </w:rPr>
                  </m:ctrlPr>
                </m:fPr>
                <m:num>
                  <m:sSub>
                    <m:sSubPr>
                      <m:ctrlPr>
                        <w:rPr>
                          <w:rFonts w:ascii="Cambria Math" w:hAnsi="Cambria Math" w:cs="Poppins"/>
                          <w:color w:val="444444"/>
                          <w:highlight w:val="yellow"/>
                        </w:rPr>
                      </m:ctrlPr>
                    </m:sSubPr>
                    <m:e>
                      <m:r>
                        <w:rPr>
                          <w:rFonts w:ascii="Cambria Math" w:hAnsi="Cambria Math" w:cs="Poppins"/>
                          <w:color w:val="444444"/>
                          <w:highlight w:val="yellow"/>
                        </w:rPr>
                        <m:t>q</m:t>
                      </m:r>
                    </m:e>
                    <m:sub>
                      <m:r>
                        <w:rPr>
                          <w:rFonts w:ascii="Cambria Math" w:hAnsi="Cambria Math" w:cs="Poppins"/>
                          <w:color w:val="444444"/>
                          <w:highlight w:val="yellow"/>
                        </w:rPr>
                        <m:t>i</m:t>
                      </m:r>
                    </m:sub>
                  </m:sSub>
                </m:num>
                <m:den>
                  <m:sSub>
                    <m:sSubPr>
                      <m:ctrlPr>
                        <w:rPr>
                          <w:rFonts w:ascii="Cambria Math" w:hAnsi="Cambria Math" w:cs="Poppins"/>
                          <w:color w:val="444444"/>
                          <w:highlight w:val="yellow"/>
                        </w:rPr>
                      </m:ctrlPr>
                    </m:sSubPr>
                    <m:e>
                      <m:r>
                        <w:rPr>
                          <w:rFonts w:ascii="Cambria Math" w:hAnsi="Cambria Math" w:cs="Poppins"/>
                          <w:color w:val="444444"/>
                          <w:highlight w:val="yellow"/>
                        </w:rPr>
                        <m:t>r</m:t>
                      </m:r>
                    </m:e>
                    <m:sub>
                      <m:r>
                        <w:rPr>
                          <w:rFonts w:ascii="Cambria Math" w:hAnsi="Cambria Math" w:cs="Poppins"/>
                          <w:color w:val="444444"/>
                          <w:highlight w:val="yellow"/>
                        </w:rPr>
                        <m:t>i</m:t>
                      </m:r>
                    </m:sub>
                  </m:sSub>
                </m:den>
              </m:f>
            </m:e>
          </m:eqArr>
        </m:oMath>
      </m:oMathPara>
    </w:p>
    <w:p w14:paraId="34FA2320" w14:textId="7B225305" w:rsidR="00A87140" w:rsidRDefault="00A87140" w:rsidP="003E7838">
      <w:pPr>
        <w:pStyle w:val="NormalWeb"/>
        <w:shd w:val="clear" w:color="auto" w:fill="FFFFFF"/>
        <w:spacing w:before="0" w:beforeAutospacing="0" w:after="150" w:afterAutospacing="0" w:line="360" w:lineRule="atLeast"/>
        <w:rPr>
          <w:rFonts w:ascii="Poppins" w:hAnsi="Poppins" w:cs="Poppins"/>
          <w:color w:val="444444"/>
        </w:rPr>
      </w:pPr>
    </w:p>
    <w:p w14:paraId="6ED7E332" w14:textId="6B33E315" w:rsidR="00A87140" w:rsidRDefault="00A87140" w:rsidP="003E7838">
      <w:pPr>
        <w:pStyle w:val="NormalWeb"/>
        <w:shd w:val="clear" w:color="auto" w:fill="FFFFFF"/>
        <w:spacing w:before="0" w:beforeAutospacing="0" w:after="150" w:afterAutospacing="0" w:line="360" w:lineRule="atLeast"/>
        <w:rPr>
          <w:rFonts w:ascii="Poppins" w:hAnsi="Poppins" w:cs="Poppins"/>
          <w:color w:val="444444"/>
        </w:rPr>
      </w:pPr>
    </w:p>
    <w:p w14:paraId="409B8873" w14:textId="29CE8C4E" w:rsidR="00A87140" w:rsidRDefault="00A87140" w:rsidP="003E7838">
      <w:pPr>
        <w:pStyle w:val="NormalWeb"/>
        <w:shd w:val="clear" w:color="auto" w:fill="FFFFFF"/>
        <w:spacing w:before="0" w:beforeAutospacing="0" w:after="150" w:afterAutospacing="0" w:line="360" w:lineRule="atLeast"/>
        <w:rPr>
          <w:rFonts w:ascii="Poppins" w:hAnsi="Poppins" w:cs="Poppins"/>
          <w:color w:val="444444"/>
        </w:rPr>
      </w:pPr>
    </w:p>
    <w:p w14:paraId="73E94EB8" w14:textId="2D6410E7" w:rsidR="00A87140" w:rsidRPr="00A87140" w:rsidRDefault="00A87140" w:rsidP="00A87140">
      <w:pPr>
        <w:pStyle w:val="Heading1"/>
        <w:rPr>
          <w:sz w:val="40"/>
          <w:szCs w:val="40"/>
        </w:rPr>
      </w:pPr>
      <w:r>
        <w:rPr>
          <w:sz w:val="40"/>
          <w:szCs w:val="40"/>
        </w:rPr>
        <w:t>ELECTRIC POTENTIAL DUE TO AN ELECTRIC DIPOLE</w:t>
      </w:r>
    </w:p>
    <w:p w14:paraId="1D37C086" w14:textId="7EE1A586" w:rsidR="00A87140" w:rsidRDefault="00A87140" w:rsidP="003E7838">
      <w:pPr>
        <w:pStyle w:val="NormalWeb"/>
        <w:shd w:val="clear" w:color="auto" w:fill="FFFFFF"/>
        <w:spacing w:before="0" w:beforeAutospacing="0" w:after="150" w:afterAutospacing="0" w:line="360" w:lineRule="atLeast"/>
        <w:rPr>
          <w:rFonts w:ascii="Poppins" w:hAnsi="Poppins" w:cs="Poppins"/>
          <w:color w:val="444444"/>
        </w:rPr>
      </w:pPr>
    </w:p>
    <w:p w14:paraId="31980582" w14:textId="30182192" w:rsidR="00A87140" w:rsidRDefault="00A87140" w:rsidP="003E7838">
      <w:pPr>
        <w:pStyle w:val="NormalWeb"/>
        <w:shd w:val="clear" w:color="auto" w:fill="FFFFFF"/>
        <w:spacing w:before="0" w:beforeAutospacing="0" w:after="150" w:afterAutospacing="0" w:line="360" w:lineRule="atLeast"/>
        <w:rPr>
          <w:rFonts w:ascii="Poppins" w:hAnsi="Poppins" w:cs="Poppins"/>
          <w:color w:val="444444"/>
        </w:rPr>
      </w:pPr>
    </w:p>
    <w:p w14:paraId="28CCB39C" w14:textId="7F09052C" w:rsidR="00A87140" w:rsidRDefault="00A87140" w:rsidP="003E7838">
      <w:pPr>
        <w:pStyle w:val="NormalWeb"/>
        <w:shd w:val="clear" w:color="auto" w:fill="FFFFFF"/>
        <w:spacing w:before="0" w:beforeAutospacing="0" w:after="150" w:afterAutospacing="0" w:line="360" w:lineRule="atLeast"/>
        <w:rPr>
          <w:rFonts w:ascii="Poppins" w:hAnsi="Poppins" w:cs="Poppins"/>
          <w:color w:val="444444"/>
        </w:rPr>
      </w:pPr>
      <w:r w:rsidRPr="00A87140">
        <w:rPr>
          <w:rFonts w:ascii="Poppins" w:hAnsi="Poppins" w:cs="Poppins"/>
          <w:color w:val="444444"/>
        </w:rPr>
        <w:drawing>
          <wp:inline distT="0" distB="0" distL="0" distR="0" wp14:anchorId="1818769A" wp14:editId="650E0AA4">
            <wp:extent cx="13551130" cy="6196819"/>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3563782" cy="6202604"/>
                    </a:xfrm>
                    <a:prstGeom prst="rect">
                      <a:avLst/>
                    </a:prstGeom>
                  </pic:spPr>
                </pic:pic>
              </a:graphicData>
            </a:graphic>
          </wp:inline>
        </w:drawing>
      </w:r>
    </w:p>
    <w:p w14:paraId="3A7C64E3" w14:textId="4CB95DBB" w:rsidR="003E7838" w:rsidRDefault="003E7838" w:rsidP="007B6AF3">
      <w:pPr>
        <w:rPr>
          <w:rFonts w:ascii="Poppins" w:hAnsi="Poppins" w:cs="Poppins"/>
          <w:sz w:val="28"/>
          <w:szCs w:val="28"/>
        </w:rPr>
      </w:pPr>
    </w:p>
    <w:p w14:paraId="7E4DB1C3" w14:textId="05A97616" w:rsidR="00A87140" w:rsidRDefault="00A87140" w:rsidP="007B6AF3">
      <w:pPr>
        <w:rPr>
          <w:rFonts w:ascii="Poppins" w:hAnsi="Poppins" w:cs="Poppins"/>
          <w:sz w:val="28"/>
          <w:szCs w:val="28"/>
        </w:rPr>
      </w:pPr>
    </w:p>
    <w:p w14:paraId="5123E15D" w14:textId="68898F8A" w:rsidR="00A87140" w:rsidRDefault="00A87140" w:rsidP="007B6AF3">
      <w:pPr>
        <w:rPr>
          <w:rFonts w:ascii="Poppins" w:hAnsi="Poppins" w:cs="Poppins"/>
          <w:sz w:val="28"/>
          <w:szCs w:val="28"/>
        </w:rPr>
      </w:pPr>
    </w:p>
    <w:p w14:paraId="00548A69" w14:textId="0D3BB6AC" w:rsidR="00A87140" w:rsidRDefault="00A87140" w:rsidP="007B6AF3">
      <w:pPr>
        <w:rPr>
          <w:rFonts w:ascii="Poppins" w:hAnsi="Poppins" w:cs="Poppins"/>
          <w:sz w:val="28"/>
          <w:szCs w:val="28"/>
        </w:rPr>
      </w:pPr>
      <w:r w:rsidRPr="00A87140">
        <w:rPr>
          <w:rFonts w:ascii="Poppins" w:hAnsi="Poppins" w:cs="Poppins"/>
          <w:sz w:val="28"/>
          <w:szCs w:val="28"/>
        </w:rPr>
        <w:drawing>
          <wp:inline distT="0" distB="0" distL="0" distR="0" wp14:anchorId="39F52B48" wp14:editId="6B643FB7">
            <wp:extent cx="12197554" cy="5577840"/>
            <wp:effectExtent l="0" t="0" r="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2202540" cy="5580120"/>
                    </a:xfrm>
                    <a:prstGeom prst="rect">
                      <a:avLst/>
                    </a:prstGeom>
                  </pic:spPr>
                </pic:pic>
              </a:graphicData>
            </a:graphic>
          </wp:inline>
        </w:drawing>
      </w:r>
    </w:p>
    <w:p w14:paraId="46DBA440" w14:textId="1C8C30FF" w:rsidR="00A87140" w:rsidRDefault="00A87140" w:rsidP="007B6AF3">
      <w:pPr>
        <w:rPr>
          <w:rFonts w:ascii="Poppins" w:hAnsi="Poppins" w:cs="Poppins"/>
          <w:sz w:val="28"/>
          <w:szCs w:val="28"/>
        </w:rPr>
      </w:pPr>
    </w:p>
    <w:p w14:paraId="4940722A" w14:textId="486892B1" w:rsidR="00A87140" w:rsidRDefault="00A87140" w:rsidP="007B6AF3">
      <w:pPr>
        <w:rPr>
          <w:rFonts w:ascii="Poppins" w:hAnsi="Poppins" w:cs="Poppins"/>
          <w:sz w:val="28"/>
          <w:szCs w:val="28"/>
        </w:rPr>
      </w:pPr>
    </w:p>
    <w:p w14:paraId="6ED07D8B" w14:textId="4F6D3741" w:rsidR="00A87140" w:rsidRDefault="00A87140" w:rsidP="007B6AF3">
      <w:pPr>
        <w:rPr>
          <w:rFonts w:ascii="Poppins" w:hAnsi="Poppins" w:cs="Poppins"/>
          <w:sz w:val="28"/>
          <w:szCs w:val="28"/>
        </w:rPr>
      </w:pPr>
    </w:p>
    <w:p w14:paraId="2BED98E6" w14:textId="550F72B1" w:rsidR="00A87140" w:rsidRDefault="00A87140" w:rsidP="007B6AF3">
      <w:pPr>
        <w:rPr>
          <w:rFonts w:ascii="Poppins" w:hAnsi="Poppins" w:cs="Poppins"/>
          <w:sz w:val="28"/>
          <w:szCs w:val="28"/>
        </w:rPr>
      </w:pPr>
    </w:p>
    <w:p w14:paraId="4CAFC08C" w14:textId="5550DEF7" w:rsidR="00A87140" w:rsidRDefault="00A87140" w:rsidP="007B6AF3">
      <w:pPr>
        <w:rPr>
          <w:rFonts w:ascii="Poppins" w:hAnsi="Poppins" w:cs="Poppins"/>
          <w:sz w:val="28"/>
          <w:szCs w:val="28"/>
        </w:rPr>
      </w:pPr>
      <w:r w:rsidRPr="00A87140">
        <w:rPr>
          <w:rFonts w:ascii="Poppins" w:hAnsi="Poppins" w:cs="Poppins"/>
          <w:sz w:val="28"/>
          <w:szCs w:val="28"/>
        </w:rPr>
        <w:drawing>
          <wp:inline distT="0" distB="0" distL="0" distR="0" wp14:anchorId="6F385EF1" wp14:editId="75B48EC5">
            <wp:extent cx="10674782" cy="4881489"/>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0676033" cy="4882061"/>
                    </a:xfrm>
                    <a:prstGeom prst="rect">
                      <a:avLst/>
                    </a:prstGeom>
                  </pic:spPr>
                </pic:pic>
              </a:graphicData>
            </a:graphic>
          </wp:inline>
        </w:drawing>
      </w:r>
    </w:p>
    <w:p w14:paraId="1A868DB0" w14:textId="512709B5" w:rsidR="00A87140" w:rsidRDefault="00A87140" w:rsidP="007B6AF3">
      <w:pPr>
        <w:rPr>
          <w:rFonts w:ascii="Poppins" w:hAnsi="Poppins" w:cs="Poppins"/>
          <w:sz w:val="28"/>
          <w:szCs w:val="28"/>
        </w:rPr>
      </w:pPr>
    </w:p>
    <w:p w14:paraId="4CDBC5E2" w14:textId="26434D5D" w:rsidR="00A87140" w:rsidRDefault="00A87140" w:rsidP="007B6AF3">
      <w:pPr>
        <w:rPr>
          <w:rFonts w:ascii="Poppins" w:hAnsi="Poppins" w:cs="Poppins"/>
          <w:sz w:val="28"/>
          <w:szCs w:val="28"/>
        </w:rPr>
      </w:pPr>
    </w:p>
    <w:p w14:paraId="7EFBAF97" w14:textId="0A464A43" w:rsidR="00A87140" w:rsidRDefault="00103FE0" w:rsidP="007B6AF3">
      <w:pPr>
        <w:rPr>
          <w:rFonts w:ascii="Poppins" w:hAnsi="Poppins" w:cs="Poppins"/>
          <w:sz w:val="28"/>
          <w:szCs w:val="28"/>
        </w:rPr>
      </w:pPr>
      <w:r>
        <w:rPr>
          <w:rFonts w:ascii="Poppins" w:hAnsi="Poppins" w:cs="Poppins"/>
          <w:sz w:val="28"/>
          <w:szCs w:val="28"/>
        </w:rPr>
        <w:t>SO THE ELECTRIC POTENTIAL DUE TO A DIPOLE COMES OUT TO BE</w:t>
      </w:r>
    </w:p>
    <w:p w14:paraId="1FB27E56" w14:textId="78985D3A" w:rsidR="00103FE0" w:rsidRDefault="00103FE0" w:rsidP="007B6AF3">
      <w:pPr>
        <w:rPr>
          <w:rFonts w:ascii="Poppins" w:hAnsi="Poppins" w:cs="Poppins"/>
          <w:sz w:val="28"/>
          <w:szCs w:val="28"/>
        </w:rPr>
      </w:pPr>
      <m:oMath>
        <m:eqArr>
          <m:eqArrPr>
            <m:ctrlPr>
              <w:rPr>
                <w:rFonts w:ascii="Cambria Math" w:hAnsi="Cambria Math" w:cs="Poppins"/>
                <w:sz w:val="28"/>
                <w:szCs w:val="28"/>
              </w:rPr>
            </m:ctrlPr>
          </m:eqArrPr>
          <m:e>
            <m:r>
              <w:rPr>
                <w:rFonts w:ascii="Cambria Math" w:hAnsi="Cambria Math" w:cs="Poppins"/>
                <w:sz w:val="28"/>
                <w:szCs w:val="28"/>
              </w:rPr>
              <m:t>V</m:t>
            </m:r>
            <m:r>
              <w:rPr>
                <w:rFonts w:ascii="Cambria Math" w:hAnsi="Cambria Math" w:cs="Poppins"/>
                <w:sz w:val="28"/>
                <w:szCs w:val="28"/>
                <w:highlight w:val="yellow"/>
              </w:rPr>
              <m:t>=</m:t>
            </m:r>
            <m:f>
              <m:fPr>
                <m:ctrlPr>
                  <w:rPr>
                    <w:rFonts w:ascii="Cambria Math" w:hAnsi="Cambria Math" w:cs="Poppins"/>
                    <w:sz w:val="28"/>
                    <w:szCs w:val="28"/>
                    <w:highlight w:val="yellow"/>
                  </w:rPr>
                </m:ctrlPr>
              </m:fPr>
              <m:num>
                <m:r>
                  <w:rPr>
                    <w:rFonts w:ascii="Cambria Math" w:hAnsi="Cambria Math" w:cs="Poppins"/>
                    <w:sz w:val="28"/>
                    <w:szCs w:val="28"/>
                    <w:highlight w:val="yellow"/>
                  </w:rPr>
                  <m:t>1</m:t>
                </m:r>
              </m:num>
              <m:den>
                <m:r>
                  <w:rPr>
                    <w:rFonts w:ascii="Cambria Math" w:hAnsi="Cambria Math" w:cs="Poppins"/>
                    <w:sz w:val="28"/>
                    <w:szCs w:val="28"/>
                    <w:highlight w:val="yellow"/>
                  </w:rPr>
                  <m:t>4π</m:t>
                </m:r>
                <m:sSub>
                  <m:sSubPr>
                    <m:ctrlPr>
                      <w:rPr>
                        <w:rFonts w:ascii="Cambria Math" w:hAnsi="Cambria Math" w:cs="Poppins"/>
                        <w:sz w:val="28"/>
                        <w:szCs w:val="28"/>
                        <w:highlight w:val="yellow"/>
                      </w:rPr>
                    </m:ctrlPr>
                  </m:sSubPr>
                  <m:e>
                    <m:r>
                      <w:rPr>
                        <w:rFonts w:ascii="Cambria Math" w:hAnsi="Cambria Math" w:cs="Poppins"/>
                        <w:sz w:val="28"/>
                        <w:szCs w:val="28"/>
                        <w:highlight w:val="yellow"/>
                      </w:rPr>
                      <m:t>ε</m:t>
                    </m:r>
                  </m:e>
                  <m:sub>
                    <m:r>
                      <w:rPr>
                        <w:rFonts w:ascii="Cambria Math" w:hAnsi="Cambria Math" w:cs="Poppins"/>
                        <w:sz w:val="28"/>
                        <w:szCs w:val="28"/>
                        <w:highlight w:val="yellow"/>
                      </w:rPr>
                      <m:t>0</m:t>
                    </m:r>
                  </m:sub>
                </m:sSub>
              </m:den>
            </m:f>
            <m:r>
              <m:rPr>
                <m:nor/>
              </m:rPr>
              <w:rPr>
                <w:rFonts w:ascii="Poppins" w:hAnsi="Poppins" w:cs="Poppins"/>
                <w:sz w:val="28"/>
                <w:szCs w:val="28"/>
                <w:highlight w:val="yellow"/>
              </w:rPr>
              <m:t xml:space="preserve"> </m:t>
            </m:r>
            <m:f>
              <m:fPr>
                <m:ctrlPr>
                  <w:rPr>
                    <w:rFonts w:ascii="Cambria Math" w:hAnsi="Cambria Math" w:cs="Poppins"/>
                    <w:i/>
                    <w:sz w:val="28"/>
                    <w:szCs w:val="28"/>
                    <w:highlight w:val="yellow"/>
                  </w:rPr>
                </m:ctrlPr>
              </m:fPr>
              <m:num>
                <m:r>
                  <m:rPr>
                    <m:nor/>
                  </m:rPr>
                  <w:rPr>
                    <w:rFonts w:ascii="Cambria Math" w:hAnsi="Poppins" w:cs="Poppins"/>
                    <w:sz w:val="28"/>
                    <w:szCs w:val="28"/>
                    <w:highlight w:val="yellow"/>
                  </w:rPr>
                  <m:t>p</m:t>
                </m:r>
                <m:func>
                  <m:funcPr>
                    <m:ctrlPr>
                      <w:rPr>
                        <w:rFonts w:ascii="Cambria Math" w:hAnsi="Cambria Math" w:cs="Poppins"/>
                        <w:i/>
                        <w:sz w:val="28"/>
                        <w:szCs w:val="28"/>
                        <w:highlight w:val="yellow"/>
                      </w:rPr>
                    </m:ctrlPr>
                  </m:funcPr>
                  <m:fName>
                    <m:r>
                      <m:rPr>
                        <m:sty m:val="p"/>
                      </m:rPr>
                      <w:rPr>
                        <w:rFonts w:ascii="Cambria Math" w:hAnsi="Cambria Math" w:cs="Poppins"/>
                        <w:sz w:val="28"/>
                        <w:szCs w:val="28"/>
                        <w:highlight w:val="yellow"/>
                      </w:rPr>
                      <m:t>cos</m:t>
                    </m:r>
                  </m:fName>
                  <m:e>
                    <m:r>
                      <w:rPr>
                        <w:rFonts w:ascii="Cambria Math" w:hAnsi="Cambria Math" w:cs="Poppins"/>
                        <w:sz w:val="28"/>
                        <w:szCs w:val="28"/>
                        <w:highlight w:val="yellow"/>
                      </w:rPr>
                      <m:t>θ</m:t>
                    </m:r>
                  </m:e>
                </m:func>
              </m:num>
              <m:den>
                <m:r>
                  <w:rPr>
                    <w:rFonts w:ascii="Cambria Math" w:hAnsi="Cambria Math" w:cs="Poppins"/>
                    <w:sz w:val="28"/>
                    <w:szCs w:val="28"/>
                    <w:highlight w:val="yellow"/>
                  </w:rPr>
                  <m:t>r^2</m:t>
                </m:r>
              </m:den>
            </m:f>
            <m:r>
              <m:rPr>
                <m:nor/>
              </m:rPr>
              <w:rPr>
                <w:rFonts w:ascii="Poppins" w:hAnsi="Poppins" w:cs="Poppins"/>
                <w:sz w:val="28"/>
                <w:szCs w:val="28"/>
              </w:rPr>
              <w:tab/>
            </m:r>
            <m:r>
              <m:rPr>
                <m:nor/>
              </m:rPr>
              <w:rPr>
                <w:rFonts w:ascii="Poppins" w:hAnsi="Poppins" w:cs="Poppins"/>
                <w:sz w:val="28"/>
                <w:szCs w:val="28"/>
              </w:rPr>
              <w:tab/>
            </m:r>
            <m:r>
              <m:rPr>
                <m:nor/>
              </m:rPr>
              <w:rPr>
                <w:rFonts w:ascii="Poppins" w:hAnsi="Poppins" w:cs="Poppins"/>
                <w:sz w:val="28"/>
                <w:szCs w:val="28"/>
              </w:rPr>
              <w:tab/>
            </m:r>
            <m:r>
              <m:rPr>
                <m:nor/>
              </m:rPr>
              <w:rPr>
                <w:rFonts w:ascii="Poppins" w:hAnsi="Poppins" w:cs="Poppins"/>
                <w:sz w:val="28"/>
                <w:szCs w:val="28"/>
              </w:rPr>
              <w:tab/>
            </m:r>
            <m:r>
              <m:rPr>
                <m:nor/>
              </m:rPr>
              <w:rPr>
                <w:rFonts w:ascii="Poppins" w:hAnsi="Poppins" w:cs="Poppins"/>
                <w:sz w:val="28"/>
                <w:szCs w:val="28"/>
              </w:rPr>
              <w:tab/>
            </m:r>
            <m:r>
              <m:rPr>
                <m:nor/>
              </m:rPr>
              <w:rPr>
                <w:rFonts w:ascii="Poppins" w:hAnsi="Poppins" w:cs="Poppins"/>
                <w:sz w:val="28"/>
                <w:szCs w:val="28"/>
              </w:rPr>
              <w:tab/>
            </m:r>
            <m:r>
              <m:rPr>
                <m:nor/>
              </m:rPr>
              <w:rPr>
                <w:rFonts w:ascii="Poppins" w:hAnsi="Poppins" w:cs="Poppins"/>
                <w:sz w:val="28"/>
                <w:szCs w:val="28"/>
              </w:rPr>
              <w:tab/>
            </m:r>
          </m:e>
        </m:eqArr>
      </m:oMath>
      <w:r>
        <w:rPr>
          <w:rFonts w:ascii="Poppins" w:hAnsi="Poppins" w:cs="Poppins"/>
          <w:sz w:val="28"/>
          <w:szCs w:val="28"/>
        </w:rPr>
        <w:t xml:space="preserve">THEREFORE </w:t>
      </w:r>
    </w:p>
    <w:p w14:paraId="083D67EB" w14:textId="36C860F0" w:rsidR="008A2F8D" w:rsidRDefault="008A2F8D" w:rsidP="007B6AF3">
      <w:pPr>
        <w:rPr>
          <w:rFonts w:ascii="Poppins" w:hAnsi="Poppins" w:cs="Poppins"/>
          <w:sz w:val="28"/>
          <w:szCs w:val="28"/>
        </w:rPr>
      </w:pPr>
    </w:p>
    <w:p w14:paraId="403BA45D" w14:textId="4B1D6112" w:rsidR="008A2F8D" w:rsidRDefault="008A2F8D" w:rsidP="007B6AF3">
      <w:pPr>
        <w:rPr>
          <w:rFonts w:ascii="Poppins" w:hAnsi="Poppins" w:cs="Poppins"/>
          <w:sz w:val="28"/>
          <w:szCs w:val="28"/>
        </w:rPr>
      </w:pPr>
    </w:p>
    <w:p w14:paraId="4121CED9" w14:textId="73EBDAF3" w:rsidR="008A2F8D" w:rsidRPr="00B40B9C" w:rsidRDefault="00B40B9C" w:rsidP="00B40B9C">
      <w:pPr>
        <w:pStyle w:val="Heading1"/>
        <w:rPr>
          <w:sz w:val="72"/>
          <w:szCs w:val="72"/>
        </w:rPr>
      </w:pPr>
      <w:r>
        <w:rPr>
          <w:sz w:val="72"/>
          <w:szCs w:val="72"/>
        </w:rPr>
        <w:t>POTENTIAL DIFFERENCE</w:t>
      </w:r>
    </w:p>
    <w:p w14:paraId="37C791D8"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Potential difference is the difference in electric potential between two points. For example, if we take a copper wire, electricity will not flow through it until it is triggered by a potential difference between the two points of the wire. When two negative (-) charges are brought close together, they repel each other due to strong electric potential (a type of potential energy); similarly, when two positive charges (+) are brought together, they repel each other. When a negative (-) and positive (+) charge are brought nearer, they attract one another, allowing a current to flow. This flow of current is due to the potential difference between the two charges. </w:t>
      </w:r>
    </w:p>
    <w:p w14:paraId="7E32CADB"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The SI unit of potential difference is “volt” (V), named after the Italian physicist Alessandro Volta and is measured using an instrument called a voltmeter. When an electric current of one ampere dissipates one watt of power between two points of a conducting wire, the electric potential between those points is considered to be one volt. The dimensional formula of potential difference is </w:t>
      </w:r>
      <w:r w:rsidRPr="008A2F8D">
        <w:rPr>
          <w:rFonts w:ascii="Poppins" w:hAnsi="Poppins" w:cs="Poppins"/>
          <w:color w:val="000000"/>
          <w:sz w:val="28"/>
          <w:szCs w:val="28"/>
        </w:rPr>
        <w:t>[M</w:t>
      </w:r>
      <w:r w:rsidRPr="008A2F8D">
        <w:rPr>
          <w:rFonts w:ascii="Poppins" w:hAnsi="Poppins" w:cs="Poppins"/>
          <w:color w:val="000000"/>
          <w:sz w:val="28"/>
          <w:szCs w:val="28"/>
          <w:vertAlign w:val="superscript"/>
        </w:rPr>
        <w:t>1 </w:t>
      </w:r>
      <w:r w:rsidRPr="008A2F8D">
        <w:rPr>
          <w:rFonts w:ascii="Poppins" w:hAnsi="Poppins" w:cs="Poppins"/>
          <w:color w:val="000000"/>
          <w:sz w:val="28"/>
          <w:szCs w:val="28"/>
        </w:rPr>
        <w:t>L</w:t>
      </w:r>
      <w:r w:rsidRPr="008A2F8D">
        <w:rPr>
          <w:rFonts w:ascii="Poppins" w:hAnsi="Poppins" w:cs="Poppins"/>
          <w:color w:val="000000"/>
          <w:sz w:val="28"/>
          <w:szCs w:val="28"/>
          <w:vertAlign w:val="superscript"/>
        </w:rPr>
        <w:t>2 </w:t>
      </w:r>
      <w:r w:rsidRPr="008A2F8D">
        <w:rPr>
          <w:rFonts w:ascii="Poppins" w:hAnsi="Poppins" w:cs="Poppins"/>
          <w:color w:val="000000"/>
          <w:sz w:val="28"/>
          <w:szCs w:val="28"/>
        </w:rPr>
        <w:t>T</w:t>
      </w:r>
      <w:r w:rsidRPr="008A2F8D">
        <w:rPr>
          <w:rFonts w:ascii="Poppins" w:hAnsi="Poppins" w:cs="Poppins"/>
          <w:color w:val="000000"/>
          <w:sz w:val="28"/>
          <w:szCs w:val="28"/>
          <w:vertAlign w:val="superscript"/>
        </w:rPr>
        <w:t>-3 </w:t>
      </w:r>
      <w:r w:rsidRPr="008A2F8D">
        <w:rPr>
          <w:rFonts w:ascii="Poppins" w:hAnsi="Poppins" w:cs="Poppins"/>
          <w:color w:val="000000"/>
          <w:sz w:val="28"/>
          <w:szCs w:val="28"/>
        </w:rPr>
        <w:t>I</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w:t>
      </w:r>
    </w:p>
    <w:p w14:paraId="7D9D2705" w14:textId="77777777" w:rsidR="008A2F8D" w:rsidRPr="008A2F8D" w:rsidRDefault="008A2F8D" w:rsidP="008A2F8D">
      <w:pPr>
        <w:pStyle w:val="Heading2"/>
        <w:shd w:val="clear" w:color="auto" w:fill="FFFFFF"/>
        <w:spacing w:before="0" w:after="300" w:line="576" w:lineRule="atLeast"/>
        <w:rPr>
          <w:rFonts w:ascii="Poppins" w:hAnsi="Poppins" w:cs="Poppins"/>
          <w:color w:val="3C4852"/>
          <w:sz w:val="28"/>
          <w:szCs w:val="28"/>
        </w:rPr>
      </w:pPr>
      <w:r w:rsidRPr="008A2F8D">
        <w:rPr>
          <w:rFonts w:ascii="Poppins" w:hAnsi="Poppins" w:cs="Poppins"/>
          <w:color w:val="3C4852"/>
          <w:sz w:val="28"/>
          <w:szCs w:val="28"/>
        </w:rPr>
        <w:t>Dimension of Potential Difference</w:t>
      </w:r>
    </w:p>
    <w:p w14:paraId="10EEE793"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The dimension formula for any quantity is the representation that describes the powers to which the fundamental units are raised to get one unit of a derived quantity. It is mostly used to derive relationships between physical quantities, convert one system of units to another and check the accuracy of an equation. </w:t>
      </w:r>
    </w:p>
    <w:p w14:paraId="3836B683"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When calculating dimensional formulas, the base dimensions considered are mass, time, temperature, length and current. Metre, second, ampere, mole, kilogramme, kelvin and candela are taken as fundamental units.</w:t>
      </w:r>
    </w:p>
    <w:p w14:paraId="26049DB4"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As discussed above, the dimension formula for potential difference is given as </w:t>
      </w:r>
      <w:r w:rsidRPr="008A2F8D">
        <w:rPr>
          <w:rFonts w:ascii="Poppins" w:hAnsi="Poppins" w:cs="Poppins"/>
          <w:color w:val="000000"/>
          <w:sz w:val="28"/>
          <w:szCs w:val="28"/>
        </w:rPr>
        <w:t>[</w:t>
      </w:r>
      <w:r w:rsidRPr="008A2F8D">
        <w:rPr>
          <w:rFonts w:ascii="Poppins" w:hAnsi="Poppins" w:cs="Poppins"/>
          <w:color w:val="000000"/>
          <w:sz w:val="28"/>
          <w:szCs w:val="28"/>
          <w:highlight w:val="yellow"/>
        </w:rPr>
        <w:t>M</w:t>
      </w:r>
      <w:r w:rsidRPr="008A2F8D">
        <w:rPr>
          <w:rFonts w:ascii="Poppins" w:hAnsi="Poppins" w:cs="Poppins"/>
          <w:color w:val="000000"/>
          <w:sz w:val="28"/>
          <w:szCs w:val="28"/>
          <w:highlight w:val="yellow"/>
          <w:vertAlign w:val="superscript"/>
        </w:rPr>
        <w:t>1 </w:t>
      </w:r>
      <w:r w:rsidRPr="008A2F8D">
        <w:rPr>
          <w:rFonts w:ascii="Poppins" w:hAnsi="Poppins" w:cs="Poppins"/>
          <w:color w:val="000000"/>
          <w:sz w:val="28"/>
          <w:szCs w:val="28"/>
          <w:highlight w:val="yellow"/>
        </w:rPr>
        <w:t>L</w:t>
      </w:r>
      <w:r w:rsidRPr="008A2F8D">
        <w:rPr>
          <w:rFonts w:ascii="Poppins" w:hAnsi="Poppins" w:cs="Poppins"/>
          <w:color w:val="000000"/>
          <w:sz w:val="28"/>
          <w:szCs w:val="28"/>
          <w:highlight w:val="yellow"/>
          <w:vertAlign w:val="superscript"/>
        </w:rPr>
        <w:t>2 </w:t>
      </w:r>
      <w:r w:rsidRPr="008A2F8D">
        <w:rPr>
          <w:rFonts w:ascii="Poppins" w:hAnsi="Poppins" w:cs="Poppins"/>
          <w:color w:val="000000"/>
          <w:sz w:val="28"/>
          <w:szCs w:val="28"/>
          <w:highlight w:val="yellow"/>
        </w:rPr>
        <w:t>T</w:t>
      </w:r>
      <w:r w:rsidRPr="008A2F8D">
        <w:rPr>
          <w:rFonts w:ascii="Poppins" w:hAnsi="Poppins" w:cs="Poppins"/>
          <w:color w:val="000000"/>
          <w:sz w:val="28"/>
          <w:szCs w:val="28"/>
          <w:highlight w:val="yellow"/>
          <w:vertAlign w:val="superscript"/>
        </w:rPr>
        <w:t>-3 </w:t>
      </w:r>
      <w:r w:rsidRPr="008A2F8D">
        <w:rPr>
          <w:rFonts w:ascii="Poppins" w:hAnsi="Poppins" w:cs="Poppins"/>
          <w:color w:val="000000"/>
          <w:sz w:val="28"/>
          <w:szCs w:val="28"/>
          <w:highlight w:val="yellow"/>
        </w:rPr>
        <w:t>I</w:t>
      </w:r>
      <w:r w:rsidRPr="008A2F8D">
        <w:rPr>
          <w:rFonts w:ascii="Poppins" w:hAnsi="Poppins" w:cs="Poppins"/>
          <w:color w:val="000000"/>
          <w:sz w:val="28"/>
          <w:szCs w:val="28"/>
          <w:highlight w:val="yellow"/>
          <w:vertAlign w:val="superscript"/>
        </w:rPr>
        <w:t>-1</w:t>
      </w:r>
      <w:r w:rsidRPr="008A2F8D">
        <w:rPr>
          <w:rFonts w:ascii="Poppins" w:hAnsi="Poppins" w:cs="Poppins"/>
          <w:color w:val="000000"/>
          <w:sz w:val="28"/>
          <w:szCs w:val="28"/>
          <w:highlight w:val="yellow"/>
        </w:rPr>
        <w:t>],</w:t>
      </w:r>
      <w:r w:rsidRPr="008A2F8D">
        <w:rPr>
          <w:rFonts w:ascii="Poppins" w:hAnsi="Poppins" w:cs="Poppins"/>
          <w:color w:val="000000"/>
          <w:sz w:val="28"/>
          <w:szCs w:val="28"/>
        </w:rPr>
        <w:t> </w:t>
      </w:r>
      <w:r w:rsidRPr="008A2F8D">
        <w:rPr>
          <w:rFonts w:ascii="Poppins" w:hAnsi="Poppins" w:cs="Poppins"/>
          <w:color w:val="3C4852"/>
          <w:sz w:val="28"/>
          <w:szCs w:val="28"/>
        </w:rPr>
        <w:t>where, </w:t>
      </w:r>
    </w:p>
    <w:p w14:paraId="1A22BB44" w14:textId="77777777" w:rsidR="008A2F8D" w:rsidRPr="008A2F8D" w:rsidRDefault="008A2F8D" w:rsidP="00305392">
      <w:pPr>
        <w:pStyle w:val="NormalWeb"/>
        <w:numPr>
          <w:ilvl w:val="0"/>
          <w:numId w:val="110"/>
        </w:numPr>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M = Mass in kilogrammes</w:t>
      </w:r>
    </w:p>
    <w:p w14:paraId="4176CE02" w14:textId="77777777" w:rsidR="008A2F8D" w:rsidRPr="008A2F8D" w:rsidRDefault="008A2F8D" w:rsidP="00305392">
      <w:pPr>
        <w:pStyle w:val="NormalWeb"/>
        <w:numPr>
          <w:ilvl w:val="0"/>
          <w:numId w:val="110"/>
        </w:numPr>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L = Length of the wire</w:t>
      </w:r>
    </w:p>
    <w:p w14:paraId="05CA064F" w14:textId="77777777" w:rsidR="008A2F8D" w:rsidRPr="008A2F8D" w:rsidRDefault="008A2F8D" w:rsidP="00305392">
      <w:pPr>
        <w:pStyle w:val="NormalWeb"/>
        <w:numPr>
          <w:ilvl w:val="0"/>
          <w:numId w:val="110"/>
        </w:numPr>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T = Time in seconds</w:t>
      </w:r>
    </w:p>
    <w:p w14:paraId="3260C789" w14:textId="77777777" w:rsidR="008A2F8D" w:rsidRPr="008A2F8D" w:rsidRDefault="008A2F8D" w:rsidP="00305392">
      <w:pPr>
        <w:pStyle w:val="NormalWeb"/>
        <w:numPr>
          <w:ilvl w:val="0"/>
          <w:numId w:val="110"/>
        </w:numPr>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I = Current in amperes</w:t>
      </w:r>
    </w:p>
    <w:p w14:paraId="45D3AD82"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Let us see how the dimension of potential difference is derived using base dimensions and fundamental units. </w:t>
      </w:r>
    </w:p>
    <w:p w14:paraId="64B42CCA"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The potential difference or voltage, is defined as the amount of external work necessary to transfer a charge from one place to another in an electric field. It can be written as </w:t>
      </w:r>
    </w:p>
    <w:p w14:paraId="6F27360B"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Potential difference = work done × [charge]</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 (1)</w:t>
      </w:r>
    </w:p>
    <w:p w14:paraId="4E513D14"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Since work done = force (m × a) × displacement ….. (2)</w:t>
      </w:r>
    </w:p>
    <w:p w14:paraId="1DA1167D"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The dimensional formula for mass, displacement, and acceleration can be written as:</w:t>
      </w:r>
    </w:p>
    <w:p w14:paraId="47E8744E"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Mass = </w:t>
      </w:r>
      <w:r w:rsidRPr="008A2F8D">
        <w:rPr>
          <w:rFonts w:ascii="Poppins" w:hAnsi="Poppins" w:cs="Poppins"/>
          <w:color w:val="000000"/>
          <w:sz w:val="28"/>
          <w:szCs w:val="28"/>
        </w:rPr>
        <w:t>[M</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 (3)</w:t>
      </w:r>
    </w:p>
    <w:p w14:paraId="3BC2A556"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Displacement = </w:t>
      </w:r>
      <w:r w:rsidRPr="008A2F8D">
        <w:rPr>
          <w:rFonts w:ascii="Poppins" w:hAnsi="Poppins" w:cs="Poppins"/>
          <w:color w:val="000000"/>
          <w:sz w:val="28"/>
          <w:szCs w:val="28"/>
        </w:rPr>
        <w:t>[M</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 (4)</w:t>
      </w:r>
    </w:p>
    <w:p w14:paraId="354D9548"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Acceleration =</w:t>
      </w:r>
      <w:r w:rsidRPr="008A2F8D">
        <w:rPr>
          <w:rFonts w:ascii="Poppins" w:hAnsi="Poppins" w:cs="Poppins"/>
          <w:color w:val="000000"/>
          <w:sz w:val="28"/>
          <w:szCs w:val="28"/>
        </w:rPr>
        <w:t> [M</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-2</w:t>
      </w:r>
      <w:r w:rsidRPr="008A2F8D">
        <w:rPr>
          <w:rFonts w:ascii="Poppins" w:hAnsi="Poppins" w:cs="Poppins"/>
          <w:color w:val="000000"/>
          <w:sz w:val="28"/>
          <w:szCs w:val="28"/>
        </w:rPr>
        <w:t>] ….. (5)</w:t>
      </w:r>
    </w:p>
    <w:p w14:paraId="7C64B81B"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After substituting equations (3), (4) and (5) in equation (2), we get,</w:t>
      </w:r>
    </w:p>
    <w:p w14:paraId="3EF7D28E"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Work done =</w:t>
      </w:r>
      <w:r w:rsidRPr="008A2F8D">
        <w:rPr>
          <w:rFonts w:ascii="Poppins" w:hAnsi="Poppins" w:cs="Poppins"/>
          <w:color w:val="000000"/>
          <w:sz w:val="28"/>
          <w:szCs w:val="28"/>
        </w:rPr>
        <w:t> [M</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 [M</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-2</w:t>
      </w:r>
      <w:r w:rsidRPr="008A2F8D">
        <w:rPr>
          <w:rFonts w:ascii="Poppins" w:hAnsi="Poppins" w:cs="Poppins"/>
          <w:color w:val="000000"/>
          <w:sz w:val="28"/>
          <w:szCs w:val="28"/>
        </w:rPr>
        <w:t>] × [M</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0</w:t>
      </w:r>
      <w:r w:rsidRPr="008A2F8D">
        <w:rPr>
          <w:rFonts w:ascii="Poppins" w:hAnsi="Poppins" w:cs="Poppins"/>
          <w:color w:val="000000"/>
          <w:sz w:val="28"/>
          <w:szCs w:val="28"/>
        </w:rPr>
        <w:t>]</w:t>
      </w:r>
    </w:p>
    <w:p w14:paraId="4455570B"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Therefore dimensions for work done </w:t>
      </w:r>
      <w:r w:rsidRPr="008A2F8D">
        <w:rPr>
          <w:rFonts w:ascii="Poppins" w:hAnsi="Poppins" w:cs="Poppins"/>
          <w:color w:val="000000"/>
          <w:sz w:val="28"/>
          <w:szCs w:val="28"/>
        </w:rPr>
        <w:t>= [M</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2</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-2</w:t>
      </w:r>
      <w:r w:rsidRPr="008A2F8D">
        <w:rPr>
          <w:rFonts w:ascii="Poppins" w:hAnsi="Poppins" w:cs="Poppins"/>
          <w:color w:val="000000"/>
          <w:sz w:val="28"/>
          <w:szCs w:val="28"/>
        </w:rPr>
        <w:t>] ….. (6)</w:t>
      </w:r>
    </w:p>
    <w:p w14:paraId="18F92973"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We know that charge = current × time and we can write it as:</w:t>
      </w:r>
    </w:p>
    <w:p w14:paraId="29B7DC32"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Charge =</w:t>
      </w:r>
      <w:r w:rsidRPr="008A2F8D">
        <w:rPr>
          <w:rFonts w:ascii="Poppins" w:hAnsi="Poppins" w:cs="Poppins"/>
          <w:color w:val="000000"/>
          <w:sz w:val="28"/>
          <w:szCs w:val="28"/>
        </w:rPr>
        <w:t> [M</w:t>
      </w:r>
      <w:r w:rsidRPr="008A2F8D">
        <w:rPr>
          <w:rFonts w:ascii="Poppins" w:hAnsi="Poppins" w:cs="Poppins"/>
          <w:color w:val="000000"/>
          <w:sz w:val="28"/>
          <w:szCs w:val="28"/>
          <w:vertAlign w:val="superscript"/>
        </w:rPr>
        <w:t>0 </w:t>
      </w:r>
      <w:r w:rsidRPr="008A2F8D">
        <w:rPr>
          <w:rFonts w:ascii="Poppins" w:hAnsi="Poppins" w:cs="Poppins"/>
          <w:color w:val="000000"/>
          <w:sz w:val="28"/>
          <w:szCs w:val="28"/>
        </w:rPr>
        <w:t>L</w:t>
      </w:r>
      <w:r w:rsidRPr="008A2F8D">
        <w:rPr>
          <w:rFonts w:ascii="Poppins" w:hAnsi="Poppins" w:cs="Poppins"/>
          <w:color w:val="000000"/>
          <w:sz w:val="28"/>
          <w:szCs w:val="28"/>
          <w:vertAlign w:val="superscript"/>
        </w:rPr>
        <w:t>0 </w:t>
      </w:r>
      <w:r w:rsidRPr="008A2F8D">
        <w:rPr>
          <w:rFonts w:ascii="Poppins" w:hAnsi="Poppins" w:cs="Poppins"/>
          <w:color w:val="000000"/>
          <w:sz w:val="28"/>
          <w:szCs w:val="28"/>
        </w:rPr>
        <w:t>T</w:t>
      </w:r>
      <w:r w:rsidRPr="008A2F8D">
        <w:rPr>
          <w:rFonts w:ascii="Poppins" w:hAnsi="Poppins" w:cs="Poppins"/>
          <w:color w:val="000000"/>
          <w:sz w:val="28"/>
          <w:szCs w:val="28"/>
          <w:vertAlign w:val="superscript"/>
        </w:rPr>
        <w:t>1 </w:t>
      </w:r>
      <w:r w:rsidRPr="008A2F8D">
        <w:rPr>
          <w:rFonts w:ascii="Poppins" w:hAnsi="Poppins" w:cs="Poppins"/>
          <w:color w:val="000000"/>
          <w:sz w:val="28"/>
          <w:szCs w:val="28"/>
        </w:rPr>
        <w:t>I</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 (7)</w:t>
      </w:r>
    </w:p>
    <w:p w14:paraId="0D874594"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Now substitute equation (6) and (7) into (1), we get</w:t>
      </w:r>
    </w:p>
    <w:p w14:paraId="19850952"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Potential difference =</w:t>
      </w:r>
      <w:r w:rsidRPr="008A2F8D">
        <w:rPr>
          <w:rFonts w:ascii="Poppins" w:hAnsi="Poppins" w:cs="Poppins"/>
          <w:color w:val="000000"/>
          <w:sz w:val="28"/>
          <w:szCs w:val="28"/>
        </w:rPr>
        <w:t> [M</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L</w:t>
      </w:r>
      <w:r w:rsidRPr="008A2F8D">
        <w:rPr>
          <w:rFonts w:ascii="Poppins" w:hAnsi="Poppins" w:cs="Poppins"/>
          <w:color w:val="000000"/>
          <w:sz w:val="28"/>
          <w:szCs w:val="28"/>
          <w:vertAlign w:val="superscript"/>
        </w:rPr>
        <w:t>2</w:t>
      </w:r>
      <w:r w:rsidRPr="008A2F8D">
        <w:rPr>
          <w:rFonts w:ascii="Poppins" w:hAnsi="Poppins" w:cs="Poppins"/>
          <w:color w:val="000000"/>
          <w:sz w:val="28"/>
          <w:szCs w:val="28"/>
        </w:rPr>
        <w:t> T</w:t>
      </w:r>
      <w:r w:rsidRPr="008A2F8D">
        <w:rPr>
          <w:rFonts w:ascii="Poppins" w:hAnsi="Poppins" w:cs="Poppins"/>
          <w:color w:val="000000"/>
          <w:sz w:val="28"/>
          <w:szCs w:val="28"/>
          <w:vertAlign w:val="superscript"/>
        </w:rPr>
        <w:t>-2</w:t>
      </w:r>
      <w:r w:rsidRPr="008A2F8D">
        <w:rPr>
          <w:rFonts w:ascii="Poppins" w:hAnsi="Poppins" w:cs="Poppins"/>
          <w:color w:val="000000"/>
          <w:sz w:val="28"/>
          <w:szCs w:val="28"/>
        </w:rPr>
        <w:t>] × [M</w:t>
      </w:r>
      <w:r w:rsidRPr="008A2F8D">
        <w:rPr>
          <w:rFonts w:ascii="Poppins" w:hAnsi="Poppins" w:cs="Poppins"/>
          <w:color w:val="000000"/>
          <w:sz w:val="28"/>
          <w:szCs w:val="28"/>
          <w:vertAlign w:val="superscript"/>
        </w:rPr>
        <w:t>0 </w:t>
      </w:r>
      <w:r w:rsidRPr="008A2F8D">
        <w:rPr>
          <w:rFonts w:ascii="Poppins" w:hAnsi="Poppins" w:cs="Poppins"/>
          <w:color w:val="000000"/>
          <w:sz w:val="28"/>
          <w:szCs w:val="28"/>
        </w:rPr>
        <w:t>L</w:t>
      </w:r>
      <w:r w:rsidRPr="008A2F8D">
        <w:rPr>
          <w:rFonts w:ascii="Poppins" w:hAnsi="Poppins" w:cs="Poppins"/>
          <w:color w:val="000000"/>
          <w:sz w:val="28"/>
          <w:szCs w:val="28"/>
          <w:vertAlign w:val="superscript"/>
        </w:rPr>
        <w:t>0 </w:t>
      </w:r>
      <w:r w:rsidRPr="008A2F8D">
        <w:rPr>
          <w:rFonts w:ascii="Poppins" w:hAnsi="Poppins" w:cs="Poppins"/>
          <w:color w:val="000000"/>
          <w:sz w:val="28"/>
          <w:szCs w:val="28"/>
        </w:rPr>
        <w:t>T</w:t>
      </w:r>
      <w:r w:rsidRPr="008A2F8D">
        <w:rPr>
          <w:rFonts w:ascii="Poppins" w:hAnsi="Poppins" w:cs="Poppins"/>
          <w:color w:val="000000"/>
          <w:sz w:val="28"/>
          <w:szCs w:val="28"/>
          <w:vertAlign w:val="superscript"/>
        </w:rPr>
        <w:t>1 </w:t>
      </w:r>
      <w:r w:rsidRPr="008A2F8D">
        <w:rPr>
          <w:rFonts w:ascii="Poppins" w:hAnsi="Poppins" w:cs="Poppins"/>
          <w:color w:val="000000"/>
          <w:sz w:val="28"/>
          <w:szCs w:val="28"/>
        </w:rPr>
        <w:t>I</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 [M</w:t>
      </w:r>
      <w:r w:rsidRPr="008A2F8D">
        <w:rPr>
          <w:rFonts w:ascii="Poppins" w:hAnsi="Poppins" w:cs="Poppins"/>
          <w:color w:val="000000"/>
          <w:sz w:val="28"/>
          <w:szCs w:val="28"/>
          <w:vertAlign w:val="superscript"/>
        </w:rPr>
        <w:t>1 </w:t>
      </w:r>
      <w:r w:rsidRPr="008A2F8D">
        <w:rPr>
          <w:rFonts w:ascii="Poppins" w:hAnsi="Poppins" w:cs="Poppins"/>
          <w:color w:val="000000"/>
          <w:sz w:val="28"/>
          <w:szCs w:val="28"/>
        </w:rPr>
        <w:t>L</w:t>
      </w:r>
      <w:r w:rsidRPr="008A2F8D">
        <w:rPr>
          <w:rFonts w:ascii="Poppins" w:hAnsi="Poppins" w:cs="Poppins"/>
          <w:color w:val="000000"/>
          <w:sz w:val="28"/>
          <w:szCs w:val="28"/>
          <w:vertAlign w:val="superscript"/>
        </w:rPr>
        <w:t>2 </w:t>
      </w:r>
      <w:r w:rsidRPr="008A2F8D">
        <w:rPr>
          <w:rFonts w:ascii="Poppins" w:hAnsi="Poppins" w:cs="Poppins"/>
          <w:color w:val="000000"/>
          <w:sz w:val="28"/>
          <w:szCs w:val="28"/>
        </w:rPr>
        <w:t>T</w:t>
      </w:r>
      <w:r w:rsidRPr="008A2F8D">
        <w:rPr>
          <w:rFonts w:ascii="Poppins" w:hAnsi="Poppins" w:cs="Poppins"/>
          <w:color w:val="000000"/>
          <w:sz w:val="28"/>
          <w:szCs w:val="28"/>
          <w:vertAlign w:val="superscript"/>
        </w:rPr>
        <w:t>-3 </w:t>
      </w:r>
      <w:r w:rsidRPr="008A2F8D">
        <w:rPr>
          <w:rFonts w:ascii="Poppins" w:hAnsi="Poppins" w:cs="Poppins"/>
          <w:color w:val="000000"/>
          <w:sz w:val="28"/>
          <w:szCs w:val="28"/>
        </w:rPr>
        <w:t>I</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w:t>
      </w:r>
    </w:p>
    <w:p w14:paraId="1FC35E5D" w14:textId="77777777" w:rsidR="008A2F8D" w:rsidRPr="008A2F8D" w:rsidRDefault="008A2F8D" w:rsidP="008A2F8D">
      <w:pPr>
        <w:pStyle w:val="NormalWeb"/>
        <w:shd w:val="clear" w:color="auto" w:fill="FFFFFF"/>
        <w:spacing w:before="0" w:beforeAutospacing="0" w:after="0" w:afterAutospacing="0"/>
        <w:jc w:val="both"/>
        <w:rPr>
          <w:rFonts w:ascii="Poppins" w:hAnsi="Poppins" w:cs="Poppins"/>
          <w:color w:val="3C4852"/>
          <w:sz w:val="28"/>
          <w:szCs w:val="28"/>
        </w:rPr>
      </w:pPr>
      <w:r w:rsidRPr="008A2F8D">
        <w:rPr>
          <w:rFonts w:ascii="Poppins" w:hAnsi="Poppins" w:cs="Poppins"/>
          <w:color w:val="3C4852"/>
          <w:sz w:val="28"/>
          <w:szCs w:val="28"/>
        </w:rPr>
        <w:t>Therefore, the dimension of potential difference is represented as</w:t>
      </w:r>
      <w:r w:rsidRPr="008A2F8D">
        <w:rPr>
          <w:rFonts w:ascii="Poppins" w:hAnsi="Poppins" w:cs="Poppins"/>
          <w:color w:val="000000"/>
          <w:sz w:val="28"/>
          <w:szCs w:val="28"/>
        </w:rPr>
        <w:t> [M</w:t>
      </w:r>
      <w:r w:rsidRPr="008A2F8D">
        <w:rPr>
          <w:rFonts w:ascii="Poppins" w:hAnsi="Poppins" w:cs="Poppins"/>
          <w:color w:val="000000"/>
          <w:sz w:val="28"/>
          <w:szCs w:val="28"/>
          <w:vertAlign w:val="superscript"/>
        </w:rPr>
        <w:t>1 </w:t>
      </w:r>
      <w:r w:rsidRPr="008A2F8D">
        <w:rPr>
          <w:rFonts w:ascii="Poppins" w:hAnsi="Poppins" w:cs="Poppins"/>
          <w:color w:val="000000"/>
          <w:sz w:val="28"/>
          <w:szCs w:val="28"/>
        </w:rPr>
        <w:t>L</w:t>
      </w:r>
      <w:r w:rsidRPr="008A2F8D">
        <w:rPr>
          <w:rFonts w:ascii="Poppins" w:hAnsi="Poppins" w:cs="Poppins"/>
          <w:color w:val="000000"/>
          <w:sz w:val="28"/>
          <w:szCs w:val="28"/>
          <w:vertAlign w:val="superscript"/>
        </w:rPr>
        <w:t>2 </w:t>
      </w:r>
      <w:r w:rsidRPr="008A2F8D">
        <w:rPr>
          <w:rFonts w:ascii="Poppins" w:hAnsi="Poppins" w:cs="Poppins"/>
          <w:color w:val="000000"/>
          <w:sz w:val="28"/>
          <w:szCs w:val="28"/>
        </w:rPr>
        <w:t>T</w:t>
      </w:r>
      <w:r w:rsidRPr="008A2F8D">
        <w:rPr>
          <w:rFonts w:ascii="Poppins" w:hAnsi="Poppins" w:cs="Poppins"/>
          <w:color w:val="000000"/>
          <w:sz w:val="28"/>
          <w:szCs w:val="28"/>
          <w:vertAlign w:val="superscript"/>
        </w:rPr>
        <w:t>-3 </w:t>
      </w:r>
      <w:r w:rsidRPr="008A2F8D">
        <w:rPr>
          <w:rFonts w:ascii="Poppins" w:hAnsi="Poppins" w:cs="Poppins"/>
          <w:color w:val="000000"/>
          <w:sz w:val="28"/>
          <w:szCs w:val="28"/>
        </w:rPr>
        <w:t>I</w:t>
      </w:r>
      <w:r w:rsidRPr="008A2F8D">
        <w:rPr>
          <w:rFonts w:ascii="Poppins" w:hAnsi="Poppins" w:cs="Poppins"/>
          <w:color w:val="000000"/>
          <w:sz w:val="28"/>
          <w:szCs w:val="28"/>
          <w:vertAlign w:val="superscript"/>
        </w:rPr>
        <w:t>-1</w:t>
      </w:r>
      <w:r w:rsidRPr="008A2F8D">
        <w:rPr>
          <w:rFonts w:ascii="Poppins" w:hAnsi="Poppins" w:cs="Poppins"/>
          <w:color w:val="000000"/>
          <w:sz w:val="28"/>
          <w:szCs w:val="28"/>
        </w:rPr>
        <w:t>] </w:t>
      </w:r>
    </w:p>
    <w:p w14:paraId="2507EBE1" w14:textId="77777777" w:rsidR="008A2F8D" w:rsidRPr="008A2F8D" w:rsidRDefault="008A2F8D" w:rsidP="008A2F8D">
      <w:pPr>
        <w:pStyle w:val="Heading3"/>
        <w:shd w:val="clear" w:color="auto" w:fill="FFFFFF"/>
        <w:spacing w:before="0" w:after="300" w:line="360" w:lineRule="atLeast"/>
        <w:rPr>
          <w:rFonts w:ascii="Poppins" w:hAnsi="Poppins" w:cs="Poppins"/>
          <w:color w:val="3C4852"/>
          <w:sz w:val="28"/>
          <w:szCs w:val="28"/>
        </w:rPr>
      </w:pPr>
      <w:r w:rsidRPr="008A2F8D">
        <w:rPr>
          <w:rFonts w:ascii="Poppins" w:hAnsi="Poppins" w:cs="Poppins"/>
          <w:color w:val="3C4852"/>
          <w:sz w:val="28"/>
          <w:szCs w:val="28"/>
          <w:highlight w:val="yellow"/>
        </w:rPr>
        <w:t>Difference Between Electric Potential and Potential Difference</w:t>
      </w:r>
    </w:p>
    <w:p w14:paraId="3BF0E544"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The electric potential of any charged body describes how much stored energy it has. It is defined as the amount of work required per unit charge to move a charge from infinity to a point in the electric field. The body saves this work in the form of electric potential. The work can be done by the charged entity exerting a repulsive or attractive force on the other charged particles.</w:t>
      </w:r>
    </w:p>
    <w:p w14:paraId="239822F8" w14:textId="77777777" w:rsidR="008A2F8D" w:rsidRPr="008A2F8D" w:rsidRDefault="008A2F8D" w:rsidP="008A2F8D">
      <w:pPr>
        <w:pStyle w:val="NormalWeb"/>
        <w:shd w:val="clear" w:color="auto" w:fill="FFFFFF"/>
        <w:spacing w:before="0" w:beforeAutospacing="0" w:after="0" w:line="360" w:lineRule="atLeast"/>
        <w:rPr>
          <w:rFonts w:ascii="Poppins" w:hAnsi="Poppins" w:cs="Poppins"/>
          <w:color w:val="3C4852"/>
          <w:sz w:val="28"/>
          <w:szCs w:val="28"/>
        </w:rPr>
      </w:pPr>
      <w:r w:rsidRPr="008A2F8D">
        <w:rPr>
          <w:rStyle w:val="Strong"/>
          <w:rFonts w:ascii="Poppins" w:hAnsi="Poppins" w:cs="Poppins"/>
          <w:color w:val="3C4852"/>
          <w:sz w:val="28"/>
          <w:szCs w:val="28"/>
          <w:highlight w:val="yellow"/>
        </w:rPr>
        <w:t>Electric potential = Work done/ Charge =W/Q</w:t>
      </w:r>
    </w:p>
    <w:p w14:paraId="1E823F97"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Here, the work is measured in joules and charge is measured in coulombs. Hence, the unit for electric potential is joules/coulombs or volts.  </w:t>
      </w:r>
    </w:p>
    <w:p w14:paraId="05CE3FE0"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Potential difference is the difference in the electric potential of the two charged bodies. In simple terms, it is the potential developed while performing work to transport a unit charge in coulombs from one point to another in an electric field. Potential difference is measured in joules/coulombs or volts.</w:t>
      </w:r>
    </w:p>
    <w:p w14:paraId="54753ACF" w14:textId="77777777" w:rsidR="008A2F8D" w:rsidRPr="008A2F8D" w:rsidRDefault="008A2F8D" w:rsidP="008A2F8D">
      <w:pPr>
        <w:pStyle w:val="Heading2"/>
        <w:shd w:val="clear" w:color="auto" w:fill="FFFFFF"/>
        <w:spacing w:before="0" w:after="300" w:line="576" w:lineRule="atLeast"/>
        <w:rPr>
          <w:rFonts w:ascii="Poppins" w:hAnsi="Poppins" w:cs="Poppins"/>
          <w:color w:val="3C4852"/>
          <w:sz w:val="28"/>
          <w:szCs w:val="28"/>
        </w:rPr>
      </w:pPr>
      <w:r w:rsidRPr="008A2F8D">
        <w:rPr>
          <w:rFonts w:ascii="Poppins" w:hAnsi="Poppins" w:cs="Poppins"/>
          <w:color w:val="3C4852"/>
          <w:sz w:val="28"/>
          <w:szCs w:val="28"/>
        </w:rPr>
        <w:t>Application of Potential Difference</w:t>
      </w:r>
    </w:p>
    <w:p w14:paraId="305DE726"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 xml:space="preserve">All electrical gadgets use the principle of potential difference in their electric circuits. </w:t>
      </w:r>
      <w:r w:rsidRPr="008A2F8D">
        <w:rPr>
          <w:rFonts w:ascii="Poppins" w:hAnsi="Poppins" w:cs="Poppins"/>
          <w:color w:val="3C4852"/>
          <w:sz w:val="28"/>
          <w:szCs w:val="28"/>
          <w:highlight w:val="yellow"/>
        </w:rPr>
        <w:t>This potential difference can be used to figure out how much energy is available to push the charges around the circuit.</w:t>
      </w:r>
      <w:r w:rsidRPr="008A2F8D">
        <w:rPr>
          <w:rFonts w:ascii="Poppins" w:hAnsi="Poppins" w:cs="Poppins"/>
          <w:color w:val="3C4852"/>
          <w:sz w:val="28"/>
          <w:szCs w:val="28"/>
        </w:rPr>
        <w:t> </w:t>
      </w:r>
    </w:p>
    <w:p w14:paraId="1D796F61"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 xml:space="preserve">The electrical circuits involve the movement of charges between different locations within the electric field. Because a charge with a greater potential has more potential energy and a charge with a lower potential has less, </w:t>
      </w:r>
      <w:r w:rsidRPr="008A2F8D">
        <w:rPr>
          <w:rFonts w:ascii="Poppins" w:hAnsi="Poppins" w:cs="Poppins"/>
          <w:color w:val="3C4852"/>
          <w:sz w:val="28"/>
          <w:szCs w:val="28"/>
          <w:highlight w:val="yellow"/>
        </w:rPr>
        <w:t>work must be done to shift the charge from the higher potential to the lower potential.</w:t>
      </w:r>
      <w:r w:rsidRPr="008A2F8D">
        <w:rPr>
          <w:rFonts w:ascii="Poppins" w:hAnsi="Poppins" w:cs="Poppins"/>
          <w:color w:val="3C4852"/>
          <w:sz w:val="28"/>
          <w:szCs w:val="28"/>
        </w:rPr>
        <w:t> </w:t>
      </w:r>
    </w:p>
    <w:p w14:paraId="56B29628" w14:textId="77777777" w:rsidR="008A2F8D" w:rsidRPr="008A2F8D" w:rsidRDefault="008A2F8D" w:rsidP="008A2F8D">
      <w:pPr>
        <w:pStyle w:val="NormalWeb"/>
        <w:shd w:val="clear" w:color="auto" w:fill="FFFFFF"/>
        <w:spacing w:before="0" w:beforeAutospacing="0" w:line="360" w:lineRule="atLeast"/>
        <w:rPr>
          <w:rFonts w:ascii="Poppins" w:hAnsi="Poppins" w:cs="Poppins"/>
          <w:color w:val="3C4852"/>
          <w:sz w:val="28"/>
          <w:szCs w:val="28"/>
        </w:rPr>
      </w:pPr>
      <w:r w:rsidRPr="008A2F8D">
        <w:rPr>
          <w:rFonts w:ascii="Poppins" w:hAnsi="Poppins" w:cs="Poppins"/>
          <w:color w:val="3C4852"/>
          <w:sz w:val="28"/>
          <w:szCs w:val="28"/>
        </w:rPr>
        <w:t>Electrical appliances either work on direct current (DC) or alternating current (AC). In direct current, the charge flows in one direction, but in alternating current, the charge changes direction on a regular basis. Electrical instruments like mobiles and solar cells work on DC, whereas appliances, such as air-conditioners, generators, or refrigerators, work on AC.</w:t>
      </w:r>
    </w:p>
    <w:p w14:paraId="017B790E" w14:textId="72F9D142" w:rsidR="008A2F8D" w:rsidRDefault="008A2F8D" w:rsidP="007B6AF3">
      <w:pPr>
        <w:rPr>
          <w:rFonts w:ascii="Poppins" w:hAnsi="Poppins" w:cs="Poppins"/>
          <w:sz w:val="28"/>
          <w:szCs w:val="28"/>
        </w:rPr>
      </w:pPr>
    </w:p>
    <w:p w14:paraId="74DDCF9A" w14:textId="7BBF0A62" w:rsidR="00C147B7" w:rsidRPr="00C147B7" w:rsidRDefault="00C147B7" w:rsidP="00C147B7">
      <w:pPr>
        <w:pStyle w:val="Heading1"/>
        <w:rPr>
          <w:sz w:val="56"/>
          <w:szCs w:val="56"/>
        </w:rPr>
      </w:pPr>
      <w:r>
        <w:rPr>
          <w:sz w:val="56"/>
          <w:szCs w:val="56"/>
        </w:rPr>
        <w:t>EQUIPOTENTIAL SURFACE</w:t>
      </w:r>
    </w:p>
    <w:p w14:paraId="77621EB8" w14:textId="77777777" w:rsidR="00C147B7" w:rsidRDefault="00C147B7" w:rsidP="00C147B7">
      <w:pPr>
        <w:pStyle w:val="Heading2"/>
        <w:shd w:val="clear" w:color="auto" w:fill="FFFFFF"/>
        <w:spacing w:before="300" w:after="150" w:line="480" w:lineRule="atLeast"/>
        <w:jc w:val="both"/>
        <w:rPr>
          <w:rFonts w:ascii="Poppins" w:hAnsi="Poppins" w:cs="Poppins"/>
          <w:color w:val="444444"/>
        </w:rPr>
      </w:pPr>
      <w:r>
        <w:rPr>
          <w:rFonts w:ascii="Poppins" w:hAnsi="Poppins" w:cs="Poppins"/>
          <w:color w:val="800080"/>
        </w:rPr>
        <w:t>What Is Equipotential Surface?</w:t>
      </w:r>
    </w:p>
    <w:p w14:paraId="0A418364" w14:textId="77777777" w:rsidR="00C147B7" w:rsidRDefault="00C147B7" w:rsidP="00C147B7">
      <w:pPr>
        <w:pStyle w:val="NormalWeb"/>
        <w:shd w:val="clear" w:color="auto" w:fill="FFFFFF"/>
        <w:spacing w:before="0" w:beforeAutospacing="0" w:after="150" w:afterAutospacing="0" w:line="360" w:lineRule="atLeast"/>
        <w:jc w:val="both"/>
        <w:rPr>
          <w:rFonts w:ascii="Poppins" w:hAnsi="Poppins" w:cs="Poppins"/>
          <w:color w:val="444444"/>
        </w:rPr>
      </w:pPr>
      <w:r>
        <w:rPr>
          <w:rFonts w:ascii="Poppins" w:hAnsi="Poppins" w:cs="Poppins"/>
          <w:color w:val="444444"/>
        </w:rPr>
        <w:t>The surface, the locus of all points at the same potential, is known as the </w:t>
      </w:r>
      <w:r>
        <w:rPr>
          <w:rStyle w:val="Strong"/>
          <w:rFonts w:ascii="Poppins" w:hAnsi="Poppins" w:cs="Poppins"/>
          <w:color w:val="444444"/>
        </w:rPr>
        <w:t>equipotential surface</w:t>
      </w:r>
      <w:r>
        <w:rPr>
          <w:rFonts w:ascii="Poppins" w:hAnsi="Poppins" w:cs="Poppins"/>
          <w:color w:val="444444"/>
        </w:rPr>
        <w:t>. No work is required to move a charge from one point to another on the equipotential surface. In other words, any surface with the same electric potential at every point is termed as an equipotential surface.</w:t>
      </w:r>
    </w:p>
    <w:p w14:paraId="0E5A4143" w14:textId="77777777" w:rsidR="00C147B7" w:rsidRDefault="00C147B7" w:rsidP="00C147B7">
      <w:pPr>
        <w:pStyle w:val="pdf-download-snippet"/>
        <w:shd w:val="clear" w:color="auto" w:fill="FFFFFF"/>
        <w:spacing w:before="0" w:beforeAutospacing="0" w:after="0" w:afterAutospacing="0" w:line="360" w:lineRule="atLeast"/>
        <w:jc w:val="center"/>
        <w:rPr>
          <w:rFonts w:ascii="Poppins" w:hAnsi="Poppins" w:cs="Poppins"/>
          <w:color w:val="444444"/>
        </w:rPr>
      </w:pPr>
      <w:r>
        <w:rPr>
          <w:rFonts w:ascii="Poppins" w:hAnsi="Poppins" w:cs="Poppins"/>
          <w:b/>
          <w:bCs/>
          <w:color w:val="444444"/>
        </w:rPr>
        <w:t>Download Complete Chapter Notes of Electrostatic Potential and Capacitance</w:t>
      </w:r>
      <w:r>
        <w:rPr>
          <w:rFonts w:ascii="Poppins" w:hAnsi="Poppins" w:cs="Poppins"/>
          <w:color w:val="444444"/>
        </w:rPr>
        <w:br/>
      </w:r>
      <w:hyperlink r:id="rId328" w:history="1">
        <w:r>
          <w:rPr>
            <w:rStyle w:val="Hyperlink"/>
            <w:rFonts w:ascii="Poppins" w:hAnsi="Poppins" w:cs="Poppins"/>
            <w:color w:val="FFFFFF"/>
            <w:sz w:val="21"/>
            <w:szCs w:val="21"/>
            <w:bdr w:val="single" w:sz="6" w:space="8" w:color="CCCCCC" w:frame="1"/>
            <w:shd w:val="clear" w:color="auto" w:fill="2B3F84"/>
          </w:rPr>
          <w:t>Download Now</w:t>
        </w:r>
      </w:hyperlink>
    </w:p>
    <w:p w14:paraId="37866814"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Equipotential Points:</w:t>
      </w:r>
      <w:r>
        <w:rPr>
          <w:rFonts w:ascii="Poppins" w:hAnsi="Poppins" w:cs="Poppins"/>
          <w:color w:val="444444"/>
        </w:rPr>
        <w:t> If the points in an </w:t>
      </w:r>
      <w:hyperlink r:id="rId329" w:history="1">
        <w:r>
          <w:rPr>
            <w:rStyle w:val="Hyperlink"/>
            <w:rFonts w:ascii="Poppins" w:hAnsi="Poppins" w:cs="Poppins"/>
            <w:color w:val="8C69FF"/>
          </w:rPr>
          <w:t>electric field</w:t>
        </w:r>
      </w:hyperlink>
      <w:r>
        <w:rPr>
          <w:rFonts w:ascii="Poppins" w:hAnsi="Poppins" w:cs="Poppins"/>
          <w:color w:val="444444"/>
        </w:rPr>
        <w:t> are all at the same electric potential, they are known as the equipotential points. If these points are connected by a line or a curve, it is known as an equipotential line. If such points lie on a surface, it is called an </w:t>
      </w:r>
      <w:r>
        <w:rPr>
          <w:rStyle w:val="Strong"/>
          <w:rFonts w:ascii="Poppins" w:hAnsi="Poppins" w:cs="Poppins"/>
          <w:color w:val="444444"/>
        </w:rPr>
        <w:t>equipotential surface</w:t>
      </w:r>
      <w:r>
        <w:rPr>
          <w:rFonts w:ascii="Poppins" w:hAnsi="Poppins" w:cs="Poppins"/>
          <w:color w:val="444444"/>
        </w:rPr>
        <w:t>. Further, if these points are distributed throughout a space or a volume, it is known as an </w:t>
      </w:r>
      <w:r>
        <w:rPr>
          <w:rStyle w:val="Strong"/>
          <w:rFonts w:ascii="Poppins" w:hAnsi="Poppins" w:cs="Poppins"/>
          <w:color w:val="444444"/>
        </w:rPr>
        <w:t>equipotential volume</w:t>
      </w:r>
      <w:r>
        <w:rPr>
          <w:rFonts w:ascii="Poppins" w:hAnsi="Poppins" w:cs="Poppins"/>
          <w:color w:val="444444"/>
        </w:rPr>
        <w:t>.</w:t>
      </w:r>
    </w:p>
    <w:p w14:paraId="3A539EB5" w14:textId="18D48D59"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4758E3E4" wp14:editId="4C5FF8B1">
            <wp:extent cx="7146290" cy="3685540"/>
            <wp:effectExtent l="0" t="0" r="0" b="0"/>
            <wp:docPr id="152" name="Picture 152" descr="Equipotential Su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quipotential Surfa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7146290" cy="3685540"/>
                    </a:xfrm>
                    <a:prstGeom prst="rect">
                      <a:avLst/>
                    </a:prstGeom>
                    <a:noFill/>
                    <a:ln>
                      <a:noFill/>
                    </a:ln>
                  </pic:spPr>
                </pic:pic>
              </a:graphicData>
            </a:graphic>
          </wp:inline>
        </w:drawing>
      </w:r>
    </w:p>
    <w:p w14:paraId="34FC5E9F" w14:textId="77777777" w:rsidR="00C147B7" w:rsidRDefault="00C147B7" w:rsidP="00C147B7">
      <w:pPr>
        <w:pStyle w:val="Heading3"/>
        <w:shd w:val="clear" w:color="auto" w:fill="FFFFFF"/>
        <w:spacing w:before="300" w:after="150" w:line="420" w:lineRule="atLeast"/>
        <w:rPr>
          <w:rFonts w:ascii="Poppins" w:hAnsi="Poppins" w:cs="Poppins"/>
          <w:color w:val="444444"/>
          <w:sz w:val="30"/>
          <w:szCs w:val="30"/>
        </w:rPr>
      </w:pPr>
      <w:bookmarkStart w:id="43" w:name="Work-Done-in-Equipotential-Surface"/>
      <w:bookmarkEnd w:id="43"/>
      <w:r>
        <w:rPr>
          <w:rFonts w:ascii="Poppins" w:hAnsi="Poppins" w:cs="Poppins"/>
          <w:color w:val="800080"/>
          <w:sz w:val="30"/>
          <w:szCs w:val="30"/>
        </w:rPr>
        <w:t>Work Done in Equipotential Surface</w:t>
      </w:r>
    </w:p>
    <w:p w14:paraId="50C6BD92"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work done in </w:t>
      </w:r>
      <w:hyperlink r:id="rId331" w:history="1">
        <w:r>
          <w:rPr>
            <w:rStyle w:val="Hyperlink"/>
            <w:rFonts w:ascii="Poppins" w:hAnsi="Poppins" w:cs="Poppins"/>
            <w:color w:val="8C69FF"/>
          </w:rPr>
          <w:t>moving a charge </w:t>
        </w:r>
      </w:hyperlink>
      <w:r>
        <w:rPr>
          <w:rFonts w:ascii="Poppins" w:hAnsi="Poppins" w:cs="Poppins"/>
          <w:color w:val="444444"/>
        </w:rPr>
        <w:t>between two points in an equipotential surface is zero. If a point charge is moved from point V</w:t>
      </w:r>
      <w:r>
        <w:rPr>
          <w:rFonts w:ascii="Poppins" w:hAnsi="Poppins" w:cs="Poppins"/>
          <w:color w:val="444444"/>
          <w:sz w:val="18"/>
          <w:szCs w:val="18"/>
          <w:vertAlign w:val="subscript"/>
        </w:rPr>
        <w:t>A</w:t>
      </w:r>
      <w:r>
        <w:rPr>
          <w:rFonts w:ascii="Poppins" w:hAnsi="Poppins" w:cs="Poppins"/>
          <w:color w:val="444444"/>
        </w:rPr>
        <w:t> to V</w:t>
      </w:r>
      <w:r>
        <w:rPr>
          <w:rFonts w:ascii="Poppins" w:hAnsi="Poppins" w:cs="Poppins"/>
          <w:color w:val="444444"/>
          <w:sz w:val="18"/>
          <w:szCs w:val="18"/>
          <w:vertAlign w:val="subscript"/>
        </w:rPr>
        <w:t>B</w:t>
      </w:r>
      <w:r>
        <w:rPr>
          <w:rFonts w:ascii="Poppins" w:hAnsi="Poppins" w:cs="Poppins"/>
          <w:color w:val="444444"/>
        </w:rPr>
        <w:t> in an equipotential surface, then the work done in moving the charge is given by</w:t>
      </w:r>
    </w:p>
    <w:p w14:paraId="736372A3" w14:textId="77777777" w:rsidR="00C147B7" w:rsidRDefault="00C147B7" w:rsidP="00C147B7">
      <w:pPr>
        <w:pStyle w:val="NormalWeb"/>
        <w:shd w:val="clear" w:color="auto" w:fill="FFFFFF"/>
        <w:spacing w:before="0" w:beforeAutospacing="0" w:after="150" w:afterAutospacing="0" w:line="360" w:lineRule="atLeast"/>
        <w:jc w:val="center"/>
        <w:rPr>
          <w:rFonts w:ascii="Poppins" w:hAnsi="Poppins" w:cs="Poppins"/>
          <w:color w:val="444444"/>
        </w:rPr>
      </w:pPr>
      <w:r w:rsidRPr="00C147B7">
        <w:rPr>
          <w:rFonts w:ascii="Poppins" w:hAnsi="Poppins" w:cs="Poppins"/>
          <w:color w:val="444444"/>
          <w:highlight w:val="yellow"/>
        </w:rPr>
        <w:t>W = q</w:t>
      </w:r>
      <w:r w:rsidRPr="00C147B7">
        <w:rPr>
          <w:rFonts w:ascii="Poppins" w:hAnsi="Poppins" w:cs="Poppins"/>
          <w:color w:val="444444"/>
          <w:sz w:val="18"/>
          <w:szCs w:val="18"/>
          <w:highlight w:val="yellow"/>
          <w:vertAlign w:val="subscript"/>
        </w:rPr>
        <w:t>0</w:t>
      </w:r>
      <w:r w:rsidRPr="00C147B7">
        <w:rPr>
          <w:rFonts w:ascii="Poppins" w:hAnsi="Poppins" w:cs="Poppins"/>
          <w:color w:val="444444"/>
          <w:highlight w:val="yellow"/>
        </w:rPr>
        <w:t>(V</w:t>
      </w:r>
      <w:r w:rsidRPr="00C147B7">
        <w:rPr>
          <w:rFonts w:ascii="Poppins" w:hAnsi="Poppins" w:cs="Poppins"/>
          <w:color w:val="444444"/>
          <w:sz w:val="18"/>
          <w:szCs w:val="18"/>
          <w:highlight w:val="yellow"/>
          <w:vertAlign w:val="subscript"/>
        </w:rPr>
        <w:t>A</w:t>
      </w:r>
      <w:r w:rsidRPr="00C147B7">
        <w:rPr>
          <w:rFonts w:ascii="Poppins" w:hAnsi="Poppins" w:cs="Poppins"/>
          <w:color w:val="444444"/>
          <w:highlight w:val="yellow"/>
        </w:rPr>
        <w:t> –V</w:t>
      </w:r>
      <w:r w:rsidRPr="00C147B7">
        <w:rPr>
          <w:rFonts w:ascii="Poppins" w:hAnsi="Poppins" w:cs="Poppins"/>
          <w:color w:val="444444"/>
          <w:sz w:val="18"/>
          <w:szCs w:val="18"/>
          <w:highlight w:val="yellow"/>
          <w:vertAlign w:val="subscript"/>
        </w:rPr>
        <w:t>B</w:t>
      </w:r>
      <w:r w:rsidRPr="00C147B7">
        <w:rPr>
          <w:rFonts w:ascii="Poppins" w:hAnsi="Poppins" w:cs="Poppins"/>
          <w:color w:val="444444"/>
          <w:highlight w:val="yellow"/>
        </w:rPr>
        <w:t>)</w:t>
      </w:r>
    </w:p>
    <w:p w14:paraId="4931C6EF"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As </w:t>
      </w:r>
      <w:r>
        <w:rPr>
          <w:rStyle w:val="Emphasis"/>
          <w:rFonts w:ascii="Poppins" w:hAnsi="Poppins" w:cs="Poppins"/>
          <w:color w:val="444444"/>
        </w:rPr>
        <w:t>V</w:t>
      </w:r>
      <w:r>
        <w:rPr>
          <w:rFonts w:ascii="Poppins" w:hAnsi="Poppins" w:cs="Poppins"/>
          <w:color w:val="444444"/>
          <w:sz w:val="18"/>
          <w:szCs w:val="18"/>
          <w:vertAlign w:val="subscript"/>
        </w:rPr>
        <w:t>A</w:t>
      </w:r>
      <w:r>
        <w:rPr>
          <w:rFonts w:ascii="Poppins" w:hAnsi="Poppins" w:cs="Poppins"/>
          <w:color w:val="444444"/>
        </w:rPr>
        <w:t> – </w:t>
      </w:r>
      <w:r>
        <w:rPr>
          <w:rStyle w:val="Emphasis"/>
          <w:rFonts w:ascii="Poppins" w:hAnsi="Poppins" w:cs="Poppins"/>
          <w:color w:val="444444"/>
        </w:rPr>
        <w:t>V</w:t>
      </w:r>
      <w:r>
        <w:rPr>
          <w:rFonts w:ascii="Poppins" w:hAnsi="Poppins" w:cs="Poppins"/>
          <w:color w:val="444444"/>
          <w:sz w:val="18"/>
          <w:szCs w:val="18"/>
          <w:vertAlign w:val="subscript"/>
        </w:rPr>
        <w:t>B</w:t>
      </w:r>
      <w:r>
        <w:rPr>
          <w:rFonts w:ascii="Poppins" w:hAnsi="Poppins" w:cs="Poppins"/>
          <w:color w:val="444444"/>
        </w:rPr>
        <w:t> is equal to zero, the total work done is </w:t>
      </w:r>
      <w:r w:rsidRPr="00C147B7">
        <w:rPr>
          <w:rStyle w:val="Emphasis"/>
          <w:rFonts w:ascii="Poppins" w:hAnsi="Poppins" w:cs="Poppins"/>
          <w:color w:val="444444"/>
          <w:highlight w:val="yellow"/>
        </w:rPr>
        <w:t>W</w:t>
      </w:r>
      <w:r w:rsidRPr="00C147B7">
        <w:rPr>
          <w:rFonts w:ascii="Poppins" w:hAnsi="Poppins" w:cs="Poppins"/>
          <w:color w:val="444444"/>
          <w:highlight w:val="yellow"/>
        </w:rPr>
        <w:t> = 0.</w:t>
      </w:r>
      <w:r>
        <w:rPr>
          <w:rFonts w:ascii="Poppins" w:hAnsi="Poppins" w:cs="Poppins"/>
          <w:color w:val="444444"/>
        </w:rPr>
        <w:br/>
      </w:r>
      <w:bookmarkStart w:id="44" w:name="Properties-of-Equipotential-Surface"/>
      <w:bookmarkEnd w:id="44"/>
    </w:p>
    <w:p w14:paraId="15A99213" w14:textId="77777777" w:rsidR="00C147B7" w:rsidRDefault="00C147B7" w:rsidP="00C147B7">
      <w:pPr>
        <w:pStyle w:val="Heading2"/>
        <w:shd w:val="clear" w:color="auto" w:fill="FFFFFF"/>
        <w:spacing w:before="300" w:after="150" w:line="480" w:lineRule="atLeast"/>
        <w:jc w:val="both"/>
        <w:rPr>
          <w:rFonts w:ascii="Poppins" w:hAnsi="Poppins" w:cs="Poppins"/>
          <w:color w:val="444444"/>
        </w:rPr>
      </w:pPr>
      <w:r>
        <w:rPr>
          <w:rFonts w:ascii="Poppins" w:hAnsi="Poppins" w:cs="Poppins"/>
          <w:color w:val="800080"/>
        </w:rPr>
        <w:t>Properties of Equipotential Surface</w:t>
      </w:r>
    </w:p>
    <w:p w14:paraId="25558ED0"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electric field is always perpendicular to an equipotential surface.</w:t>
      </w:r>
    </w:p>
    <w:p w14:paraId="5E5485F8"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Two equipotential surfaces can never intersect.</w:t>
      </w:r>
    </w:p>
    <w:p w14:paraId="6BA47513"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For a point charge, the equipotential surfaces are concentric spherical shells.</w:t>
      </w:r>
    </w:p>
    <w:p w14:paraId="1F2C4F05"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For a uniform electric field, the equipotential surfaces are planes normal to the x-axis.</w:t>
      </w:r>
    </w:p>
    <w:p w14:paraId="01E022B3"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direction of the equipotential surface is from high potential to low potential.</w:t>
      </w:r>
    </w:p>
    <w:p w14:paraId="0E9FE321"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Inside a </w:t>
      </w:r>
      <w:hyperlink r:id="rId332" w:history="1">
        <w:r>
          <w:rPr>
            <w:rStyle w:val="Hyperlink"/>
            <w:rFonts w:ascii="Poppins" w:hAnsi="Poppins" w:cs="Poppins"/>
            <w:color w:val="8C69FF"/>
            <w:sz w:val="21"/>
            <w:szCs w:val="21"/>
          </w:rPr>
          <w:t>hollow-charged spherical conductor</w:t>
        </w:r>
      </w:hyperlink>
      <w:r>
        <w:rPr>
          <w:rFonts w:ascii="Poppins" w:hAnsi="Poppins" w:cs="Poppins"/>
          <w:color w:val="444444"/>
          <w:sz w:val="21"/>
          <w:szCs w:val="21"/>
        </w:rPr>
        <w:t>, the potential is constant. This can be treated as equipotential volume. No work is required to move a charge from the centre to the surface.</w:t>
      </w:r>
    </w:p>
    <w:p w14:paraId="26D92203"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For an isolated point charge, the equipotential surface is a sphere, i.e. concentric spheres around the point charge are different equipotential surfaces.</w:t>
      </w:r>
    </w:p>
    <w:p w14:paraId="72FAA055" w14:textId="77777777"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In a uniform electric field, any plane normal to the field direction is an equipotential surface.</w:t>
      </w:r>
    </w:p>
    <w:p w14:paraId="13E5D584" w14:textId="7A0FAE0F" w:rsidR="00C147B7" w:rsidRDefault="00C147B7" w:rsidP="00305392">
      <w:pPr>
        <w:numPr>
          <w:ilvl w:val="0"/>
          <w:numId w:val="111"/>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The spacing between equipotential surfaces enables us to identify regions of a strong and weak field, i.e., E= −dV/dr </w:t>
      </w:r>
      <w:r>
        <w:rPr>
          <w:rFonts w:ascii="Cambria Math" w:hAnsi="Cambria Math" w:cs="Cambria Math"/>
          <w:color w:val="444444"/>
          <w:sz w:val="21"/>
          <w:szCs w:val="21"/>
        </w:rPr>
        <w:t>⇒</w:t>
      </w:r>
      <w:r>
        <w:rPr>
          <w:rFonts w:ascii="Poppins" w:hAnsi="Poppins" w:cs="Poppins"/>
          <w:color w:val="444444"/>
          <w:sz w:val="21"/>
          <w:szCs w:val="21"/>
        </w:rPr>
        <w:t xml:space="preserve"> E </w:t>
      </w:r>
      <w:r>
        <w:rPr>
          <w:rFonts w:ascii="Cambria Math" w:hAnsi="Cambria Math" w:cs="Cambria Math"/>
          <w:color w:val="444444"/>
          <w:sz w:val="21"/>
          <w:szCs w:val="21"/>
        </w:rPr>
        <w:t>∝</w:t>
      </w:r>
      <w:r>
        <w:rPr>
          <w:rFonts w:ascii="Poppins" w:hAnsi="Poppins" w:cs="Poppins"/>
          <w:color w:val="444444"/>
          <w:sz w:val="21"/>
          <w:szCs w:val="21"/>
        </w:rPr>
        <w:t xml:space="preserve"> 1/dr.</w:t>
      </w:r>
      <w:r>
        <w:rPr>
          <w:rFonts w:ascii="Poppins" w:hAnsi="Poppins" w:cs="Poppins"/>
          <w:noProof/>
          <w:color w:val="444444"/>
          <w:sz w:val="21"/>
          <w:szCs w:val="21"/>
        </w:rPr>
        <w:drawing>
          <wp:inline distT="0" distB="0" distL="0" distR="0" wp14:anchorId="382B7CDE" wp14:editId="0D07A9F4">
            <wp:extent cx="7146290" cy="2496820"/>
            <wp:effectExtent l="0" t="0" r="0" b="0"/>
            <wp:docPr id="151" name="Picture 151" descr="Equipotential Surfaces - Regions of Strong and Weak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quipotential Surfaces - Regions of Strong and Weak fiel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46290" cy="2496820"/>
                    </a:xfrm>
                    <a:prstGeom prst="rect">
                      <a:avLst/>
                    </a:prstGeom>
                    <a:noFill/>
                    <a:ln>
                      <a:noFill/>
                    </a:ln>
                  </pic:spPr>
                </pic:pic>
              </a:graphicData>
            </a:graphic>
          </wp:inline>
        </w:drawing>
      </w:r>
    </w:p>
    <w:p w14:paraId="733CED82" w14:textId="77777777" w:rsidR="00C147B7" w:rsidRDefault="00C147B7" w:rsidP="00C147B7">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444444"/>
          <w:sz w:val="27"/>
          <w:szCs w:val="27"/>
        </w:rPr>
        <w:t>Also Read</w:t>
      </w:r>
    </w:p>
    <w:p w14:paraId="03709C27"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34" w:history="1">
        <w:r>
          <w:rPr>
            <w:rStyle w:val="Hyperlink"/>
            <w:rFonts w:ascii="Poppins" w:hAnsi="Poppins" w:cs="Poppins"/>
            <w:color w:val="8C69FF"/>
            <w:sz w:val="21"/>
            <w:szCs w:val="21"/>
          </w:rPr>
          <w:t>Electrostatics</w:t>
        </w:r>
      </w:hyperlink>
    </w:p>
    <w:p w14:paraId="12232477"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35" w:history="1">
        <w:r>
          <w:rPr>
            <w:rStyle w:val="Hyperlink"/>
            <w:rFonts w:ascii="Poppins" w:hAnsi="Poppins" w:cs="Poppins"/>
            <w:color w:val="8C69FF"/>
            <w:sz w:val="21"/>
            <w:szCs w:val="21"/>
          </w:rPr>
          <w:t>Electric Charge</w:t>
        </w:r>
      </w:hyperlink>
    </w:p>
    <w:p w14:paraId="693AA7B8"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36" w:history="1">
        <w:r>
          <w:rPr>
            <w:rStyle w:val="Hyperlink"/>
            <w:rFonts w:ascii="Poppins" w:hAnsi="Poppins" w:cs="Poppins"/>
            <w:color w:val="8C69FF"/>
            <w:sz w:val="21"/>
            <w:szCs w:val="21"/>
          </w:rPr>
          <w:t>Gauss Law</w:t>
        </w:r>
      </w:hyperlink>
    </w:p>
    <w:p w14:paraId="0A412A6B"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37" w:history="1">
        <w:r>
          <w:rPr>
            <w:rStyle w:val="Hyperlink"/>
            <w:rFonts w:ascii="Poppins" w:hAnsi="Poppins" w:cs="Poppins"/>
            <w:color w:val="8C69FF"/>
            <w:sz w:val="21"/>
            <w:szCs w:val="21"/>
          </w:rPr>
          <w:t>Coulombs law</w:t>
        </w:r>
      </w:hyperlink>
    </w:p>
    <w:p w14:paraId="010505EB"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38" w:history="1">
        <w:r>
          <w:rPr>
            <w:rStyle w:val="Hyperlink"/>
            <w:rFonts w:ascii="Poppins" w:hAnsi="Poppins" w:cs="Poppins"/>
            <w:color w:val="8C69FF"/>
            <w:sz w:val="21"/>
            <w:szCs w:val="21"/>
          </w:rPr>
          <w:t>Electric Field Intensity</w:t>
        </w:r>
      </w:hyperlink>
    </w:p>
    <w:p w14:paraId="38C0C0F1"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39" w:history="1">
        <w:r>
          <w:rPr>
            <w:rStyle w:val="Hyperlink"/>
            <w:rFonts w:ascii="Poppins" w:hAnsi="Poppins" w:cs="Poppins"/>
            <w:color w:val="8C69FF"/>
            <w:sz w:val="21"/>
            <w:szCs w:val="21"/>
          </w:rPr>
          <w:t>Electric Potential Energy</w:t>
        </w:r>
      </w:hyperlink>
    </w:p>
    <w:p w14:paraId="55B6BCB6" w14:textId="77777777" w:rsidR="00C147B7" w:rsidRDefault="00C147B7" w:rsidP="00305392">
      <w:pPr>
        <w:numPr>
          <w:ilvl w:val="0"/>
          <w:numId w:val="112"/>
        </w:numPr>
        <w:shd w:val="clear" w:color="auto" w:fill="FFFFFF"/>
        <w:spacing w:before="100" w:beforeAutospacing="1" w:after="75" w:line="240" w:lineRule="auto"/>
        <w:rPr>
          <w:rFonts w:ascii="Poppins" w:hAnsi="Poppins" w:cs="Poppins"/>
          <w:color w:val="444444"/>
          <w:sz w:val="21"/>
          <w:szCs w:val="21"/>
        </w:rPr>
      </w:pPr>
      <w:hyperlink r:id="rId340" w:history="1">
        <w:r>
          <w:rPr>
            <w:rStyle w:val="Hyperlink"/>
            <w:rFonts w:ascii="Poppins" w:hAnsi="Poppins" w:cs="Poppins"/>
            <w:color w:val="8C69FF"/>
            <w:sz w:val="21"/>
            <w:szCs w:val="21"/>
          </w:rPr>
          <w:t>Motion of Charged Particle in Electric Field</w:t>
        </w:r>
      </w:hyperlink>
    </w:p>
    <w:p w14:paraId="5E726B48" w14:textId="77777777" w:rsidR="00C147B7" w:rsidRDefault="00C147B7" w:rsidP="00C147B7">
      <w:pPr>
        <w:pStyle w:val="Heading2"/>
        <w:shd w:val="clear" w:color="auto" w:fill="FFFFFF"/>
        <w:spacing w:before="300" w:after="150" w:line="480" w:lineRule="atLeast"/>
        <w:jc w:val="both"/>
        <w:rPr>
          <w:rFonts w:ascii="Poppins" w:hAnsi="Poppins" w:cs="Poppins"/>
          <w:color w:val="444444"/>
          <w:sz w:val="36"/>
          <w:szCs w:val="36"/>
        </w:rPr>
      </w:pPr>
      <w:bookmarkStart w:id="45" w:name="Problems-on-Equipotential-Surface"/>
      <w:bookmarkEnd w:id="45"/>
      <w:r>
        <w:rPr>
          <w:rFonts w:ascii="Poppins" w:hAnsi="Poppins" w:cs="Poppins"/>
          <w:color w:val="800080"/>
        </w:rPr>
        <w:t>Problems on Equipotential Surface</w:t>
      </w:r>
    </w:p>
    <w:p w14:paraId="668A88D6"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Q.1: A charged particle (q =1.4 mC) moves a distance of 0.4 m along an equipotential surface of 10 V. Calculate the work done by the field during this motion.</w:t>
      </w:r>
    </w:p>
    <w:p w14:paraId="6BB07838"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Solution:</w:t>
      </w:r>
    </w:p>
    <w:p w14:paraId="6C00ED8F"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w:t>
      </w:r>
      <w:hyperlink r:id="rId341" w:history="1">
        <w:r>
          <w:rPr>
            <w:rStyle w:val="Hyperlink"/>
            <w:rFonts w:ascii="Poppins" w:hAnsi="Poppins" w:cs="Poppins"/>
            <w:color w:val="8C69FF"/>
          </w:rPr>
          <w:t>work done</w:t>
        </w:r>
      </w:hyperlink>
      <w:r>
        <w:rPr>
          <w:rFonts w:ascii="Poppins" w:hAnsi="Poppins" w:cs="Poppins"/>
          <w:color w:val="444444"/>
        </w:rPr>
        <w:t> by the field is given by the expression</w:t>
      </w:r>
    </w:p>
    <w:p w14:paraId="7AA67278"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 = -q</w:t>
      </w:r>
      <w:r>
        <w:rPr>
          <w:rFonts w:ascii="Cambria" w:hAnsi="Cambria" w:cs="Cambria"/>
          <w:color w:val="444444"/>
        </w:rPr>
        <w:t>Δ</w:t>
      </w:r>
      <w:r>
        <w:rPr>
          <w:rFonts w:ascii="Poppins" w:hAnsi="Poppins" w:cs="Poppins"/>
          <w:color w:val="444444"/>
        </w:rPr>
        <w:t>V</w:t>
      </w:r>
    </w:p>
    <w:p w14:paraId="5E82589B"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Since </w:t>
      </w:r>
      <w:r>
        <w:rPr>
          <w:rFonts w:ascii="Cambria" w:hAnsi="Cambria" w:cs="Cambria"/>
          <w:color w:val="444444"/>
        </w:rPr>
        <w:t>Δ</w:t>
      </w:r>
      <w:r>
        <w:rPr>
          <w:rFonts w:ascii="Poppins" w:hAnsi="Poppins" w:cs="Poppins"/>
          <w:color w:val="444444"/>
        </w:rPr>
        <w:t>V = 0, for equipotential surfaces, the work done is zero, W = 0.</w:t>
      </w:r>
    </w:p>
    <w:p w14:paraId="498E2B9E"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Q.2: A positive particle of charge 1.0 C accelerates in a uniform electric field of 100 V/m. The particle started from rest on an equipotential plane of 50 V. After </w:t>
      </w:r>
      <w:r>
        <w:rPr>
          <w:rStyle w:val="Emphasis"/>
          <w:rFonts w:ascii="Poppins" w:hAnsi="Poppins" w:cs="Poppins"/>
          <w:b/>
          <w:bCs/>
          <w:color w:val="444444"/>
        </w:rPr>
        <w:t>t</w:t>
      </w:r>
      <w:r>
        <w:rPr>
          <w:rStyle w:val="Strong"/>
          <w:rFonts w:ascii="Poppins" w:hAnsi="Poppins" w:cs="Poppins"/>
          <w:color w:val="444444"/>
        </w:rPr>
        <w:t> = 0.0002 seconds, the particle is on an equipotential plane of V = 10 volts. Determine the distance travelled by the particle.</w:t>
      </w:r>
    </w:p>
    <w:p w14:paraId="6E2C2928"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Solution:</w:t>
      </w:r>
    </w:p>
    <w:p w14:paraId="2F33DECA"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work done in moving a charge in an equipotential surface is given by</w:t>
      </w:r>
    </w:p>
    <w:p w14:paraId="73F6BD94"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 = -q</w:t>
      </w:r>
      <w:r>
        <w:rPr>
          <w:rFonts w:ascii="Cambria" w:hAnsi="Cambria" w:cs="Cambria"/>
          <w:color w:val="444444"/>
        </w:rPr>
        <w:t>Δ</w:t>
      </w:r>
      <w:r>
        <w:rPr>
          <w:rFonts w:ascii="Poppins" w:hAnsi="Poppins" w:cs="Poppins"/>
          <w:color w:val="444444"/>
        </w:rPr>
        <w:t>V</w:t>
      </w:r>
    </w:p>
    <w:p w14:paraId="5BD3BA92"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Substituting the values, we get</w:t>
      </w:r>
    </w:p>
    <w:p w14:paraId="64A94AC7"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 = (-1.0, C) (10V – 50V) = 40 J</w:t>
      </w:r>
    </w:p>
    <w:p w14:paraId="4DA6A908"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We know that the work done in moving a charge in an electric field:</w:t>
      </w:r>
    </w:p>
    <w:p w14:paraId="0DAF7199"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sidRPr="00C147B7">
        <w:rPr>
          <w:rFonts w:ascii="Poppins" w:hAnsi="Poppins" w:cs="Poppins"/>
          <w:color w:val="444444"/>
          <w:highlight w:val="yellow"/>
        </w:rPr>
        <w:t>W = qEd</w:t>
      </w:r>
    </w:p>
    <w:p w14:paraId="1EA5BE52"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40 = (1.0) (100)d</w:t>
      </w:r>
    </w:p>
    <w:p w14:paraId="57830B0E" w14:textId="77777777" w:rsidR="00C147B7" w:rsidRDefault="00C147B7" w:rsidP="00C147B7">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d = 0.4m</w:t>
      </w:r>
    </w:p>
    <w:p w14:paraId="46FDD01A" w14:textId="53A3E824" w:rsidR="00C147B7" w:rsidRDefault="00C147B7" w:rsidP="007B6AF3">
      <w:pPr>
        <w:rPr>
          <w:rFonts w:ascii="Poppins" w:hAnsi="Poppins" w:cs="Poppins"/>
          <w:sz w:val="28"/>
          <w:szCs w:val="28"/>
        </w:rPr>
      </w:pPr>
      <w:r w:rsidRPr="00C147B7">
        <w:rPr>
          <w:rFonts w:ascii="Poppins" w:hAnsi="Poppins" w:cs="Poppins"/>
          <w:sz w:val="28"/>
          <w:szCs w:val="28"/>
        </w:rPr>
        <w:drawing>
          <wp:inline distT="0" distB="0" distL="0" distR="0" wp14:anchorId="4381FE1F" wp14:editId="17FEF0EB">
            <wp:extent cx="10244099" cy="4684541"/>
            <wp:effectExtent l="0" t="0" r="508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0251740" cy="4688035"/>
                    </a:xfrm>
                    <a:prstGeom prst="rect">
                      <a:avLst/>
                    </a:prstGeom>
                  </pic:spPr>
                </pic:pic>
              </a:graphicData>
            </a:graphic>
          </wp:inline>
        </w:drawing>
      </w:r>
    </w:p>
    <w:p w14:paraId="520DA0EB" w14:textId="6FE32A2A" w:rsidR="00443B4A" w:rsidRDefault="00443B4A" w:rsidP="007B6AF3">
      <w:pPr>
        <w:rPr>
          <w:rFonts w:ascii="Poppins" w:hAnsi="Poppins" w:cs="Poppins"/>
          <w:sz w:val="28"/>
          <w:szCs w:val="28"/>
        </w:rPr>
      </w:pPr>
    </w:p>
    <w:p w14:paraId="78D58271" w14:textId="31FA2C8D" w:rsidR="00443B4A" w:rsidRDefault="00443B4A" w:rsidP="007B6AF3">
      <w:pPr>
        <w:rPr>
          <w:rFonts w:ascii="Poppins" w:hAnsi="Poppins" w:cs="Poppins"/>
          <w:sz w:val="28"/>
          <w:szCs w:val="28"/>
        </w:rPr>
      </w:pPr>
    </w:p>
    <w:p w14:paraId="658BEEAB" w14:textId="3405EC68" w:rsidR="00443B4A" w:rsidRDefault="00443B4A" w:rsidP="00443B4A">
      <w:pPr>
        <w:pStyle w:val="Heading1"/>
        <w:jc w:val="both"/>
        <w:rPr>
          <w:sz w:val="56"/>
          <w:szCs w:val="56"/>
        </w:rPr>
      </w:pPr>
      <w:r>
        <w:rPr>
          <w:sz w:val="56"/>
          <w:szCs w:val="56"/>
        </w:rPr>
        <w:t xml:space="preserve">ELECTRIC POTENTIAL ENERGY: </w:t>
      </w:r>
    </w:p>
    <w:p w14:paraId="624B2613" w14:textId="4C79BAA1" w:rsidR="00443B4A" w:rsidRDefault="00443B4A" w:rsidP="00443B4A">
      <w:r>
        <w:t>REFER CLASS NOTES</w:t>
      </w:r>
    </w:p>
    <w:p w14:paraId="74F9A2A7" w14:textId="30AC54CD" w:rsidR="00443B4A" w:rsidRDefault="00443B4A" w:rsidP="00443B4A">
      <w:pPr>
        <w:rPr>
          <w:rFonts w:ascii="Poppins" w:hAnsi="Poppins" w:cs="Poppins"/>
          <w:sz w:val="28"/>
          <w:szCs w:val="28"/>
        </w:rPr>
      </w:pPr>
      <w:r w:rsidRPr="00443B4A">
        <w:rPr>
          <w:rFonts w:ascii="Poppins" w:hAnsi="Poppins" w:cs="Poppins"/>
          <w:sz w:val="28"/>
          <w:szCs w:val="28"/>
          <w:highlight w:val="yellow"/>
        </w:rPr>
        <w:t>U = Kq</w:t>
      </w:r>
      <w:r w:rsidRPr="00443B4A">
        <w:rPr>
          <w:rFonts w:ascii="Poppins" w:hAnsi="Poppins" w:cs="Poppins"/>
          <w:sz w:val="28"/>
          <w:szCs w:val="28"/>
          <w:highlight w:val="yellow"/>
          <w:vertAlign w:val="subscript"/>
        </w:rPr>
        <w:t>1</w:t>
      </w:r>
      <w:r w:rsidRPr="00443B4A">
        <w:rPr>
          <w:rFonts w:ascii="Poppins" w:hAnsi="Poppins" w:cs="Poppins"/>
          <w:sz w:val="28"/>
          <w:szCs w:val="28"/>
          <w:highlight w:val="yellow"/>
        </w:rPr>
        <w:t>q</w:t>
      </w:r>
      <w:r w:rsidRPr="00443B4A">
        <w:rPr>
          <w:rFonts w:ascii="Poppins" w:hAnsi="Poppins" w:cs="Poppins"/>
          <w:sz w:val="28"/>
          <w:szCs w:val="28"/>
          <w:highlight w:val="yellow"/>
          <w:vertAlign w:val="subscript"/>
        </w:rPr>
        <w:t>2</w:t>
      </w:r>
      <w:r w:rsidRPr="00443B4A">
        <w:rPr>
          <w:rFonts w:ascii="Poppins" w:hAnsi="Poppins" w:cs="Poppins"/>
          <w:sz w:val="28"/>
          <w:szCs w:val="28"/>
          <w:highlight w:val="yellow"/>
        </w:rPr>
        <w:t>/r</w:t>
      </w:r>
      <w:r>
        <w:rPr>
          <w:rFonts w:ascii="Poppins" w:hAnsi="Poppins" w:cs="Poppins"/>
          <w:sz w:val="28"/>
          <w:szCs w:val="28"/>
        </w:rPr>
        <w:t xml:space="preserve"> </w:t>
      </w:r>
    </w:p>
    <w:p w14:paraId="5E3E11AA" w14:textId="36557282" w:rsidR="00443B4A" w:rsidRDefault="00443B4A" w:rsidP="00443B4A">
      <w:pPr>
        <w:rPr>
          <w:rFonts w:ascii="Poppins" w:hAnsi="Poppins" w:cs="Poppins"/>
          <w:sz w:val="28"/>
          <w:szCs w:val="28"/>
        </w:rPr>
      </w:pPr>
      <w:r>
        <w:rPr>
          <w:rFonts w:ascii="Poppins" w:hAnsi="Poppins" w:cs="Poppins"/>
          <w:sz w:val="28"/>
          <w:szCs w:val="28"/>
        </w:rPr>
        <w:t>With signs</w:t>
      </w:r>
    </w:p>
    <w:p w14:paraId="0716C0DE" w14:textId="0EF1BDBF" w:rsidR="00443B4A" w:rsidRDefault="00443B4A" w:rsidP="00443B4A">
      <w:pPr>
        <w:rPr>
          <w:rFonts w:ascii="Poppins" w:hAnsi="Poppins" w:cs="Poppins"/>
          <w:sz w:val="28"/>
          <w:szCs w:val="28"/>
        </w:rPr>
      </w:pPr>
    </w:p>
    <w:p w14:paraId="6B090B98" w14:textId="550EC3CC" w:rsidR="00443B4A" w:rsidRDefault="00443B4A" w:rsidP="00443B4A">
      <w:pPr>
        <w:rPr>
          <w:rFonts w:ascii="Poppins" w:hAnsi="Poppins" w:cs="Poppins"/>
          <w:sz w:val="28"/>
          <w:szCs w:val="28"/>
        </w:rPr>
      </w:pPr>
    </w:p>
    <w:p w14:paraId="327A536F" w14:textId="4E43F040" w:rsidR="00443B4A" w:rsidRDefault="00443B4A" w:rsidP="00443B4A">
      <w:pPr>
        <w:pStyle w:val="Heading1"/>
      </w:pPr>
      <w:r>
        <w:t xml:space="preserve">ELECTRIC POTENTIAL ON A DIPOLE IN UNIFORM ELECTRIC FIELD </w:t>
      </w:r>
    </w:p>
    <w:p w14:paraId="1F649E8B" w14:textId="7223056C" w:rsidR="00443B4A" w:rsidRDefault="00443B4A" w:rsidP="00443B4A"/>
    <w:p w14:paraId="4493F2A6" w14:textId="6BBDBB22" w:rsidR="00443B4A" w:rsidRDefault="00443B4A" w:rsidP="00443B4A">
      <w:r w:rsidRPr="00443B4A">
        <w:drawing>
          <wp:inline distT="0" distB="0" distL="0" distR="0" wp14:anchorId="061D3348" wp14:editId="0CE296BE">
            <wp:extent cx="10197955" cy="4663440"/>
            <wp:effectExtent l="0" t="0" r="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0203323" cy="4665895"/>
                    </a:xfrm>
                    <a:prstGeom prst="rect">
                      <a:avLst/>
                    </a:prstGeom>
                  </pic:spPr>
                </pic:pic>
              </a:graphicData>
            </a:graphic>
          </wp:inline>
        </w:drawing>
      </w:r>
    </w:p>
    <w:p w14:paraId="68C0E576" w14:textId="10D6D2BD" w:rsidR="00443B4A" w:rsidRDefault="00443B4A" w:rsidP="00443B4A"/>
    <w:p w14:paraId="1C5F680A" w14:textId="13271723" w:rsidR="00443B4A" w:rsidRDefault="00443B4A" w:rsidP="00443B4A"/>
    <w:p w14:paraId="5DAF4279" w14:textId="279614F8" w:rsidR="00443B4A" w:rsidRDefault="00443B4A" w:rsidP="00443B4A"/>
    <w:p w14:paraId="43AF2EFB" w14:textId="79675D60" w:rsidR="00443B4A" w:rsidRDefault="00443B4A" w:rsidP="00443B4A">
      <w:pPr>
        <w:pStyle w:val="Heading1"/>
        <w:rPr>
          <w:sz w:val="56"/>
          <w:szCs w:val="56"/>
        </w:rPr>
      </w:pPr>
      <w:r>
        <w:rPr>
          <w:sz w:val="56"/>
          <w:szCs w:val="56"/>
        </w:rPr>
        <w:t>CONDUCTORS AND INSULATORS</w:t>
      </w:r>
    </w:p>
    <w:p w14:paraId="0D7613BB" w14:textId="05DF971F" w:rsidR="00443B4A" w:rsidRDefault="00443B4A" w:rsidP="00443B4A"/>
    <w:p w14:paraId="6DB53DDA" w14:textId="01BA7E00" w:rsidR="00443B4A" w:rsidRDefault="00443B4A" w:rsidP="00443B4A">
      <w:r w:rsidRPr="00443B4A">
        <w:drawing>
          <wp:inline distT="0" distB="0" distL="0" distR="0" wp14:anchorId="046EB527" wp14:editId="7E3D2E40">
            <wp:extent cx="11059320" cy="5057335"/>
            <wp:effectExtent l="0" t="0" r="889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1063119" cy="5059072"/>
                    </a:xfrm>
                    <a:prstGeom prst="rect">
                      <a:avLst/>
                    </a:prstGeom>
                  </pic:spPr>
                </pic:pic>
              </a:graphicData>
            </a:graphic>
          </wp:inline>
        </w:drawing>
      </w:r>
    </w:p>
    <w:p w14:paraId="6A808384" w14:textId="5F423DAA" w:rsidR="006E4ADB" w:rsidRDefault="006E4ADB" w:rsidP="00443B4A"/>
    <w:p w14:paraId="0B448405" w14:textId="40B8664C" w:rsidR="006E4ADB" w:rsidRPr="006E4ADB" w:rsidRDefault="006E4ADB" w:rsidP="006E4ADB">
      <w:pPr>
        <w:pStyle w:val="Heading1"/>
        <w:rPr>
          <w:sz w:val="72"/>
          <w:szCs w:val="72"/>
        </w:rPr>
      </w:pPr>
      <w:r>
        <w:rPr>
          <w:sz w:val="72"/>
          <w:szCs w:val="72"/>
        </w:rPr>
        <w:t>DIELECTRICS</w:t>
      </w:r>
    </w:p>
    <w:p w14:paraId="54FF0D69" w14:textId="77777777" w:rsidR="006E4ADB" w:rsidRDefault="006E4ADB" w:rsidP="006E4ADB">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What Are Dielectrics?</w:t>
      </w:r>
    </w:p>
    <w:p w14:paraId="57B25B32"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Dielectrics</w:t>
      </w:r>
      <w:r>
        <w:rPr>
          <w:rFonts w:ascii="Poppins" w:hAnsi="Poppins" w:cs="Poppins"/>
          <w:color w:val="444444"/>
        </w:rPr>
        <w:t>, in general, can be described as materials that are very poor conductors of electric current. They are basically insulators and contain no free electrons. Dielectrics can be easily polarised when an electric field is applied to it, and thus, their behaviour in an electric field is entirely different from that of conductors. You will understand this better in the following sections.</w:t>
      </w:r>
    </w:p>
    <w:p w14:paraId="70617623" w14:textId="77777777" w:rsidR="006E4ADB" w:rsidRDefault="006E4ADB" w:rsidP="006E4ADB">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Dielectric Materials</w:t>
      </w:r>
    </w:p>
    <w:p w14:paraId="65FE08E9"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With respect to the atomic view, dielectric materials are classified into two categories.</w:t>
      </w:r>
    </w:p>
    <w:p w14:paraId="5DA8B792" w14:textId="69678E65"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5CAA49A6" wp14:editId="58485166">
            <wp:extent cx="7146290" cy="3333750"/>
            <wp:effectExtent l="0" t="0" r="0" b="0"/>
            <wp:docPr id="160" name="Picture 160" descr="Dielectric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electric materials"/>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2C974F94"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43D4BE0D"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Polar and non-polar molecules help us to understand the dielectric behaviour in an electric field.</w:t>
      </w:r>
    </w:p>
    <w:p w14:paraId="538BD808" w14:textId="77777777" w:rsidR="006E4ADB" w:rsidRDefault="006E4ADB" w:rsidP="006E4ADB">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444444"/>
          <w:sz w:val="30"/>
          <w:szCs w:val="30"/>
        </w:rPr>
        <w:t>Polar Molecules</w:t>
      </w:r>
    </w:p>
    <w:p w14:paraId="36EB868B"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polar molecule is one in which the ‘centres of gravity’ of the positive charges (i.e., protons) and negative charges (i.e., electrons) do not coincide. Such molecules are called permanent </w:t>
      </w:r>
      <w:hyperlink r:id="rId346" w:history="1">
        <w:r>
          <w:rPr>
            <w:rStyle w:val="Hyperlink"/>
            <w:rFonts w:ascii="Poppins" w:hAnsi="Poppins" w:cs="Poppins"/>
            <w:color w:val="8C69FF"/>
          </w:rPr>
          <w:t>electric dipoles</w:t>
        </w:r>
      </w:hyperlink>
      <w:r>
        <w:rPr>
          <w:rFonts w:ascii="Poppins" w:hAnsi="Poppins" w:cs="Poppins"/>
          <w:color w:val="444444"/>
        </w:rPr>
        <w:t>, as they have permanent dipole moments. Some common polar molecules are HCl, H</w:t>
      </w:r>
      <w:r>
        <w:rPr>
          <w:rFonts w:ascii="Poppins" w:hAnsi="Poppins" w:cs="Poppins"/>
          <w:color w:val="444444"/>
          <w:sz w:val="18"/>
          <w:szCs w:val="18"/>
          <w:vertAlign w:val="subscript"/>
        </w:rPr>
        <w:t>2</w:t>
      </w:r>
      <w:r>
        <w:rPr>
          <w:rFonts w:ascii="Poppins" w:hAnsi="Poppins" w:cs="Poppins"/>
          <w:color w:val="444444"/>
        </w:rPr>
        <w:t>O, N</w:t>
      </w:r>
      <w:r>
        <w:rPr>
          <w:rFonts w:ascii="Poppins" w:hAnsi="Poppins" w:cs="Poppins"/>
          <w:color w:val="444444"/>
          <w:sz w:val="18"/>
          <w:szCs w:val="18"/>
          <w:vertAlign w:val="subscript"/>
        </w:rPr>
        <w:t>2</w:t>
      </w:r>
      <w:r>
        <w:rPr>
          <w:rFonts w:ascii="Poppins" w:hAnsi="Poppins" w:cs="Poppins"/>
          <w:color w:val="444444"/>
        </w:rPr>
        <w:t>O, NH</w:t>
      </w:r>
      <w:r>
        <w:rPr>
          <w:rFonts w:ascii="Poppins" w:hAnsi="Poppins" w:cs="Poppins"/>
          <w:color w:val="444444"/>
          <w:sz w:val="18"/>
          <w:szCs w:val="18"/>
          <w:vertAlign w:val="subscript"/>
        </w:rPr>
        <w:t>3</w:t>
      </w:r>
      <w:r>
        <w:rPr>
          <w:rFonts w:ascii="Poppins" w:hAnsi="Poppins" w:cs="Poppins"/>
          <w:color w:val="444444"/>
        </w:rPr>
        <w:t>, H</w:t>
      </w:r>
      <w:r>
        <w:rPr>
          <w:rFonts w:ascii="Poppins" w:hAnsi="Poppins" w:cs="Poppins"/>
          <w:color w:val="444444"/>
          <w:sz w:val="18"/>
          <w:szCs w:val="18"/>
          <w:vertAlign w:val="subscript"/>
        </w:rPr>
        <w:t>2</w:t>
      </w:r>
      <w:r>
        <w:rPr>
          <w:rFonts w:ascii="Poppins" w:hAnsi="Poppins" w:cs="Poppins"/>
          <w:color w:val="444444"/>
        </w:rPr>
        <w:t>S, C</w:t>
      </w:r>
      <w:r>
        <w:rPr>
          <w:rFonts w:ascii="Poppins" w:hAnsi="Poppins" w:cs="Poppins"/>
          <w:color w:val="444444"/>
          <w:sz w:val="18"/>
          <w:szCs w:val="18"/>
          <w:vertAlign w:val="subscript"/>
        </w:rPr>
        <w:t>2</w:t>
      </w:r>
      <w:r>
        <w:rPr>
          <w:rFonts w:ascii="Poppins" w:hAnsi="Poppins" w:cs="Poppins"/>
          <w:color w:val="444444"/>
        </w:rPr>
        <w:t>H</w:t>
      </w:r>
      <w:r>
        <w:rPr>
          <w:rFonts w:ascii="Poppins" w:hAnsi="Poppins" w:cs="Poppins"/>
          <w:color w:val="444444"/>
          <w:sz w:val="18"/>
          <w:szCs w:val="18"/>
          <w:vertAlign w:val="subscript"/>
        </w:rPr>
        <w:t>5</w:t>
      </w:r>
      <w:r>
        <w:rPr>
          <w:rFonts w:ascii="Poppins" w:hAnsi="Poppins" w:cs="Poppins"/>
          <w:color w:val="444444"/>
        </w:rPr>
        <w:t>OH, and SO</w:t>
      </w:r>
      <w:r>
        <w:rPr>
          <w:rFonts w:ascii="Poppins" w:hAnsi="Poppins" w:cs="Poppins"/>
          <w:color w:val="444444"/>
          <w:sz w:val="18"/>
          <w:szCs w:val="18"/>
          <w:vertAlign w:val="subscript"/>
        </w:rPr>
        <w:t>2</w:t>
      </w:r>
      <w:r>
        <w:rPr>
          <w:rFonts w:ascii="Poppins" w:hAnsi="Poppins" w:cs="Poppins"/>
          <w:color w:val="444444"/>
        </w:rPr>
        <w:t>.</w:t>
      </w:r>
    </w:p>
    <w:p w14:paraId="049561F5"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a molecule of HCl, there is an excess positive charge on the H-ion and an equal negative charge on the Cl-ion. The molecule, therefore, has a dipole moment at every instant and is a polar molecule. Another interesting example of polar molecules is H</w:t>
      </w:r>
      <w:r>
        <w:rPr>
          <w:rFonts w:ascii="Poppins" w:hAnsi="Poppins" w:cs="Poppins"/>
          <w:color w:val="444444"/>
          <w:sz w:val="18"/>
          <w:szCs w:val="18"/>
          <w:vertAlign w:val="subscript"/>
        </w:rPr>
        <w:t>2</w:t>
      </w:r>
      <w:r>
        <w:rPr>
          <w:rFonts w:ascii="Poppins" w:hAnsi="Poppins" w:cs="Poppins"/>
          <w:color w:val="444444"/>
        </w:rPr>
        <w:t>O.</w:t>
      </w:r>
    </w:p>
    <w:p w14:paraId="71DBB736"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the water molecule, two O-H bonds are not placed opposite to each other (unlike the CO</w:t>
      </w:r>
      <w:r>
        <w:rPr>
          <w:rFonts w:ascii="Poppins" w:hAnsi="Poppins" w:cs="Poppins"/>
          <w:color w:val="444444"/>
          <w:sz w:val="18"/>
          <w:szCs w:val="18"/>
          <w:vertAlign w:val="subscript"/>
        </w:rPr>
        <w:t>2</w:t>
      </w:r>
      <w:r>
        <w:rPr>
          <w:rFonts w:ascii="Poppins" w:hAnsi="Poppins" w:cs="Poppins"/>
          <w:color w:val="444444"/>
        </w:rPr>
        <w:t> molecule) but are inclined at an angle of about 105°. The hydrogen ion forms a dipole moment with each of the oxygen ions, and there is a net dipole moment</w:t>
      </w:r>
    </w:p>
    <w:p w14:paraId="15109033"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(p</w:t>
      </w:r>
      <w:r>
        <w:rPr>
          <w:rFonts w:ascii="Times New Roman" w:hAnsi="Times New Roman" w:cs="Times New Roman"/>
          <w:color w:val="444444"/>
          <w:sz w:val="21"/>
          <w:szCs w:val="21"/>
        </w:rPr>
        <w:t>→</w:t>
      </w:r>
      <w:r>
        <w:rPr>
          <w:rFonts w:ascii="Poppins" w:hAnsi="Poppins" w:cs="Poppins"/>
          <w:color w:val="444444"/>
          <w:sz w:val="21"/>
          <w:szCs w:val="21"/>
        </w:rPr>
        <w:t>=p</w:t>
      </w:r>
      <w:r>
        <w:rPr>
          <w:rFonts w:ascii="Times New Roman" w:hAnsi="Times New Roman" w:cs="Times New Roman"/>
          <w:color w:val="444444"/>
          <w:sz w:val="21"/>
          <w:szCs w:val="21"/>
        </w:rPr>
        <w:t>→</w:t>
      </w:r>
      <w:r>
        <w:rPr>
          <w:rFonts w:ascii="Poppins" w:hAnsi="Poppins" w:cs="Poppins"/>
          <w:color w:val="444444"/>
          <w:sz w:val="21"/>
          <w:szCs w:val="21"/>
        </w:rPr>
        <w:t>1+p</w:t>
      </w:r>
      <w:r>
        <w:rPr>
          <w:rFonts w:ascii="Times New Roman" w:hAnsi="Times New Roman" w:cs="Times New Roman"/>
          <w:color w:val="444444"/>
          <w:sz w:val="21"/>
          <w:szCs w:val="21"/>
        </w:rPr>
        <w:t>→</w:t>
      </w:r>
      <w:r>
        <w:rPr>
          <w:rFonts w:ascii="Poppins" w:hAnsi="Poppins" w:cs="Poppins"/>
          <w:color w:val="444444"/>
          <w:sz w:val="21"/>
          <w:szCs w:val="21"/>
        </w:rPr>
        <w:t>2)</w:t>
      </w:r>
    </w:p>
    <w:p w14:paraId="3778B87D"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[Fig. (a)].</w:t>
      </w:r>
    </w:p>
    <w:p w14:paraId="2D4A6396"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 In the absence of an electric field, the electric dipole moments of these polar molecules point in random directions [Fig. (b)] and cancel each other. Therefore, even though each molecule has a dipole moment, the average moment per unit volume is zero.</w:t>
      </w:r>
    </w:p>
    <w:p w14:paraId="19DB329C" w14:textId="147BB8EE"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0BD85806" wp14:editId="1970B926">
            <wp:extent cx="7146290" cy="5711190"/>
            <wp:effectExtent l="0" t="0" r="0" b="3810"/>
            <wp:docPr id="159" name="Picture 159" descr="Polar Molec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olar Molecule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7146290" cy="5711190"/>
                    </a:xfrm>
                    <a:prstGeom prst="rect">
                      <a:avLst/>
                    </a:prstGeom>
                    <a:noFill/>
                    <a:ln>
                      <a:noFill/>
                    </a:ln>
                  </pic:spPr>
                </pic:pic>
              </a:graphicData>
            </a:graphic>
          </wp:inline>
        </w:drawing>
      </w:r>
    </w:p>
    <w:p w14:paraId="0931383B"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4046F3B2"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(ii) On the application of an electric field, the dipole moments of these molecules align themselves parallel to the direction of the electric field, as shown in figure (c). But this alignment is incomplete due to the thermal vibrations of the molecules. It is obvious that the alignment of the molecules with the applied field increases if,</w:t>
      </w:r>
    </w:p>
    <w:p w14:paraId="7CFFB958" w14:textId="77777777" w:rsidR="006E4ADB" w:rsidRDefault="006E4ADB" w:rsidP="00305392">
      <w:pPr>
        <w:numPr>
          <w:ilvl w:val="0"/>
          <w:numId w:val="11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electric intensity of the field is increased.</w:t>
      </w:r>
    </w:p>
    <w:p w14:paraId="79766252" w14:textId="77777777" w:rsidR="006E4ADB" w:rsidRDefault="006E4ADB" w:rsidP="00305392">
      <w:pPr>
        <w:numPr>
          <w:ilvl w:val="0"/>
          <w:numId w:val="11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Temperature is decreased.</w:t>
      </w:r>
    </w:p>
    <w:p w14:paraId="4DA6DFA5"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It should be noted that increased electric intensity may also increase the dipole moment. It is due to the reason that with increased electric intensity, the distance between the centres of gravity of the positive and negative charges increases, which results in an increase in the dipole moment.</w:t>
      </w:r>
    </w:p>
    <w:p w14:paraId="15DEA086"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Style w:val="Strong"/>
          <w:rFonts w:ascii="Poppins" w:hAnsi="Poppins" w:cs="Poppins"/>
          <w:color w:val="444444"/>
        </w:rPr>
        <w:t>Also Read: </w:t>
      </w:r>
      <w:hyperlink r:id="rId348" w:history="1">
        <w:r>
          <w:rPr>
            <w:rStyle w:val="Hyperlink"/>
            <w:rFonts w:ascii="Poppins" w:hAnsi="Poppins" w:cs="Poppins"/>
            <w:color w:val="8C69FF"/>
          </w:rPr>
          <w:t>Dimensional Formula of Dielectric Constant</w:t>
        </w:r>
      </w:hyperlink>
    </w:p>
    <w:p w14:paraId="18C0F785" w14:textId="77777777" w:rsidR="006E4ADB" w:rsidRDefault="006E4ADB" w:rsidP="006E4ADB">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444444"/>
          <w:sz w:val="30"/>
          <w:szCs w:val="30"/>
        </w:rPr>
        <w:t>Non-polar Molecules</w:t>
      </w:r>
    </w:p>
    <w:p w14:paraId="3DE45DB1"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non-polar molecule is one in which the centres of gravity of positive charges (i.e., protons) and negative charges (i.e., electrons) coincide. These molecules, thus, do not have any permanent dipole moment.</w:t>
      </w:r>
    </w:p>
    <w:p w14:paraId="7CEB27DD"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Some common examples of non-polar molecules are CO</w:t>
      </w:r>
      <w:r>
        <w:rPr>
          <w:rFonts w:ascii="Poppins" w:hAnsi="Poppins" w:cs="Poppins"/>
          <w:color w:val="444444"/>
          <w:sz w:val="18"/>
          <w:szCs w:val="18"/>
          <w:vertAlign w:val="subscript"/>
        </w:rPr>
        <w:t>2</w:t>
      </w:r>
      <w:r>
        <w:rPr>
          <w:rFonts w:ascii="Poppins" w:hAnsi="Poppins" w:cs="Poppins"/>
          <w:color w:val="444444"/>
        </w:rPr>
        <w:t>, CCl</w:t>
      </w:r>
      <w:r>
        <w:rPr>
          <w:rFonts w:ascii="Poppins" w:hAnsi="Poppins" w:cs="Poppins"/>
          <w:color w:val="444444"/>
          <w:sz w:val="18"/>
          <w:szCs w:val="18"/>
          <w:vertAlign w:val="subscript"/>
        </w:rPr>
        <w:t>4</w:t>
      </w:r>
      <w:r>
        <w:rPr>
          <w:rFonts w:ascii="Poppins" w:hAnsi="Poppins" w:cs="Poppins"/>
          <w:color w:val="444444"/>
        </w:rPr>
        <w:t>, oxygen (O</w:t>
      </w:r>
      <w:r>
        <w:rPr>
          <w:rFonts w:ascii="Poppins" w:hAnsi="Poppins" w:cs="Poppins"/>
          <w:color w:val="444444"/>
          <w:sz w:val="18"/>
          <w:szCs w:val="18"/>
          <w:vertAlign w:val="subscript"/>
        </w:rPr>
        <w:t>2</w:t>
      </w:r>
      <w:r>
        <w:rPr>
          <w:rFonts w:ascii="Poppins" w:hAnsi="Poppins" w:cs="Poppins"/>
          <w:color w:val="444444"/>
        </w:rPr>
        <w:t>), nitrogen (N</w:t>
      </w:r>
      <w:r>
        <w:rPr>
          <w:rFonts w:ascii="Poppins" w:hAnsi="Poppins" w:cs="Poppins"/>
          <w:color w:val="444444"/>
          <w:sz w:val="18"/>
          <w:szCs w:val="18"/>
          <w:vertAlign w:val="subscript"/>
        </w:rPr>
        <w:t>2</w:t>
      </w:r>
      <w:r>
        <w:rPr>
          <w:rFonts w:ascii="Poppins" w:hAnsi="Poppins" w:cs="Poppins"/>
          <w:color w:val="444444"/>
        </w:rPr>
        <w:t>), hydrogen (H</w:t>
      </w:r>
      <w:r>
        <w:rPr>
          <w:rFonts w:ascii="Poppins" w:hAnsi="Poppins" w:cs="Poppins"/>
          <w:color w:val="444444"/>
          <w:sz w:val="18"/>
          <w:szCs w:val="18"/>
          <w:vertAlign w:val="subscript"/>
        </w:rPr>
        <w:t>2</w:t>
      </w:r>
      <w:r>
        <w:rPr>
          <w:rFonts w:ascii="Poppins" w:hAnsi="Poppins" w:cs="Poppins"/>
          <w:color w:val="444444"/>
        </w:rPr>
        <w:t>), methane (CH</w:t>
      </w:r>
      <w:r>
        <w:rPr>
          <w:rFonts w:ascii="Poppins" w:hAnsi="Poppins" w:cs="Poppins"/>
          <w:color w:val="444444"/>
          <w:sz w:val="18"/>
          <w:szCs w:val="18"/>
          <w:vertAlign w:val="subscript"/>
        </w:rPr>
        <w:t>4</w:t>
      </w:r>
      <w:r>
        <w:rPr>
          <w:rFonts w:ascii="Poppins" w:hAnsi="Poppins" w:cs="Poppins"/>
          <w:color w:val="444444"/>
        </w:rPr>
        <w:t>) and ethane (C</w:t>
      </w:r>
      <w:r>
        <w:rPr>
          <w:rFonts w:ascii="Poppins" w:hAnsi="Poppins" w:cs="Poppins"/>
          <w:color w:val="444444"/>
          <w:sz w:val="18"/>
          <w:szCs w:val="18"/>
          <w:vertAlign w:val="subscript"/>
        </w:rPr>
        <w:t>2</w:t>
      </w:r>
      <w:r>
        <w:rPr>
          <w:rFonts w:ascii="Poppins" w:hAnsi="Poppins" w:cs="Poppins"/>
          <w:color w:val="444444"/>
        </w:rPr>
        <w:t>H</w:t>
      </w:r>
      <w:r>
        <w:rPr>
          <w:rFonts w:ascii="Poppins" w:hAnsi="Poppins" w:cs="Poppins"/>
          <w:color w:val="444444"/>
          <w:sz w:val="18"/>
          <w:szCs w:val="18"/>
          <w:vertAlign w:val="subscript"/>
        </w:rPr>
        <w:t>6</w:t>
      </w:r>
      <w:r>
        <w:rPr>
          <w:rFonts w:ascii="Poppins" w:hAnsi="Poppins" w:cs="Poppins"/>
          <w:color w:val="444444"/>
        </w:rPr>
        <w:t>).</w:t>
      </w:r>
    </w:p>
    <w:p w14:paraId="64653DF2"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a molecule of CO</w:t>
      </w:r>
      <w:r>
        <w:rPr>
          <w:rFonts w:ascii="Poppins" w:hAnsi="Poppins" w:cs="Poppins"/>
          <w:color w:val="444444"/>
          <w:sz w:val="18"/>
          <w:szCs w:val="18"/>
          <w:vertAlign w:val="subscript"/>
        </w:rPr>
        <w:t>2</w:t>
      </w:r>
      <w:r>
        <w:rPr>
          <w:rFonts w:ascii="Poppins" w:hAnsi="Poppins" w:cs="Poppins"/>
          <w:color w:val="444444"/>
        </w:rPr>
        <w:t>, the oxygen ions are symmetrically placed with respect to the carbon ion. Hence, the dipole moment is zero [Figure (a)]. </w:t>
      </w:r>
    </w:p>
    <w:p w14:paraId="1B066613"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If the molecule is placed in an electric field E</w:t>
      </w:r>
      <w:r>
        <w:rPr>
          <w:rFonts w:ascii="Times New Roman" w:hAnsi="Times New Roman" w:cs="Times New Roman"/>
          <w:color w:val="444444"/>
          <w:sz w:val="21"/>
          <w:szCs w:val="21"/>
        </w:rPr>
        <w:t>→</w:t>
      </w:r>
    </w:p>
    <w:p w14:paraId="5F86B5BA"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along the line joining the ions, the oxygen ions get displaced with respect to the carbon ion, and </w:t>
      </w:r>
    </w:p>
    <w:p w14:paraId="4DF67DB5"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the net dipole moment induced is along the direction of E</w:t>
      </w:r>
      <w:r>
        <w:rPr>
          <w:rFonts w:ascii="Times New Roman" w:hAnsi="Times New Roman" w:cs="Times New Roman"/>
          <w:color w:val="444444"/>
          <w:sz w:val="21"/>
          <w:szCs w:val="21"/>
        </w:rPr>
        <w:t>→</w:t>
      </w:r>
      <w:r>
        <w:rPr>
          <w:rFonts w:ascii="Poppins" w:hAnsi="Poppins" w:cs="Poppins"/>
          <w:color w:val="444444"/>
          <w:sz w:val="21"/>
          <w:szCs w:val="21"/>
        </w:rPr>
        <w:t> [Figure. (b)].</w:t>
      </w:r>
    </w:p>
    <w:p w14:paraId="04415A21"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   </w:t>
      </w:r>
    </w:p>
    <w:p w14:paraId="5A2B6181"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If the electric field E</w:t>
      </w:r>
      <w:r>
        <w:rPr>
          <w:rFonts w:ascii="Times New Roman" w:hAnsi="Times New Roman" w:cs="Times New Roman"/>
          <w:color w:val="444444"/>
          <w:sz w:val="21"/>
          <w:szCs w:val="21"/>
        </w:rPr>
        <w:t>→</w:t>
      </w:r>
      <w:r>
        <w:rPr>
          <w:rFonts w:ascii="Poppins" w:hAnsi="Poppins" w:cs="Poppins"/>
          <w:color w:val="444444"/>
          <w:sz w:val="21"/>
          <w:szCs w:val="21"/>
        </w:rPr>
        <w:t> is applied perpendicular to the line joining the ions,</w:t>
      </w:r>
    </w:p>
    <w:p w14:paraId="4D487092"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 </w:t>
      </w:r>
    </w:p>
    <w:p w14:paraId="6F1381A7"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the directions of the induced dipole moment is again along the field E</w:t>
      </w:r>
      <w:r>
        <w:rPr>
          <w:rFonts w:ascii="Times New Roman" w:hAnsi="Times New Roman" w:cs="Times New Roman"/>
          <w:color w:val="444444"/>
          <w:sz w:val="21"/>
          <w:szCs w:val="21"/>
        </w:rPr>
        <w:t>→</w:t>
      </w:r>
      <w:r>
        <w:rPr>
          <w:rFonts w:ascii="Poppins" w:hAnsi="Poppins" w:cs="Poppins"/>
          <w:color w:val="444444"/>
          <w:sz w:val="21"/>
          <w:szCs w:val="21"/>
        </w:rPr>
        <w:t>,</w:t>
      </w:r>
    </w:p>
    <w:p w14:paraId="5A61E418"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as shown in figure (c).</w:t>
      </w:r>
    </w:p>
    <w:p w14:paraId="78785371" w14:textId="7C775A14"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05B5952E" wp14:editId="482632CA">
            <wp:extent cx="7146290" cy="6892925"/>
            <wp:effectExtent l="0" t="0" r="0" b="3175"/>
            <wp:docPr id="158" name="Picture 158" descr="Non-polar Molec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Non-polar Molecules"/>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7146290" cy="6892925"/>
                    </a:xfrm>
                    <a:prstGeom prst="rect">
                      <a:avLst/>
                    </a:prstGeom>
                    <a:noFill/>
                    <a:ln>
                      <a:noFill/>
                    </a:ln>
                  </pic:spPr>
                </pic:pic>
              </a:graphicData>
            </a:graphic>
          </wp:inline>
        </w:drawing>
      </w:r>
    </w:p>
    <w:p w14:paraId="3B261761"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3F5BAB7F"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CCl</w:t>
      </w:r>
      <w:r>
        <w:rPr>
          <w:rFonts w:ascii="Poppins" w:hAnsi="Poppins" w:cs="Poppins"/>
          <w:color w:val="444444"/>
          <w:sz w:val="18"/>
          <w:szCs w:val="18"/>
          <w:vertAlign w:val="subscript"/>
        </w:rPr>
        <w:t>4</w:t>
      </w:r>
      <w:r>
        <w:rPr>
          <w:rFonts w:ascii="Poppins" w:hAnsi="Poppins" w:cs="Poppins"/>
          <w:color w:val="444444"/>
        </w:rPr>
        <w:t>, the external electric field changes the orientation of the C-Cl bond and thus produces an induced dipole moment.</w:t>
      </w:r>
    </w:p>
    <w:p w14:paraId="3ACEF703"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Thus, in general, when a non-polar molecule is placed in an electric field, the centres of positive and negative charges get displaced, and the molecule is then said to have been polarised, as shown in figure (d). Such a molecule is then called the induced electric dipole, and its electric dipole moment is called the induced electric dipole moment. As soon as the electric field is removed, the induced electric dipole moment disappears.</w:t>
      </w:r>
    </w:p>
    <w:p w14:paraId="30E6F9B2"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induced electric dipole moment is proportional to the applied electric field but is almost independent of temperature. Further, the induced dipole is parallel to the electric field right at the time of its creation.</w:t>
      </w:r>
    </w:p>
    <w:p w14:paraId="2805DFB5"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main difference between the polar and the non-polar molecules is the temperature dependence of dipole moment in the case of polar molecules and no such dependence in the case of non-polar molecules.</w:t>
      </w:r>
    </w:p>
    <w:p w14:paraId="0463E585" w14:textId="77777777" w:rsidR="006E4ADB" w:rsidRDefault="006E4ADB" w:rsidP="006E4ADB">
      <w:pPr>
        <w:pStyle w:val="Heading2"/>
        <w:shd w:val="clear" w:color="auto" w:fill="FFFFFF"/>
        <w:spacing w:before="300" w:after="150" w:line="480" w:lineRule="atLeast"/>
        <w:rPr>
          <w:rFonts w:ascii="Poppins" w:hAnsi="Poppins" w:cs="Poppins"/>
          <w:color w:val="444444"/>
        </w:rPr>
      </w:pPr>
      <w:r w:rsidRPr="006E4ADB">
        <w:rPr>
          <w:rFonts w:ascii="Poppins" w:hAnsi="Poppins" w:cs="Poppins"/>
          <w:color w:val="444444"/>
          <w:highlight w:val="yellow"/>
        </w:rPr>
        <w:t>Dielectric Polarisation</w:t>
      </w:r>
    </w:p>
    <w:p w14:paraId="0768CCBA"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A dielectric may be made up of polar or non-polar molecules. But the net effect of an external field is almost the same, i.e., the external field will compel the molecules to align their dipole moments along its own direction.</w:t>
      </w:r>
    </w:p>
    <w:p w14:paraId="5A82B1E4" w14:textId="6E42A67B"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2228C5A0" wp14:editId="6EA29533">
            <wp:extent cx="7146290" cy="4775835"/>
            <wp:effectExtent l="0" t="0" r="0" b="5715"/>
            <wp:docPr id="157" name="Picture 157" descr="Dielectric Polar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ielectric Polarizatio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7146290" cy="4775835"/>
                    </a:xfrm>
                    <a:prstGeom prst="rect">
                      <a:avLst/>
                    </a:prstGeom>
                    <a:noFill/>
                    <a:ln>
                      <a:noFill/>
                    </a:ln>
                  </pic:spPr>
                </pic:pic>
              </a:graphicData>
            </a:graphic>
          </wp:inline>
        </w:drawing>
      </w:r>
    </w:p>
    <w:p w14:paraId="62EF6C1D"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16139125"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Let us consider a dielectric slab in an electric field which is acting in the direction shown in the figure. The arrangement of charges within the molecules of the dielectric in the electric field is the same as shown in the figure. The positive charges move in the direction of the field, and the negative charges move in the opposite direction. In other words, the electric dipoles align themselves with the direction of the field. In this state, the entire dielectric and its molecules are said to be polarised.</w:t>
      </w:r>
    </w:p>
    <w:p w14:paraId="07B3EE8B"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alignment of the dipole moments of the permanent or induced dipoles with the direction of the applied electric field is called polarisation.</w:t>
      </w:r>
    </w:p>
    <w:p w14:paraId="1CD30385"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Within the two extremely thin surface layers indicated by shaded regions, there is an excess negative charge in one layer and an excess equal positive charge in the other layer.</w:t>
      </w:r>
    </w:p>
    <w:p w14:paraId="663AC18F"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The induced charges on the surfaces of the dielectric are due to these layers. These charges are not free, but each is bound to a molecule lying on or near the surface. That is why these charges are called bound charges or fictitious charges. Within the remaining dielectric, </w:t>
      </w:r>
      <w:r w:rsidRPr="006E4ADB">
        <w:rPr>
          <w:rFonts w:ascii="Poppins" w:hAnsi="Poppins" w:cs="Poppins"/>
          <w:color w:val="444444"/>
          <w:highlight w:val="yellow"/>
        </w:rPr>
        <w:t>the net charge per unit volume remains zero. Thus, although the dielectric is polarised, yet as a whole, it remains electrically neutral.</w:t>
      </w:r>
    </w:p>
    <w:p w14:paraId="77206649"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Obviously, the positive induced surface charge must be equal in magnitude to the negative induced surface charge. Thus, in polarisation, the internal state of the slab is characterised not by an excess charge but by the relative displacement of the charges within it.</w:t>
      </w:r>
    </w:p>
    <w:p w14:paraId="3100E878"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sidRPr="006E4ADB">
        <w:rPr>
          <w:rFonts w:ascii="Poppins" w:hAnsi="Poppins" w:cs="Poppins"/>
          <w:color w:val="444444"/>
          <w:highlight w:val="yellow"/>
        </w:rPr>
        <w:t>Polarisation can thus also be thought of as a phenomenon in which an alignment of positive and negative charges takes place within the dielectric, resulting in no net increase in the charge of the dielectric</w:t>
      </w:r>
      <w:r>
        <w:rPr>
          <w:rFonts w:ascii="Poppins" w:hAnsi="Poppins" w:cs="Poppins"/>
          <w:color w:val="444444"/>
        </w:rPr>
        <w:t>.</w:t>
      </w:r>
    </w:p>
    <w:p w14:paraId="0AE31771"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The extent to which a dielectric is polarised is described by a vector quantity P</w:t>
      </w:r>
      <w:r>
        <w:rPr>
          <w:rFonts w:ascii="Times New Roman" w:hAnsi="Times New Roman" w:cs="Times New Roman"/>
          <w:color w:val="444444"/>
          <w:sz w:val="21"/>
          <w:szCs w:val="21"/>
        </w:rPr>
        <w:t>→</w:t>
      </w:r>
    </w:p>
    <w:p w14:paraId="45070758"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called the polarisation.</w:t>
      </w:r>
    </w:p>
    <w:p w14:paraId="39B184C6"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sidRPr="006E4ADB">
        <w:rPr>
          <w:rFonts w:ascii="Poppins" w:hAnsi="Poppins" w:cs="Poppins"/>
          <w:color w:val="444444"/>
          <w:highlight w:val="yellow"/>
        </w:rPr>
        <w:t>Polarisation is defined as the electric dipole moment per unit volume</w:t>
      </w:r>
      <w:r>
        <w:rPr>
          <w:rFonts w:ascii="Poppins" w:hAnsi="Poppins" w:cs="Poppins"/>
          <w:color w:val="444444"/>
        </w:rPr>
        <w:t>.</w:t>
      </w:r>
    </w:p>
    <w:p w14:paraId="6A3F768B" w14:textId="7D39588F"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P</w:t>
      </w:r>
      <w:r>
        <w:rPr>
          <w:rFonts w:ascii="Times New Roman" w:hAnsi="Times New Roman" w:cs="Times New Roman"/>
          <w:color w:val="444444"/>
          <w:sz w:val="21"/>
          <w:szCs w:val="21"/>
        </w:rPr>
        <w:t>→</w:t>
      </w:r>
      <w:r>
        <w:rPr>
          <w:rFonts w:ascii="Poppins" w:hAnsi="Poppins" w:cs="Poppins"/>
          <w:color w:val="444444"/>
          <w:sz w:val="21"/>
          <w:szCs w:val="21"/>
        </w:rPr>
        <w:t> has the same direction as the molecular dipole moment.</w:t>
      </w:r>
    </w:p>
    <w:p w14:paraId="1C0755D2" w14:textId="3AC3CA9A" w:rsidR="006E4ADB" w:rsidRDefault="006E4ADB" w:rsidP="006E4ADB">
      <w:pPr>
        <w:shd w:val="clear" w:color="auto" w:fill="FFFFFF"/>
        <w:rPr>
          <w:rFonts w:ascii="Poppins" w:hAnsi="Poppins" w:cs="Poppins"/>
          <w:color w:val="444444"/>
          <w:sz w:val="21"/>
          <w:szCs w:val="21"/>
        </w:rPr>
      </w:pPr>
      <m:oMathPara>
        <m:oMath>
          <m:eqArr>
            <m:eqArrPr>
              <m:ctrlPr>
                <w:rPr>
                  <w:rFonts w:ascii="Cambria Math" w:hAnsi="Cambria Math" w:cs="Poppins"/>
                  <w:color w:val="444444"/>
                  <w:sz w:val="21"/>
                  <w:szCs w:val="21"/>
                </w:rPr>
              </m:ctrlPr>
            </m:eqArrPr>
            <m:e>
              <m:r>
                <m:rPr>
                  <m:nor/>
                </m:rPr>
                <w:rPr>
                  <w:rFonts w:ascii="Poppins" w:hAnsi="Poppins" w:cs="Poppins"/>
                  <w:color w:val="444444"/>
                  <w:sz w:val="21"/>
                  <w:szCs w:val="21"/>
                </w:rPr>
                <m:t xml:space="preserve">The SI unit of </m:t>
              </m:r>
              <m:limUpp>
                <m:limUppPr>
                  <m:ctrlPr>
                    <w:rPr>
                      <w:rFonts w:ascii="Cambria Math" w:hAnsi="Cambria Math" w:cs="Poppins"/>
                      <w:color w:val="444444"/>
                      <w:sz w:val="21"/>
                      <w:szCs w:val="21"/>
                    </w:rPr>
                  </m:ctrlPr>
                </m:limUppPr>
                <m:e>
                  <m:r>
                    <w:rPr>
                      <w:rFonts w:ascii="Cambria Math" w:hAnsi="Cambria Math" w:cs="Poppins"/>
                      <w:color w:val="444444"/>
                      <w:sz w:val="21"/>
                      <w:szCs w:val="21"/>
                    </w:rPr>
                    <m:t>P</m:t>
                  </m:r>
                </m:e>
                <m:lim>
                  <m:r>
                    <w:rPr>
                      <w:rFonts w:ascii="Cambria Math" w:hAnsi="Cambria Math" w:cs="Poppins"/>
                      <w:color w:val="444444"/>
                      <w:sz w:val="21"/>
                      <w:szCs w:val="21"/>
                    </w:rPr>
                    <m:t>→</m:t>
                  </m:r>
                </m:lim>
              </m:limUpp>
              <m:r>
                <m:rPr>
                  <m:nor/>
                </m:rPr>
                <w:rPr>
                  <w:rFonts w:ascii="Poppins" w:hAnsi="Poppins" w:cs="Poppins"/>
                  <w:color w:val="444444"/>
                  <w:sz w:val="21"/>
                  <w:szCs w:val="21"/>
                </w:rPr>
                <m:t xml:space="preserve"> is coulomb metre per cubic metre</m:t>
              </m:r>
            </m:e>
          </m:eqArr>
        </m:oMath>
      </m:oMathPara>
    </w:p>
    <w:p w14:paraId="1FB3B1CD"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The SI unit of P</w:t>
      </w:r>
      <w:r>
        <w:rPr>
          <w:rFonts w:ascii="Times New Roman" w:hAnsi="Times New Roman" w:cs="Times New Roman"/>
          <w:color w:val="444444"/>
          <w:sz w:val="21"/>
          <w:szCs w:val="21"/>
        </w:rPr>
        <w:t>→</w:t>
      </w:r>
      <w:r>
        <w:rPr>
          <w:rFonts w:ascii="Poppins" w:hAnsi="Poppins" w:cs="Poppins"/>
          <w:color w:val="444444"/>
          <w:sz w:val="21"/>
          <w:szCs w:val="21"/>
        </w:rPr>
        <w:t xml:space="preserve"> is </w:t>
      </w:r>
      <w:r w:rsidRPr="006E4ADB">
        <w:rPr>
          <w:rFonts w:ascii="Poppins" w:hAnsi="Poppins" w:cs="Poppins"/>
          <w:color w:val="444444"/>
          <w:sz w:val="21"/>
          <w:szCs w:val="21"/>
          <w:highlight w:val="yellow"/>
        </w:rPr>
        <w:t>coulomb</w:t>
      </w:r>
      <w:r>
        <w:rPr>
          <w:rFonts w:ascii="Poppins" w:hAnsi="Poppins" w:cs="Poppins"/>
          <w:color w:val="444444"/>
          <w:sz w:val="21"/>
          <w:szCs w:val="21"/>
        </w:rPr>
        <w:t xml:space="preserve"> </w:t>
      </w:r>
      <w:r w:rsidRPr="006E4ADB">
        <w:rPr>
          <w:rFonts w:ascii="Poppins" w:hAnsi="Poppins" w:cs="Poppins"/>
          <w:color w:val="444444"/>
          <w:sz w:val="21"/>
          <w:szCs w:val="21"/>
          <w:highlight w:val="yellow"/>
        </w:rPr>
        <w:t>metre per cubic metre</w:t>
      </w:r>
    </w:p>
    <w:p w14:paraId="4BB8D040"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 xml:space="preserve">or coulomb per square metre </w:t>
      </w:r>
      <w:r w:rsidRPr="006E4ADB">
        <w:rPr>
          <w:rFonts w:ascii="Poppins" w:hAnsi="Poppins" w:cs="Poppins"/>
          <w:color w:val="444444"/>
          <w:sz w:val="21"/>
          <w:szCs w:val="21"/>
          <w:highlight w:val="yellow"/>
          <w:shd w:val="clear" w:color="auto" w:fill="FFFFFF"/>
        </w:rPr>
        <w:t>(C/m</w:t>
      </w:r>
      <w:r w:rsidRPr="006E4ADB">
        <w:rPr>
          <w:rFonts w:ascii="Poppins" w:hAnsi="Poppins" w:cs="Poppins"/>
          <w:color w:val="444444"/>
          <w:sz w:val="16"/>
          <w:szCs w:val="16"/>
          <w:highlight w:val="yellow"/>
          <w:shd w:val="clear" w:color="auto" w:fill="FFFFFF"/>
          <w:vertAlign w:val="superscript"/>
        </w:rPr>
        <w:t>2</w:t>
      </w:r>
      <w:r w:rsidRPr="006E4ADB">
        <w:rPr>
          <w:rFonts w:ascii="Poppins" w:hAnsi="Poppins" w:cs="Poppins"/>
          <w:color w:val="444444"/>
          <w:sz w:val="21"/>
          <w:szCs w:val="21"/>
          <w:highlight w:val="yellow"/>
          <w:shd w:val="clear" w:color="auto" w:fill="FFFFFF"/>
        </w:rPr>
        <w:t>).</w:t>
      </w:r>
    </w:p>
    <w:p w14:paraId="0C1A0BBB"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dimensional formula for P is:</w:t>
      </w:r>
    </w:p>
    <w:p w14:paraId="5E40CEA9"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Dipole moment/volume</w:t>
      </w:r>
    </w:p>
    <w:p w14:paraId="1A82732B" w14:textId="77777777" w:rsidR="006E4ADB" w:rsidRPr="006E4ADB" w:rsidRDefault="006E4ADB" w:rsidP="006E4ADB">
      <w:pPr>
        <w:shd w:val="clear" w:color="auto" w:fill="FFFFFF"/>
        <w:rPr>
          <w:rFonts w:ascii="Cambria Math" w:eastAsiaTheme="minorEastAsia" w:hAnsi="Cambria Math"/>
          <w:color w:val="444444"/>
          <w:sz w:val="21"/>
          <w:szCs w:val="21"/>
        </w:rPr>
      </w:pPr>
      <w:r>
        <w:rPr>
          <w:rFonts w:ascii="Poppins" w:hAnsi="Poppins" w:cs="Poppins"/>
          <w:color w:val="444444"/>
          <w:sz w:val="21"/>
          <w:szCs w:val="21"/>
        </w:rPr>
        <w:t>=</w:t>
      </w:r>
      <w:r w:rsidRPr="006E4ADB">
        <w:rPr>
          <w:rFonts w:ascii="Cambria Math" w:hAnsi="Cambria Math"/>
        </w:rPr>
        <w:t xml:space="preserve"> </w:t>
      </w:r>
      <m:oMath>
        <m:eqArr>
          <m:eqArrPr>
            <m:ctrlPr>
              <w:rPr>
                <w:rFonts w:ascii="Cambria Math" w:hAnsi="Cambria Math" w:cs="Poppins"/>
                <w:color w:val="444444"/>
                <w:sz w:val="32"/>
                <w:szCs w:val="32"/>
              </w:rPr>
            </m:ctrlPr>
          </m:eqArrPr>
          <m:e>
            <m:r>
              <w:rPr>
                <w:rFonts w:ascii="Cambria Math" w:hAnsi="Cambria Math" w:cs="Poppins"/>
                <w:color w:val="444444"/>
                <w:sz w:val="32"/>
                <w:szCs w:val="32"/>
                <w:highlight w:val="yellow"/>
              </w:rPr>
              <m:t>=</m:t>
            </m:r>
            <m:f>
              <m:fPr>
                <m:ctrlPr>
                  <w:rPr>
                    <w:rFonts w:ascii="Cambria Math" w:hAnsi="Cambria Math" w:cs="Poppins"/>
                    <w:color w:val="444444"/>
                    <w:sz w:val="32"/>
                    <w:szCs w:val="32"/>
                    <w:highlight w:val="yellow"/>
                  </w:rPr>
                </m:ctrlPr>
              </m:fPr>
              <m:num>
                <m:r>
                  <w:rPr>
                    <w:rFonts w:ascii="Cambria Math" w:hAnsi="Cambria Math" w:cs="Poppins"/>
                    <w:color w:val="444444"/>
                    <w:sz w:val="32"/>
                    <w:szCs w:val="32"/>
                    <w:highlight w:val="yellow"/>
                  </w:rPr>
                  <m:t>LTI</m:t>
                </m:r>
              </m:num>
              <m:den>
                <m:sSup>
                  <m:sSupPr>
                    <m:ctrlPr>
                      <w:rPr>
                        <w:rFonts w:ascii="Cambria Math" w:hAnsi="Cambria Math" w:cs="Poppins"/>
                        <w:color w:val="444444"/>
                        <w:sz w:val="32"/>
                        <w:szCs w:val="32"/>
                        <w:highlight w:val="yellow"/>
                      </w:rPr>
                    </m:ctrlPr>
                  </m:sSupPr>
                  <m:e>
                    <m:r>
                      <w:rPr>
                        <w:rFonts w:ascii="Cambria Math" w:hAnsi="Cambria Math" w:cs="Poppins"/>
                        <w:color w:val="444444"/>
                        <w:sz w:val="32"/>
                        <w:szCs w:val="32"/>
                        <w:highlight w:val="yellow"/>
                      </w:rPr>
                      <m:t>L</m:t>
                    </m:r>
                  </m:e>
                  <m:sup>
                    <m:r>
                      <w:rPr>
                        <w:rFonts w:ascii="Cambria Math" w:hAnsi="Cambria Math" w:cs="Poppins"/>
                        <w:color w:val="444444"/>
                        <w:sz w:val="32"/>
                        <w:szCs w:val="32"/>
                        <w:highlight w:val="yellow"/>
                      </w:rPr>
                      <m:t>3</m:t>
                    </m:r>
                  </m:sup>
                </m:sSup>
              </m:den>
            </m:f>
            <m:r>
              <w:rPr>
                <w:rFonts w:ascii="Cambria Math" w:hAnsi="Cambria Math" w:cs="Poppins"/>
                <w:color w:val="444444"/>
                <w:sz w:val="32"/>
                <w:szCs w:val="32"/>
                <w:highlight w:val="yellow"/>
              </w:rPr>
              <m:t>=</m:t>
            </m:r>
            <m:d>
              <m:dPr>
                <m:begChr m:val="["/>
                <m:endChr m:val="]"/>
                <m:ctrlPr>
                  <w:rPr>
                    <w:rFonts w:ascii="Cambria Math" w:hAnsi="Cambria Math" w:cs="Poppins"/>
                    <w:i/>
                    <w:color w:val="444444"/>
                    <w:sz w:val="32"/>
                    <w:szCs w:val="32"/>
                    <w:highlight w:val="yellow"/>
                  </w:rPr>
                </m:ctrlPr>
              </m:dPr>
              <m:e>
                <m:sSup>
                  <m:sSupPr>
                    <m:ctrlPr>
                      <w:rPr>
                        <w:rFonts w:ascii="Cambria Math" w:hAnsi="Cambria Math" w:cs="Poppins"/>
                        <w:color w:val="444444"/>
                        <w:sz w:val="32"/>
                        <w:szCs w:val="32"/>
                        <w:highlight w:val="yellow"/>
                      </w:rPr>
                    </m:ctrlPr>
                  </m:sSupPr>
                  <m:e>
                    <m:r>
                      <w:rPr>
                        <w:rFonts w:ascii="Cambria Math" w:hAnsi="Cambria Math" w:cs="Poppins"/>
                        <w:color w:val="444444"/>
                        <w:sz w:val="32"/>
                        <w:szCs w:val="32"/>
                        <w:highlight w:val="yellow"/>
                      </w:rPr>
                      <m:t>L</m:t>
                    </m:r>
                  </m:e>
                  <m:sup>
                    <m:r>
                      <w:rPr>
                        <w:rFonts w:ascii="Cambria Math" w:hAnsi="Cambria Math" w:cs="Poppins"/>
                        <w:color w:val="444444"/>
                        <w:sz w:val="32"/>
                        <w:szCs w:val="32"/>
                        <w:highlight w:val="yellow"/>
                      </w:rPr>
                      <m:t>-2</m:t>
                    </m:r>
                  </m:sup>
                </m:sSup>
                <m:r>
                  <w:rPr>
                    <w:rFonts w:ascii="Cambria Math" w:hAnsi="Cambria Math" w:cs="Poppins"/>
                    <w:color w:val="444444"/>
                    <w:sz w:val="32"/>
                    <w:szCs w:val="32"/>
                    <w:highlight w:val="yellow"/>
                  </w:rPr>
                  <m:t>TI</m:t>
                </m:r>
              </m:e>
            </m:d>
          </m:e>
        </m:eqArr>
      </m:oMath>
    </w:p>
    <w:p w14:paraId="31D2B5D8" w14:textId="40D3DAEC" w:rsidR="006E4ADB" w:rsidRPr="006E4ADB" w:rsidRDefault="006E4ADB" w:rsidP="006E4ADB">
      <w:pPr>
        <w:shd w:val="clear" w:color="auto" w:fill="FFFFFF"/>
        <w:rPr>
          <w:rFonts w:ascii="Cambria Math" w:eastAsiaTheme="minorEastAsia" w:hAnsi="Cambria Math"/>
          <w:color w:val="444444"/>
          <w:sz w:val="21"/>
          <w:szCs w:val="21"/>
        </w:rPr>
      </w:pPr>
      <w:r>
        <w:rPr>
          <w:rFonts w:ascii="Poppins" w:hAnsi="Poppins" w:cs="Poppins"/>
          <w:color w:val="444444"/>
          <w:sz w:val="21"/>
          <w:szCs w:val="21"/>
        </w:rPr>
        <w:t>I = Current</w:t>
      </w:r>
    </w:p>
    <w:p w14:paraId="7B96EA05" w14:textId="77777777" w:rsidR="006E4ADB" w:rsidRDefault="006E4ADB" w:rsidP="00305392">
      <w:pPr>
        <w:numPr>
          <w:ilvl w:val="0"/>
          <w:numId w:val="11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L = Length</w:t>
      </w:r>
    </w:p>
    <w:p w14:paraId="679CB7C0" w14:textId="77777777" w:rsidR="006E4ADB" w:rsidRDefault="006E4ADB" w:rsidP="00305392">
      <w:pPr>
        <w:numPr>
          <w:ilvl w:val="0"/>
          <w:numId w:val="11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 = Time</w:t>
      </w:r>
    </w:p>
    <w:p w14:paraId="02423D5C" w14:textId="77777777" w:rsidR="006E4ADB" w:rsidRDefault="006E4ADB" w:rsidP="006E4ADB">
      <w:pPr>
        <w:shd w:val="clear" w:color="auto" w:fill="FFFFFF"/>
        <w:spacing w:after="0"/>
        <w:rPr>
          <w:rFonts w:ascii="Poppins" w:hAnsi="Poppins" w:cs="Poppins"/>
          <w:color w:val="444444"/>
          <w:sz w:val="21"/>
          <w:szCs w:val="21"/>
        </w:rPr>
      </w:pPr>
      <w:r>
        <w:rPr>
          <w:rFonts w:ascii="Poppins" w:hAnsi="Poppins" w:cs="Poppins"/>
          <w:color w:val="444444"/>
          <w:sz w:val="21"/>
          <w:szCs w:val="21"/>
        </w:rPr>
        <w:t>To find an expression for P</w:t>
      </w:r>
      <w:r>
        <w:rPr>
          <w:rFonts w:ascii="Times New Roman" w:hAnsi="Times New Roman" w:cs="Times New Roman"/>
          <w:color w:val="444444"/>
          <w:sz w:val="21"/>
          <w:szCs w:val="21"/>
        </w:rPr>
        <w:t>→</w:t>
      </w:r>
    </w:p>
    <w:p w14:paraId="4238A885"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 let us consider a dielectric slab of surface area ‘A’ and thickness ‘d’. Let this slab completely fill the space between plates A and B of a parallel-plate </w:t>
      </w:r>
      <w:hyperlink r:id="rId351" w:history="1">
        <w:r>
          <w:rPr>
            <w:rStyle w:val="Hyperlink"/>
            <w:rFonts w:ascii="Poppins" w:hAnsi="Poppins" w:cs="Poppins"/>
            <w:color w:val="8C69FF"/>
            <w:sz w:val="21"/>
            <w:szCs w:val="21"/>
            <w:shd w:val="clear" w:color="auto" w:fill="FFFFFF"/>
          </w:rPr>
          <w:t>capacitor</w:t>
        </w:r>
      </w:hyperlink>
      <w:r>
        <w:rPr>
          <w:rFonts w:ascii="Poppins" w:hAnsi="Poppins" w:cs="Poppins"/>
          <w:color w:val="444444"/>
          <w:sz w:val="21"/>
          <w:szCs w:val="21"/>
          <w:shd w:val="clear" w:color="auto" w:fill="FFFFFF"/>
        </w:rPr>
        <w:t>, having charges +q and –q. Let –q</w:t>
      </w:r>
      <w:r>
        <w:rPr>
          <w:rFonts w:ascii="Poppins" w:hAnsi="Poppins" w:cs="Poppins"/>
          <w:color w:val="444444"/>
          <w:sz w:val="16"/>
          <w:szCs w:val="16"/>
          <w:shd w:val="clear" w:color="auto" w:fill="FFFFFF"/>
          <w:vertAlign w:val="subscript"/>
        </w:rPr>
        <w:t>i</w:t>
      </w:r>
      <w:r>
        <w:rPr>
          <w:rFonts w:ascii="Poppins" w:hAnsi="Poppins" w:cs="Poppins"/>
          <w:color w:val="444444"/>
          <w:sz w:val="21"/>
          <w:szCs w:val="21"/>
          <w:shd w:val="clear" w:color="auto" w:fill="FFFFFF"/>
        </w:rPr>
        <w:t> and +q</w:t>
      </w:r>
      <w:r>
        <w:rPr>
          <w:rFonts w:ascii="Poppins" w:hAnsi="Poppins" w:cs="Poppins"/>
          <w:color w:val="444444"/>
          <w:sz w:val="16"/>
          <w:szCs w:val="16"/>
          <w:shd w:val="clear" w:color="auto" w:fill="FFFFFF"/>
          <w:vertAlign w:val="subscript"/>
        </w:rPr>
        <w:t>i</w:t>
      </w:r>
      <w:r>
        <w:rPr>
          <w:rFonts w:ascii="Poppins" w:hAnsi="Poppins" w:cs="Poppins"/>
          <w:color w:val="444444"/>
          <w:sz w:val="21"/>
          <w:szCs w:val="21"/>
          <w:shd w:val="clear" w:color="auto" w:fill="FFFFFF"/>
        </w:rPr>
        <w:t> be the induced charges on the surfaces of the slab opposite to A and B, respectively, as shown in the figure.</w:t>
      </w:r>
    </w:p>
    <w:p w14:paraId="12A5D5B5"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polarised slab can be considered as a single dipole consisting of the induced charges –q</w:t>
      </w:r>
      <w:r>
        <w:rPr>
          <w:rFonts w:ascii="Poppins" w:hAnsi="Poppins" w:cs="Poppins"/>
          <w:color w:val="444444"/>
          <w:sz w:val="18"/>
          <w:szCs w:val="18"/>
          <w:vertAlign w:val="subscript"/>
        </w:rPr>
        <w:t>i</w:t>
      </w:r>
      <w:r>
        <w:rPr>
          <w:rFonts w:ascii="Poppins" w:hAnsi="Poppins" w:cs="Poppins"/>
          <w:color w:val="444444"/>
        </w:rPr>
        <w:t> and +q</w:t>
      </w:r>
      <w:r>
        <w:rPr>
          <w:rFonts w:ascii="Poppins" w:hAnsi="Poppins" w:cs="Poppins"/>
          <w:color w:val="444444"/>
          <w:sz w:val="18"/>
          <w:szCs w:val="18"/>
          <w:vertAlign w:val="subscript"/>
        </w:rPr>
        <w:t>i</w:t>
      </w:r>
      <w:r>
        <w:rPr>
          <w:rFonts w:ascii="Poppins" w:hAnsi="Poppins" w:cs="Poppins"/>
          <w:color w:val="444444"/>
        </w:rPr>
        <w:t> at the opposite faces separated by a distance equal to the thickness of the slab. The dielectric slab fills the entire space between the plates. A small gap left between its surfaces and those of the plates is only for the sake of clarity.</w:t>
      </w:r>
    </w:p>
    <w:p w14:paraId="7F042DA2" w14:textId="01F52A1D"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113262A5" wp14:editId="20C007BA">
            <wp:extent cx="7146290" cy="4775835"/>
            <wp:effectExtent l="0" t="0" r="0" b="5715"/>
            <wp:docPr id="156" name="Picture 156" descr="Polarised s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olarised slab"/>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7146290" cy="4775835"/>
                    </a:xfrm>
                    <a:prstGeom prst="rect">
                      <a:avLst/>
                    </a:prstGeom>
                    <a:noFill/>
                    <a:ln>
                      <a:noFill/>
                    </a:ln>
                  </pic:spPr>
                </pic:pic>
              </a:graphicData>
            </a:graphic>
          </wp:inline>
        </w:drawing>
      </w:r>
    </w:p>
    <w:p w14:paraId="5E57987C"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w:t>
      </w:r>
    </w:p>
    <w:p w14:paraId="6181B7F8"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Electric dipole moment of the entire slab</w:t>
      </w:r>
    </w:p>
    <w:p w14:paraId="69851AF3" w14:textId="77777777" w:rsidR="006E4ADB" w:rsidRPr="006E4ADB" w:rsidRDefault="006E4ADB" w:rsidP="006E4ADB">
      <w:pPr>
        <w:shd w:val="clear" w:color="auto" w:fill="FFFFFF"/>
        <w:rPr>
          <w:rFonts w:ascii="Cambria Math" w:eastAsiaTheme="minorEastAsia" w:hAnsi="Cambria Math"/>
          <w:color w:val="444444"/>
          <w:sz w:val="21"/>
          <w:szCs w:val="21"/>
        </w:rPr>
      </w:pPr>
      <w:r>
        <w:rPr>
          <w:rFonts w:ascii="Poppins" w:hAnsi="Poppins" w:cs="Poppins"/>
          <w:color w:val="444444"/>
          <w:sz w:val="21"/>
          <w:szCs w:val="21"/>
        </w:rPr>
        <w:t>=</w:t>
      </w:r>
      <w:r w:rsidRPr="006E4ADB">
        <w:rPr>
          <w:rFonts w:ascii="Cambria Math" w:hAnsi="Cambria Math"/>
        </w:rPr>
        <w:t xml:space="preserve"> </w:t>
      </w:r>
      <m:oMath>
        <m:eqArr>
          <m:eqArrPr>
            <m:ctrlPr>
              <w:rPr>
                <w:rFonts w:ascii="Cambria Math" w:hAnsi="Cambria Math" w:cs="Poppins"/>
                <w:color w:val="444444"/>
                <w:sz w:val="21"/>
                <w:szCs w:val="21"/>
              </w:rPr>
            </m:ctrlPr>
          </m:eqArrPr>
          <m:e>
            <m:r>
              <w:rPr>
                <w:rFonts w:ascii="Cambria Math" w:hAnsi="Cambria Math" w:cs="Poppins"/>
                <w:color w:val="444444"/>
                <w:sz w:val="21"/>
                <w:szCs w:val="21"/>
              </w:rPr>
              <m:t>=</m:t>
            </m:r>
            <m:sSub>
              <m:sSubPr>
                <m:ctrlPr>
                  <w:rPr>
                    <w:rFonts w:ascii="Cambria Math" w:hAnsi="Cambria Math" w:cs="Poppins"/>
                    <w:color w:val="444444"/>
                    <w:sz w:val="21"/>
                    <w:szCs w:val="21"/>
                  </w:rPr>
                </m:ctrlPr>
              </m:sSubPr>
              <m:e>
                <m:r>
                  <w:rPr>
                    <w:rFonts w:ascii="Cambria Math" w:hAnsi="Cambria Math" w:cs="Poppins"/>
                    <w:color w:val="444444"/>
                    <w:sz w:val="21"/>
                    <w:szCs w:val="21"/>
                  </w:rPr>
                  <m:t>q</m:t>
                </m:r>
              </m:e>
              <m:sub>
                <m:r>
                  <w:rPr>
                    <w:rFonts w:ascii="Cambria Math" w:hAnsi="Cambria Math" w:cs="Poppins"/>
                    <w:color w:val="444444"/>
                    <w:sz w:val="21"/>
                    <w:szCs w:val="21"/>
                  </w:rPr>
                  <m:t>i</m:t>
                </m:r>
              </m:sub>
            </m:sSub>
            <m:r>
              <w:rPr>
                <w:rFonts w:ascii="Cambria Math" w:hAnsi="Cambria Math" w:cs="Poppins"/>
                <w:color w:val="444444"/>
                <w:sz w:val="21"/>
                <w:szCs w:val="21"/>
              </w:rPr>
              <m:t>d</m:t>
            </m:r>
          </m:e>
        </m:eqArr>
      </m:oMath>
    </w:p>
    <w:p w14:paraId="45E97B2D" w14:textId="2418E139" w:rsidR="006E4ADB" w:rsidRPr="006E4ADB" w:rsidRDefault="006E4ADB" w:rsidP="006E4ADB">
      <w:pPr>
        <w:shd w:val="clear" w:color="auto" w:fill="FFFFFF"/>
        <w:rPr>
          <w:rFonts w:ascii="Cambria Math" w:eastAsiaTheme="minorEastAsia" w:hAnsi="Cambria Math"/>
          <w:color w:val="444444"/>
          <w:sz w:val="24"/>
          <w:szCs w:val="24"/>
        </w:rPr>
      </w:pPr>
      <w:r>
        <w:rPr>
          <w:rFonts w:ascii="Poppins" w:hAnsi="Poppins" w:cs="Poppins"/>
          <w:color w:val="444444"/>
        </w:rPr>
        <w:t>Volume of the entire slab = area × thickness = Ad</w:t>
      </w:r>
    </w:p>
    <w:p w14:paraId="29274444"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Thus, polarisation, P</w:t>
      </w:r>
    </w:p>
    <w:p w14:paraId="16E84D28" w14:textId="77777777" w:rsidR="006E4ADB" w:rsidRPr="006E4ADB" w:rsidRDefault="006E4ADB" w:rsidP="006E4ADB">
      <w:pPr>
        <w:pStyle w:val="NormalWeb"/>
        <w:shd w:val="clear" w:color="auto" w:fill="FFFFFF"/>
        <w:spacing w:before="0" w:beforeAutospacing="0" w:after="24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Poppins"/>
                  <w:color w:val="444444"/>
                  <w:sz w:val="21"/>
                  <w:szCs w:val="21"/>
                  <w:highlight w:val="yellow"/>
                  <w:lang w:eastAsia="en-US"/>
                </w:rPr>
              </m:ctrlPr>
            </m:eqArrPr>
            <m:e>
              <m:r>
                <w:rPr>
                  <w:rFonts w:ascii="Cambria Math" w:eastAsiaTheme="minorHAnsi" w:hAnsi="Cambria Math" w:cs="Poppins"/>
                  <w:color w:val="444444"/>
                  <w:sz w:val="21"/>
                  <w:szCs w:val="21"/>
                  <w:highlight w:val="yellow"/>
                  <w:lang w:eastAsia="en-US"/>
                </w:rPr>
                <m:t>=</m:t>
              </m:r>
              <m:f>
                <m:fPr>
                  <m:ctrlPr>
                    <w:rPr>
                      <w:rFonts w:ascii="Cambria Math" w:eastAsiaTheme="minorHAnsi" w:hAnsi="Cambria Math" w:cs="Poppins"/>
                      <w:color w:val="444444"/>
                      <w:sz w:val="21"/>
                      <w:szCs w:val="21"/>
                      <w:highlight w:val="yellow"/>
                      <w:lang w:eastAsia="en-US"/>
                    </w:rPr>
                  </m:ctrlPr>
                </m:fPr>
                <m:num>
                  <m:sSub>
                    <m:sSubPr>
                      <m:ctrlPr>
                        <w:rPr>
                          <w:rFonts w:ascii="Cambria Math" w:eastAsiaTheme="minorHAnsi" w:hAnsi="Cambria Math" w:cs="Poppins"/>
                          <w:color w:val="444444"/>
                          <w:sz w:val="21"/>
                          <w:szCs w:val="21"/>
                          <w:highlight w:val="yellow"/>
                          <w:lang w:eastAsia="en-US"/>
                        </w:rPr>
                      </m:ctrlPr>
                    </m:sSubPr>
                    <m:e>
                      <m:r>
                        <w:rPr>
                          <w:rFonts w:ascii="Cambria Math" w:eastAsiaTheme="minorHAnsi" w:hAnsi="Cambria Math" w:cs="Poppins"/>
                          <w:color w:val="444444"/>
                          <w:sz w:val="21"/>
                          <w:szCs w:val="21"/>
                          <w:highlight w:val="yellow"/>
                          <w:lang w:eastAsia="en-US"/>
                        </w:rPr>
                        <m:t>q</m:t>
                      </m:r>
                    </m:e>
                    <m:sub>
                      <m:r>
                        <w:rPr>
                          <w:rFonts w:ascii="Cambria Math" w:eastAsiaTheme="minorHAnsi" w:hAnsi="Cambria Math" w:cs="Poppins"/>
                          <w:color w:val="444444"/>
                          <w:sz w:val="21"/>
                          <w:szCs w:val="21"/>
                          <w:highlight w:val="yellow"/>
                          <w:lang w:eastAsia="en-US"/>
                        </w:rPr>
                        <m:t>i</m:t>
                      </m:r>
                    </m:sub>
                  </m:sSub>
                  <m:r>
                    <w:rPr>
                      <w:rFonts w:ascii="Cambria Math" w:eastAsiaTheme="minorHAnsi" w:hAnsi="Cambria Math" w:cs="Poppins"/>
                      <w:color w:val="444444"/>
                      <w:sz w:val="21"/>
                      <w:szCs w:val="21"/>
                      <w:highlight w:val="yellow"/>
                      <w:lang w:eastAsia="en-US"/>
                    </w:rPr>
                    <m:t>d</m:t>
                  </m:r>
                </m:num>
                <m:den>
                  <m:r>
                    <w:rPr>
                      <w:rFonts w:ascii="Cambria Math" w:eastAsiaTheme="minorHAnsi" w:hAnsi="Cambria Math" w:cs="Poppins"/>
                      <w:color w:val="444444"/>
                      <w:sz w:val="21"/>
                      <w:szCs w:val="21"/>
                      <w:highlight w:val="yellow"/>
                      <w:lang w:eastAsia="en-US"/>
                    </w:rPr>
                    <m:t>Ad</m:t>
                  </m:r>
                </m:den>
              </m:f>
              <m:r>
                <w:rPr>
                  <w:rFonts w:ascii="Cambria Math" w:eastAsiaTheme="minorHAnsi" w:hAnsi="Cambria Math" w:cs="Poppins"/>
                  <w:color w:val="444444"/>
                  <w:sz w:val="21"/>
                  <w:szCs w:val="21"/>
                  <w:highlight w:val="yellow"/>
                  <w:lang w:eastAsia="en-US"/>
                </w:rPr>
                <m:t>=</m:t>
              </m:r>
              <m:f>
                <m:fPr>
                  <m:ctrlPr>
                    <w:rPr>
                      <w:rFonts w:ascii="Cambria Math" w:eastAsiaTheme="minorHAnsi" w:hAnsi="Cambria Math" w:cs="Poppins"/>
                      <w:color w:val="444444"/>
                      <w:sz w:val="21"/>
                      <w:szCs w:val="21"/>
                      <w:highlight w:val="yellow"/>
                      <w:lang w:eastAsia="en-US"/>
                    </w:rPr>
                  </m:ctrlPr>
                </m:fPr>
                <m:num>
                  <m:sSub>
                    <m:sSubPr>
                      <m:ctrlPr>
                        <w:rPr>
                          <w:rFonts w:ascii="Cambria Math" w:eastAsiaTheme="minorHAnsi" w:hAnsi="Cambria Math" w:cs="Poppins"/>
                          <w:color w:val="444444"/>
                          <w:sz w:val="21"/>
                          <w:szCs w:val="21"/>
                          <w:highlight w:val="yellow"/>
                          <w:lang w:eastAsia="en-US"/>
                        </w:rPr>
                      </m:ctrlPr>
                    </m:sSubPr>
                    <m:e>
                      <m:r>
                        <w:rPr>
                          <w:rFonts w:ascii="Cambria Math" w:eastAsiaTheme="minorHAnsi" w:hAnsi="Cambria Math" w:cs="Poppins"/>
                          <w:color w:val="444444"/>
                          <w:sz w:val="21"/>
                          <w:szCs w:val="21"/>
                          <w:highlight w:val="yellow"/>
                          <w:lang w:eastAsia="en-US"/>
                        </w:rPr>
                        <m:t>q</m:t>
                      </m:r>
                    </m:e>
                    <m:sub>
                      <m:r>
                        <w:rPr>
                          <w:rFonts w:ascii="Cambria Math" w:eastAsiaTheme="minorHAnsi" w:hAnsi="Cambria Math" w:cs="Poppins"/>
                          <w:color w:val="444444"/>
                          <w:sz w:val="21"/>
                          <w:szCs w:val="21"/>
                          <w:highlight w:val="yellow"/>
                          <w:lang w:eastAsia="en-US"/>
                        </w:rPr>
                        <m:t>i</m:t>
                      </m:r>
                    </m:sub>
                  </m:sSub>
                </m:num>
                <m:den>
                  <m:r>
                    <w:rPr>
                      <w:rFonts w:ascii="Cambria Math" w:eastAsiaTheme="minorHAnsi" w:hAnsi="Cambria Math" w:cs="Poppins"/>
                      <w:color w:val="444444"/>
                      <w:sz w:val="21"/>
                      <w:szCs w:val="21"/>
                      <w:highlight w:val="yellow"/>
                      <w:lang w:eastAsia="en-US"/>
                    </w:rPr>
                    <m:t>A</m:t>
                  </m:r>
                </m:den>
              </m:f>
              <m:r>
                <w:rPr>
                  <w:rFonts w:ascii="Cambria Math" w:eastAsiaTheme="minorHAnsi" w:hAnsi="Cambria Math" w:cs="Poppins"/>
                  <w:color w:val="444444"/>
                  <w:sz w:val="21"/>
                  <w:szCs w:val="21"/>
                  <w:highlight w:val="yellow"/>
                  <w:lang w:eastAsia="en-US"/>
                </w:rPr>
                <m:t>=</m:t>
              </m:r>
              <m:sSub>
                <m:sSubPr>
                  <m:ctrlPr>
                    <w:rPr>
                      <w:rFonts w:ascii="Cambria Math" w:eastAsiaTheme="minorHAnsi" w:hAnsi="Cambria Math" w:cs="Poppins"/>
                      <w:color w:val="444444"/>
                      <w:sz w:val="21"/>
                      <w:szCs w:val="21"/>
                      <w:highlight w:val="yellow"/>
                      <w:lang w:eastAsia="en-US"/>
                    </w:rPr>
                  </m:ctrlPr>
                </m:sSubPr>
                <m:e>
                  <m:r>
                    <w:rPr>
                      <w:rFonts w:ascii="Cambria Math" w:eastAsiaTheme="minorHAnsi" w:hAnsi="Cambria Math" w:cs="Poppins"/>
                      <w:color w:val="444444"/>
                      <w:sz w:val="21"/>
                      <w:szCs w:val="21"/>
                      <w:highlight w:val="yellow"/>
                      <w:lang w:eastAsia="en-US"/>
                    </w:rPr>
                    <m:t>σ</m:t>
                  </m:r>
                </m:e>
                <m:sub>
                  <m:r>
                    <w:rPr>
                      <w:rFonts w:ascii="Cambria Math" w:eastAsiaTheme="minorHAnsi" w:hAnsi="Cambria Math" w:cs="Poppins"/>
                      <w:color w:val="444444"/>
                      <w:sz w:val="21"/>
                      <w:szCs w:val="21"/>
                      <w:highlight w:val="yellow"/>
                      <w:lang w:eastAsia="en-US"/>
                    </w:rPr>
                    <m:t>i</m:t>
                  </m:r>
                </m:sub>
              </m:sSub>
              <m:r>
                <w:rPr>
                  <w:rFonts w:ascii="Cambria Math" w:eastAsiaTheme="minorHAnsi" w:hAnsi="Cambria Math" w:cs="Poppins"/>
                  <w:color w:val="444444"/>
                  <w:sz w:val="21"/>
                  <w:szCs w:val="21"/>
                  <w:highlight w:val="yellow"/>
                  <w:lang w:eastAsia="en-US"/>
                </w:rPr>
                <m:t>….</m:t>
              </m:r>
              <m:d>
                <m:dPr>
                  <m:ctrlPr>
                    <w:rPr>
                      <w:rFonts w:ascii="Cambria Math" w:eastAsiaTheme="minorHAnsi" w:hAnsi="Cambria Math" w:cs="Poppins"/>
                      <w:i/>
                      <w:color w:val="444444"/>
                      <w:sz w:val="21"/>
                      <w:szCs w:val="21"/>
                      <w:highlight w:val="yellow"/>
                      <w:lang w:eastAsia="en-US"/>
                    </w:rPr>
                  </m:ctrlPr>
                </m:dPr>
                <m:e>
                  <m:r>
                    <w:rPr>
                      <w:rFonts w:ascii="Cambria Math" w:eastAsiaTheme="minorHAnsi" w:hAnsi="Cambria Math" w:cs="Poppins"/>
                      <w:color w:val="444444"/>
                      <w:sz w:val="21"/>
                      <w:szCs w:val="21"/>
                      <w:highlight w:val="yellow"/>
                      <w:lang w:eastAsia="en-US"/>
                    </w:rPr>
                    <m:t>1</m:t>
                  </m:r>
                </m:e>
              </m:d>
            </m:e>
          </m:eqArr>
        </m:oMath>
      </m:oMathPara>
    </w:p>
    <w:p w14:paraId="654FBFD3" w14:textId="27522F2B" w:rsidR="006E4ADB" w:rsidRP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Where </w:t>
      </w:r>
      <w:r>
        <w:rPr>
          <w:rFonts w:ascii="Cambria" w:hAnsi="Cambria" w:cs="Cambria"/>
          <w:color w:val="444444"/>
        </w:rPr>
        <w:t>σ</w:t>
      </w:r>
      <w:r>
        <w:rPr>
          <w:rFonts w:ascii="Poppins" w:hAnsi="Poppins" w:cs="Poppins"/>
          <w:color w:val="444444"/>
          <w:sz w:val="18"/>
          <w:szCs w:val="18"/>
          <w:vertAlign w:val="subscript"/>
        </w:rPr>
        <w:t>i</w:t>
      </w:r>
      <w:r>
        <w:rPr>
          <w:rFonts w:ascii="Poppins" w:hAnsi="Poppins" w:cs="Poppins"/>
          <w:color w:val="444444"/>
        </w:rPr>
        <w:t> = surface density (charge per unit area) of the induced charge.</w:t>
      </w:r>
    </w:p>
    <w:p w14:paraId="3F7EE7A1"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Obviously,</w:t>
      </w:r>
    </w:p>
    <w:p w14:paraId="0288ED80"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In the special case when P</w:t>
      </w:r>
      <w:r>
        <w:rPr>
          <w:rFonts w:ascii="Times New Roman" w:hAnsi="Times New Roman" w:cs="Times New Roman"/>
          <w:color w:val="444444"/>
          <w:sz w:val="21"/>
          <w:szCs w:val="21"/>
        </w:rPr>
        <w:t>→</w:t>
      </w:r>
      <w:r>
        <w:rPr>
          <w:rFonts w:ascii="Poppins" w:hAnsi="Poppins" w:cs="Poppins"/>
          <w:color w:val="444444"/>
          <w:sz w:val="21"/>
          <w:szCs w:val="21"/>
        </w:rPr>
        <w:t> is normal to the surface,</w:t>
      </w:r>
    </w:p>
    <w:p w14:paraId="5A0BEB17" w14:textId="77777777" w:rsidR="006E4ADB" w:rsidRDefault="006E4ADB" w:rsidP="006E4ADB">
      <w:pPr>
        <w:rPr>
          <w:rFonts w:ascii="Times New Roman" w:hAnsi="Times New Roman" w:cs="Times New Roman"/>
          <w:sz w:val="24"/>
          <w:szCs w:val="24"/>
        </w:rPr>
      </w:pPr>
      <w:r>
        <w:rPr>
          <w:rFonts w:ascii="Poppins" w:hAnsi="Poppins" w:cs="Poppins"/>
          <w:color w:val="444444"/>
          <w:sz w:val="21"/>
          <w:szCs w:val="21"/>
          <w:shd w:val="clear" w:color="auto" w:fill="FFFFFF"/>
        </w:rPr>
        <w:t>the polarisation is numerically equal to the surface density of the induced charge.</w:t>
      </w:r>
    </w:p>
    <w:p w14:paraId="1646B5EA"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It is found that in most dielectrics (except certain types of crystals, called ferroelectrics), the polarisation P is directly proportional to the resultant electric field E in the dielectric. That is,</w:t>
      </w:r>
    </w:p>
    <w:p w14:paraId="6922969C" w14:textId="77777777" w:rsidR="006E4ADB" w:rsidRPr="006E4ADB" w:rsidRDefault="006E4ADB" w:rsidP="006E4ADB">
      <w:pPr>
        <w:pStyle w:val="NormalWeb"/>
        <w:shd w:val="clear" w:color="auto" w:fill="FFFFFF"/>
        <w:spacing w:before="0" w:beforeAutospacing="0" w:after="24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Poppins"/>
                  <w:color w:val="444444"/>
                  <w:sz w:val="21"/>
                  <w:szCs w:val="21"/>
                  <w:lang w:eastAsia="en-US"/>
                </w:rPr>
              </m:ctrlPr>
            </m:eqArrPr>
            <m:e>
              <m:r>
                <w:rPr>
                  <w:rFonts w:ascii="Cambria Math" w:eastAsiaTheme="minorHAnsi" w:hAnsi="Cambria Math" w:cs="Poppins"/>
                  <w:color w:val="444444"/>
                  <w:sz w:val="21"/>
                  <w:szCs w:val="21"/>
                  <w:lang w:eastAsia="en-US"/>
                </w:rPr>
                <m:t>P∝EorP=</m:t>
              </m:r>
              <m:sSub>
                <m:sSubPr>
                  <m:ctrlPr>
                    <w:rPr>
                      <w:rFonts w:ascii="Cambria Math" w:eastAsiaTheme="minorHAnsi" w:hAnsi="Cambria Math" w:cs="Poppins"/>
                      <w:color w:val="444444"/>
                      <w:sz w:val="21"/>
                      <w:szCs w:val="21"/>
                      <w:lang w:eastAsia="en-US"/>
                    </w:rPr>
                  </m:ctrlPr>
                </m:sSubPr>
                <m:e>
                  <m:r>
                    <w:rPr>
                      <w:rFonts w:ascii="Cambria Math" w:eastAsiaTheme="minorHAnsi" w:hAnsi="Cambria Math" w:cs="Poppins"/>
                      <w:color w:val="444444"/>
                      <w:sz w:val="21"/>
                      <w:szCs w:val="21"/>
                      <w:lang w:eastAsia="en-US"/>
                    </w:rPr>
                    <m:t>∈</m:t>
                  </m:r>
                </m:e>
                <m:sub>
                  <m:r>
                    <w:rPr>
                      <w:rFonts w:ascii="Cambria Math" w:eastAsiaTheme="minorHAnsi" w:hAnsi="Cambria Math" w:cs="Poppins"/>
                      <w:color w:val="444444"/>
                      <w:sz w:val="21"/>
                      <w:szCs w:val="21"/>
                      <w:lang w:eastAsia="en-US"/>
                    </w:rPr>
                    <m:t>0</m:t>
                  </m:r>
                </m:sub>
              </m:sSub>
              <m:sSub>
                <m:sSubPr>
                  <m:ctrlPr>
                    <w:rPr>
                      <w:rFonts w:ascii="Cambria Math" w:eastAsiaTheme="minorHAnsi" w:hAnsi="Cambria Math" w:cs="Poppins"/>
                      <w:color w:val="444444"/>
                      <w:sz w:val="21"/>
                      <w:szCs w:val="21"/>
                      <w:lang w:eastAsia="en-US"/>
                    </w:rPr>
                  </m:ctrlPr>
                </m:sSubPr>
                <m:e>
                  <m:r>
                    <w:rPr>
                      <w:rFonts w:ascii="Cambria Math" w:eastAsiaTheme="minorHAnsi" w:hAnsi="Cambria Math" w:cs="Poppins"/>
                      <w:color w:val="444444"/>
                      <w:sz w:val="21"/>
                      <w:szCs w:val="21"/>
                      <w:lang w:eastAsia="en-US"/>
                    </w:rPr>
                    <m:t>χ</m:t>
                  </m:r>
                </m:e>
                <m:sub>
                  <m:r>
                    <w:rPr>
                      <w:rFonts w:ascii="Cambria Math" w:eastAsiaTheme="minorHAnsi" w:hAnsi="Cambria Math" w:cs="Poppins"/>
                      <w:color w:val="444444"/>
                      <w:sz w:val="21"/>
                      <w:szCs w:val="21"/>
                      <w:lang w:eastAsia="en-US"/>
                    </w:rPr>
                    <m:t>e</m:t>
                  </m:r>
                </m:sub>
              </m:sSub>
              <m:r>
                <w:rPr>
                  <w:rFonts w:ascii="Cambria Math" w:eastAsiaTheme="minorHAnsi" w:hAnsi="Cambria Math" w:cs="Poppins"/>
                  <w:color w:val="444444"/>
                  <w:sz w:val="21"/>
                  <w:szCs w:val="21"/>
                  <w:lang w:eastAsia="en-US"/>
                </w:rPr>
                <m:t>E….</m:t>
              </m:r>
              <m:d>
                <m:dPr>
                  <m:ctrlPr>
                    <w:rPr>
                      <w:rFonts w:ascii="Cambria Math" w:eastAsiaTheme="minorHAnsi" w:hAnsi="Cambria Math" w:cs="Poppins"/>
                      <w:i/>
                      <w:color w:val="444444"/>
                      <w:sz w:val="21"/>
                      <w:szCs w:val="21"/>
                      <w:lang w:eastAsia="en-US"/>
                    </w:rPr>
                  </m:ctrlPr>
                </m:dPr>
                <m:e>
                  <m:r>
                    <w:rPr>
                      <w:rFonts w:ascii="Cambria Math" w:eastAsiaTheme="minorHAnsi" w:hAnsi="Cambria Math" w:cs="Poppins"/>
                      <w:color w:val="444444"/>
                      <w:sz w:val="21"/>
                      <w:szCs w:val="21"/>
                      <w:lang w:eastAsia="en-US"/>
                    </w:rPr>
                    <m:t>2</m:t>
                  </m:r>
                </m:e>
              </m:d>
            </m:e>
          </m:eqArr>
        </m:oMath>
      </m:oMathPara>
    </w:p>
    <w:p w14:paraId="50CA7FCB" w14:textId="0D0DE54E" w:rsidR="006E4ADB" w:rsidRP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Where</w:t>
      </w:r>
    </w:p>
    <w:p w14:paraId="03956D03" w14:textId="77777777" w:rsidR="006E4ADB" w:rsidRDefault="006E4ADB" w:rsidP="006E4ADB">
      <w:pPr>
        <w:shd w:val="clear" w:color="auto" w:fill="FFFFFF"/>
        <w:rPr>
          <w:rFonts w:ascii="Poppins" w:hAnsi="Poppins" w:cs="Poppins"/>
          <w:color w:val="444444"/>
          <w:sz w:val="21"/>
          <w:szCs w:val="21"/>
        </w:rPr>
      </w:pPr>
      <w:r>
        <w:rPr>
          <w:rFonts w:ascii="Cambria" w:hAnsi="Cambria" w:cs="Cambria"/>
          <w:color w:val="444444"/>
          <w:sz w:val="21"/>
          <w:szCs w:val="21"/>
        </w:rPr>
        <w:t>χ</w:t>
      </w:r>
      <w:r>
        <w:rPr>
          <w:rFonts w:ascii="Poppins" w:hAnsi="Poppins" w:cs="Poppins"/>
          <w:color w:val="444444"/>
          <w:sz w:val="21"/>
          <w:szCs w:val="21"/>
        </w:rPr>
        <w:t>e is a constant of proportionality and is called the electric susceptibility of the dielectric.</w:t>
      </w:r>
    </w:p>
    <w:p w14:paraId="1683AC89"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The multiplicative factor</w:t>
      </w:r>
      <w:r>
        <w:rPr>
          <w:rFonts w:ascii="Cambria Math" w:hAnsi="Cambria Math" w:cs="Cambria Math"/>
          <w:color w:val="444444"/>
          <w:sz w:val="21"/>
          <w:szCs w:val="21"/>
        </w:rPr>
        <w:t>∈</w:t>
      </w:r>
      <w:r>
        <w:rPr>
          <w:rFonts w:ascii="Poppins" w:hAnsi="Poppins" w:cs="Poppins"/>
          <w:color w:val="444444"/>
          <w:sz w:val="21"/>
          <w:szCs w:val="21"/>
        </w:rPr>
        <w:t>0 is used to keep </w:t>
      </w:r>
      <w:r>
        <w:rPr>
          <w:rFonts w:ascii="Cambria" w:hAnsi="Cambria" w:cs="Cambria"/>
          <w:color w:val="444444"/>
          <w:sz w:val="21"/>
          <w:szCs w:val="21"/>
        </w:rPr>
        <w:t>χ</w:t>
      </w:r>
      <w:r>
        <w:rPr>
          <w:rFonts w:ascii="Poppins" w:hAnsi="Poppins" w:cs="Poppins"/>
          <w:color w:val="444444"/>
          <w:sz w:val="21"/>
          <w:szCs w:val="21"/>
        </w:rPr>
        <w:t>e dimensionless.</w:t>
      </w:r>
    </w:p>
    <w:p w14:paraId="547ED032" w14:textId="77777777" w:rsidR="006E4ADB" w:rsidRDefault="006E4ADB" w:rsidP="006E4ADB">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susceptibility of the vacuum is zero. This is due to the reason that in a vacuum, there are no molecules whose charges can be displaced by an electric field.</w:t>
      </w:r>
    </w:p>
    <w:p w14:paraId="2005F27F" w14:textId="77777777" w:rsidR="006E4ADB" w:rsidRDefault="006E4ADB" w:rsidP="006E4ADB">
      <w:pPr>
        <w:shd w:val="clear" w:color="auto" w:fill="FFFFFF"/>
        <w:rPr>
          <w:rFonts w:ascii="Poppins" w:hAnsi="Poppins" w:cs="Poppins"/>
          <w:color w:val="444444"/>
          <w:sz w:val="21"/>
          <w:szCs w:val="21"/>
        </w:rPr>
      </w:pPr>
      <w:r>
        <w:rPr>
          <w:rFonts w:ascii="Poppins" w:hAnsi="Poppins" w:cs="Poppins"/>
          <w:color w:val="444444"/>
          <w:sz w:val="21"/>
          <w:szCs w:val="21"/>
        </w:rPr>
        <w:t>Susceptibility of a given material depends upon its nature. The greater the value of </w:t>
      </w:r>
      <w:r>
        <w:rPr>
          <w:rFonts w:ascii="Cambria" w:hAnsi="Cambria" w:cs="Cambria"/>
          <w:color w:val="444444"/>
          <w:sz w:val="21"/>
          <w:szCs w:val="21"/>
        </w:rPr>
        <w:t>χ</w:t>
      </w:r>
      <w:r>
        <w:rPr>
          <w:rFonts w:ascii="Poppins" w:hAnsi="Poppins" w:cs="Poppins"/>
          <w:color w:val="444444"/>
          <w:sz w:val="21"/>
          <w:szCs w:val="21"/>
        </w:rPr>
        <w:t>e</w:t>
      </w:r>
    </w:p>
    <w:p w14:paraId="1F34ADEF" w14:textId="6DCBAB74" w:rsidR="006E4ADB" w:rsidRDefault="006E4ADB" w:rsidP="006E4ADB">
      <w:pPr>
        <w:rPr>
          <w:rFonts w:ascii="Poppins" w:hAnsi="Poppins" w:cs="Poppins"/>
          <w:color w:val="444444"/>
          <w:sz w:val="21"/>
          <w:szCs w:val="21"/>
          <w:shd w:val="clear" w:color="auto" w:fill="FFFFFF"/>
        </w:rPr>
      </w:pPr>
      <w:r>
        <w:rPr>
          <w:rFonts w:ascii="Poppins" w:hAnsi="Poppins" w:cs="Poppins"/>
          <w:color w:val="444444"/>
          <w:sz w:val="21"/>
          <w:szCs w:val="21"/>
          <w:shd w:val="clear" w:color="auto" w:fill="FFFFFF"/>
        </w:rPr>
        <w:t>for a given material, the greater the induced charge on it, i.e., more would be its polarisation for a given electric field.</w:t>
      </w:r>
    </w:p>
    <w:p w14:paraId="397D7581" w14:textId="1D11B327" w:rsidR="00E4266A" w:rsidRDefault="00E4266A" w:rsidP="006E4ADB">
      <w:pPr>
        <w:rPr>
          <w:rFonts w:ascii="Poppins" w:hAnsi="Poppins" w:cs="Poppins"/>
          <w:color w:val="444444"/>
          <w:sz w:val="21"/>
          <w:szCs w:val="21"/>
          <w:shd w:val="clear" w:color="auto" w:fill="FFFFFF"/>
        </w:rPr>
      </w:pPr>
    </w:p>
    <w:p w14:paraId="4B12981D" w14:textId="23626C2D" w:rsidR="00E4266A" w:rsidRDefault="00E4266A" w:rsidP="006E4ADB">
      <w:pPr>
        <w:rPr>
          <w:rFonts w:ascii="Poppins" w:hAnsi="Poppins" w:cs="Poppins"/>
          <w:color w:val="444444"/>
          <w:sz w:val="21"/>
          <w:szCs w:val="21"/>
          <w:shd w:val="clear" w:color="auto" w:fill="FFFFFF"/>
        </w:rPr>
      </w:pPr>
    </w:p>
    <w:p w14:paraId="11DCB372" w14:textId="5ADCDFA0" w:rsidR="00E4266A" w:rsidRDefault="00E4266A" w:rsidP="006E4ADB">
      <w:pPr>
        <w:rPr>
          <w:rFonts w:ascii="Poppins" w:hAnsi="Poppins" w:cs="Poppins"/>
          <w:color w:val="444444"/>
          <w:sz w:val="21"/>
          <w:szCs w:val="21"/>
          <w:shd w:val="clear" w:color="auto" w:fill="FFFFFF"/>
        </w:rPr>
      </w:pPr>
    </w:p>
    <w:p w14:paraId="667BD457" w14:textId="76989BE7" w:rsidR="00E4266A" w:rsidRPr="00E4266A" w:rsidRDefault="00E4266A" w:rsidP="00E4266A">
      <w:pPr>
        <w:pStyle w:val="Heading1"/>
        <w:rPr>
          <w:sz w:val="72"/>
          <w:szCs w:val="72"/>
          <w:shd w:val="clear" w:color="auto" w:fill="FFFFFF"/>
        </w:rPr>
      </w:pPr>
      <w:r>
        <w:rPr>
          <w:sz w:val="72"/>
          <w:szCs w:val="72"/>
          <w:shd w:val="clear" w:color="auto" w:fill="FFFFFF"/>
        </w:rPr>
        <w:t>CAPACITOR, CAPACITANCE, PARALLEL PLATE CAPACITOR</w:t>
      </w:r>
    </w:p>
    <w:p w14:paraId="065BC1BA" w14:textId="77777777" w:rsidR="00E4266A" w:rsidRDefault="00E4266A" w:rsidP="00E4266A">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What Is a Capacitor?</w:t>
      </w:r>
    </w:p>
    <w:p w14:paraId="0923B093"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 capacitor is a two-terminal electrical device that can store energy in the form of an electric charge. It consists of two electrical conductors that are separated by a distance.  The space between the conductors may be filled by vacuum or with an insulating material known as a dielectric. The ability of the capacitor to store charges is known as capacitance.</w:t>
      </w:r>
    </w:p>
    <w:p w14:paraId="3939AD20"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Capacitors store energy by holding apart pairs of opposite charges. The simplest design for a capacitor is a parallel plate, which consists of two metal plates with a gap between them. But, different types of capacitors are manufactured in many forms, styles, lengths, girths, and materials.</w:t>
      </w:r>
    </w:p>
    <w:p w14:paraId="74B38787" w14:textId="77777777" w:rsidR="00E4266A" w:rsidRDefault="00E4266A" w:rsidP="00E4266A">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How Does a Capacitor Work?</w:t>
      </w:r>
    </w:p>
    <w:p w14:paraId="26633D41"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For demonstration, let us consider the most basic structure of a capacitor – the parallel plate capacitor. It consists of two parallel plates separated by a dielectric. When we connect a DC voltage source across the capacitor, one plate is connected to the positive end (plate I) and the other to the negative end (plate II). When the potential of the battery is applied across the capacitor, plate I become positive with respect to plate II. The current tries to flow through the capacitor at the steady-state condition from its positive plate to its negative plate. But it cannot flow due to the separation of the plates with an insulating material.</w:t>
      </w:r>
    </w:p>
    <w:p w14:paraId="4831C027" w14:textId="71E83E7B"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19BF6C86" wp14:editId="4B680DDA">
            <wp:extent cx="7146290" cy="3418205"/>
            <wp:effectExtent l="0" t="0" r="0" b="0"/>
            <wp:docPr id="167" name="Picture 167" descr="Charging a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harging a Capacito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146290" cy="3418205"/>
                    </a:xfrm>
                    <a:prstGeom prst="rect">
                      <a:avLst/>
                    </a:prstGeom>
                    <a:noFill/>
                    <a:ln>
                      <a:noFill/>
                    </a:ln>
                  </pic:spPr>
                </pic:pic>
              </a:graphicData>
            </a:graphic>
          </wp:inline>
        </w:drawing>
      </w:r>
    </w:p>
    <w:p w14:paraId="37A57455"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An electric field appears across the capacitor. The positive plate (plate I) accumulates positive charges from the battery, and the negative plate (plate II) accumulates negative charges from the battery.  After a point, the capacitor holds the maximum amount of charge as per its capacitance with respect to this voltage. This time span is called the </w:t>
      </w:r>
      <w:r>
        <w:rPr>
          <w:rStyle w:val="Strong"/>
          <w:rFonts w:ascii="Poppins" w:hAnsi="Poppins" w:cs="Poppins"/>
          <w:i/>
          <w:iCs/>
          <w:color w:val="444444"/>
        </w:rPr>
        <w:t>charging time of the capacitor</w:t>
      </w:r>
      <w:r>
        <w:rPr>
          <w:rFonts w:ascii="Poppins" w:hAnsi="Poppins" w:cs="Poppins"/>
          <w:color w:val="444444"/>
        </w:rPr>
        <w:t>.</w:t>
      </w:r>
    </w:p>
    <w:p w14:paraId="616CA463"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the battery is removed from the capacitor, the two plates hold a negative and positive charge for a certain time. Thus, the capacitor acts as a source of electrical energy.</w:t>
      </w:r>
    </w:p>
    <w:p w14:paraId="1FEB5D0F" w14:textId="00A71708"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5FB30F8B" wp14:editId="26D2D0F5">
            <wp:extent cx="7146290" cy="3333750"/>
            <wp:effectExtent l="0" t="0" r="0" b="0"/>
            <wp:docPr id="166" name="Picture 166" descr="Capacitor as a source of en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apacitor as a source of energy"/>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235DBBED"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If these plates are connected to a load, the current flows to the load from Plate I to Plate II until all the charges are dissipated from both plates. This time span is known as the </w:t>
      </w:r>
      <w:r>
        <w:rPr>
          <w:rStyle w:val="Strong"/>
          <w:rFonts w:ascii="Poppins" w:hAnsi="Poppins" w:cs="Poppins"/>
          <w:i/>
          <w:iCs/>
          <w:color w:val="444444"/>
        </w:rPr>
        <w:t>discharging time of the capacitor</w:t>
      </w:r>
      <w:r>
        <w:rPr>
          <w:rFonts w:ascii="Poppins" w:hAnsi="Poppins" w:cs="Poppins"/>
          <w:color w:val="444444"/>
        </w:rPr>
        <w:t>.</w:t>
      </w:r>
    </w:p>
    <w:p w14:paraId="5DFF44C5" w14:textId="714F2A31"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7368308B" wp14:editId="3DE7665F">
            <wp:extent cx="7146290" cy="3650615"/>
            <wp:effectExtent l="0" t="0" r="0" b="6985"/>
            <wp:docPr id="165" name="Picture 165" descr="Discharging of 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ischarging of Capacito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7146290" cy="3650615"/>
                    </a:xfrm>
                    <a:prstGeom prst="rect">
                      <a:avLst/>
                    </a:prstGeom>
                    <a:noFill/>
                    <a:ln>
                      <a:noFill/>
                    </a:ln>
                  </pic:spPr>
                </pic:pic>
              </a:graphicData>
            </a:graphic>
          </wp:inline>
        </w:drawing>
      </w:r>
    </w:p>
    <w:p w14:paraId="24FE12F5" w14:textId="77777777" w:rsidR="00E4266A" w:rsidRDefault="00E4266A" w:rsidP="00E4266A">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How Do You Determine the Value of Capacitance?</w:t>
      </w:r>
    </w:p>
    <w:p w14:paraId="422A0F3B" w14:textId="45E0AA5D"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7F1B37A8" wp14:editId="25BC5A4B">
            <wp:extent cx="7146290" cy="3333750"/>
            <wp:effectExtent l="0" t="0" r="0" b="0"/>
            <wp:docPr id="164" name="Picture 164" descr="Capac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apacito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6297162F"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conducting plates have some charges Q</w:t>
      </w:r>
      <w:r>
        <w:rPr>
          <w:rFonts w:ascii="Poppins" w:hAnsi="Poppins" w:cs="Poppins"/>
          <w:color w:val="444444"/>
          <w:sz w:val="18"/>
          <w:szCs w:val="18"/>
          <w:vertAlign w:val="subscript"/>
        </w:rPr>
        <w:t>1</w:t>
      </w:r>
      <w:r>
        <w:rPr>
          <w:rFonts w:ascii="Poppins" w:hAnsi="Poppins" w:cs="Poppins"/>
          <w:color w:val="444444"/>
        </w:rPr>
        <w:t> and Q</w:t>
      </w:r>
      <w:r>
        <w:rPr>
          <w:rFonts w:ascii="Poppins" w:hAnsi="Poppins" w:cs="Poppins"/>
          <w:color w:val="444444"/>
          <w:sz w:val="18"/>
          <w:szCs w:val="18"/>
          <w:vertAlign w:val="subscript"/>
        </w:rPr>
        <w:t>2</w:t>
      </w:r>
      <w:r>
        <w:rPr>
          <w:rFonts w:ascii="Poppins" w:hAnsi="Poppins" w:cs="Poppins"/>
          <w:color w:val="444444"/>
        </w:rPr>
        <w:t> (Usually, if one plate has +q, the other has –q charge). The </w:t>
      </w:r>
      <w:hyperlink r:id="rId357" w:tgtFrame="_blank" w:history="1">
        <w:r>
          <w:rPr>
            <w:rStyle w:val="Hyperlink"/>
            <w:rFonts w:ascii="Poppins" w:hAnsi="Poppins" w:cs="Poppins"/>
            <w:color w:val="8C69FF"/>
          </w:rPr>
          <w:t>electric field </w:t>
        </w:r>
      </w:hyperlink>
      <w:r>
        <w:rPr>
          <w:rFonts w:ascii="Poppins" w:hAnsi="Poppins" w:cs="Poppins"/>
          <w:color w:val="444444"/>
        </w:rPr>
        <w:t>in the region between the plates depends on the charge given to the conducting plates. We also know that potential difference (V) is directly proportional to the electric field hence we can say,</w:t>
      </w:r>
    </w:p>
    <w:p w14:paraId="593AFB6A" w14:textId="77777777" w:rsidR="00E4266A" w:rsidRDefault="00E4266A" w:rsidP="00E4266A">
      <w:pPr>
        <w:shd w:val="clear" w:color="auto" w:fill="FFFFFF"/>
        <w:rPr>
          <w:rFonts w:ascii="Poppins" w:hAnsi="Poppins" w:cs="Poppins"/>
          <w:color w:val="444444"/>
          <w:sz w:val="21"/>
          <w:szCs w:val="21"/>
        </w:rPr>
      </w:pPr>
      <w:r w:rsidRPr="004D3281">
        <w:rPr>
          <w:rFonts w:ascii="Poppins" w:hAnsi="Poppins" w:cs="Poppins"/>
          <w:color w:val="444444"/>
          <w:sz w:val="21"/>
          <w:szCs w:val="21"/>
          <w:highlight w:val="yellow"/>
        </w:rPr>
        <w:t>Q</w:t>
      </w:r>
      <w:r w:rsidRPr="004D3281">
        <w:rPr>
          <w:rFonts w:ascii="Cambria Math" w:hAnsi="Cambria Math" w:cs="Cambria Math"/>
          <w:color w:val="444444"/>
          <w:sz w:val="21"/>
          <w:szCs w:val="21"/>
          <w:highlight w:val="yellow"/>
        </w:rPr>
        <w:t>∝</w:t>
      </w:r>
      <w:r w:rsidRPr="004D3281">
        <w:rPr>
          <w:rFonts w:ascii="Poppins" w:hAnsi="Poppins" w:cs="Poppins"/>
          <w:color w:val="444444"/>
          <w:sz w:val="21"/>
          <w:szCs w:val="21"/>
          <w:highlight w:val="yellow"/>
        </w:rPr>
        <w:t>V</w:t>
      </w:r>
    </w:p>
    <w:p w14:paraId="46CBF264" w14:textId="77777777"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br/>
      </w:r>
    </w:p>
    <w:p w14:paraId="191EBADA" w14:textId="77777777" w:rsidR="00E4266A" w:rsidRDefault="00E4266A" w:rsidP="00E4266A">
      <w:pPr>
        <w:shd w:val="clear" w:color="auto" w:fill="FFFFFF"/>
        <w:rPr>
          <w:rFonts w:ascii="Poppins" w:hAnsi="Poppins" w:cs="Poppins"/>
          <w:color w:val="444444"/>
          <w:sz w:val="21"/>
          <w:szCs w:val="21"/>
        </w:rPr>
      </w:pPr>
      <w:r w:rsidRPr="004D3281">
        <w:rPr>
          <w:rFonts w:ascii="Poppins" w:hAnsi="Poppins" w:cs="Poppins"/>
          <w:color w:val="444444"/>
          <w:sz w:val="21"/>
          <w:szCs w:val="21"/>
          <w:highlight w:val="yellow"/>
        </w:rPr>
        <w:t>Q=CV</w:t>
      </w:r>
    </w:p>
    <w:p w14:paraId="4AF2EC7A" w14:textId="77777777"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br/>
      </w:r>
    </w:p>
    <w:p w14:paraId="6466CF66" w14:textId="39792773"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t>C=Q</w:t>
      </w:r>
      <w:r w:rsidR="00E45056">
        <w:rPr>
          <w:rFonts w:ascii="Poppins" w:hAnsi="Poppins" w:cs="Poppins"/>
          <w:color w:val="444444"/>
          <w:sz w:val="21"/>
          <w:szCs w:val="21"/>
        </w:rPr>
        <w:t>/</w:t>
      </w:r>
      <w:r>
        <w:rPr>
          <w:rFonts w:ascii="Poppins" w:hAnsi="Poppins" w:cs="Poppins"/>
          <w:color w:val="444444"/>
          <w:sz w:val="21"/>
          <w:szCs w:val="21"/>
        </w:rPr>
        <w:t>V</w:t>
      </w:r>
    </w:p>
    <w:p w14:paraId="572F560B" w14:textId="77777777"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br/>
      </w:r>
    </w:p>
    <w:p w14:paraId="4E04C39B"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This constant of proportionality is known as the capacitance of the capacitor.</w:t>
      </w:r>
    </w:p>
    <w:p w14:paraId="27D0E275" w14:textId="77777777" w:rsidR="00E4266A" w:rsidRDefault="00E4266A" w:rsidP="00E4266A">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Capacitance is the ratio of the change in the electric charge of a system to the corresponding change in its electric potential.</w:t>
      </w:r>
    </w:p>
    <w:p w14:paraId="138C717B"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capacitance of any capacitor can be either fixed or variable, depending on its usage. From the equation, it may seem that ‘C’ depends on charge and voltage. Actually, it depends on the shape and size of the capacitor and also on the insulator used between the conducting plates.</w:t>
      </w:r>
    </w:p>
    <w:p w14:paraId="0DEA4065" w14:textId="77777777" w:rsidR="00E4266A" w:rsidRDefault="00E4266A" w:rsidP="00E4266A">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Recommended Videos</w:t>
      </w:r>
    </w:p>
    <w:p w14:paraId="6EB52BD2" w14:textId="77777777" w:rsidR="00E4266A" w:rsidRDefault="00E4266A" w:rsidP="00E4266A">
      <w:pPr>
        <w:pStyle w:val="Heading3"/>
        <w:shd w:val="clear" w:color="auto" w:fill="FFFFFF"/>
        <w:spacing w:before="300" w:after="150" w:line="420" w:lineRule="atLeast"/>
        <w:jc w:val="center"/>
        <w:rPr>
          <w:rFonts w:ascii="inherit" w:hAnsi="inherit" w:cs="Poppins"/>
          <w:color w:val="444444"/>
          <w:sz w:val="30"/>
          <w:szCs w:val="30"/>
        </w:rPr>
      </w:pPr>
      <w:r>
        <w:rPr>
          <w:rFonts w:ascii="inherit" w:hAnsi="inherit" w:cs="Poppins"/>
          <w:color w:val="444444"/>
          <w:sz w:val="30"/>
          <w:szCs w:val="30"/>
        </w:rPr>
        <w:t>Capacitance Important Topics for JEE</w:t>
      </w:r>
    </w:p>
    <w:p w14:paraId="375EFBEB" w14:textId="023EB286" w:rsidR="00E4266A" w:rsidRDefault="00E4266A" w:rsidP="00E4266A">
      <w:pPr>
        <w:shd w:val="clear" w:color="auto" w:fill="FFFFFF"/>
        <w:rPr>
          <w:rFonts w:ascii="Poppins" w:hAnsi="Poppins" w:cs="Poppins"/>
          <w:color w:val="444444"/>
          <w:sz w:val="21"/>
          <w:szCs w:val="21"/>
        </w:rPr>
      </w:pPr>
    </w:p>
    <w:p w14:paraId="51F33E1D" w14:textId="77777777"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t>26,544</w:t>
      </w:r>
    </w:p>
    <w:p w14:paraId="7BA2ACE8" w14:textId="77777777" w:rsidR="00E4266A" w:rsidRDefault="00E4266A" w:rsidP="00E4266A">
      <w:pPr>
        <w:pStyle w:val="Heading3"/>
        <w:shd w:val="clear" w:color="auto" w:fill="FFFFFF"/>
        <w:spacing w:before="300" w:after="150" w:line="420" w:lineRule="atLeast"/>
        <w:jc w:val="center"/>
        <w:rPr>
          <w:rFonts w:ascii="inherit" w:hAnsi="inherit" w:cs="Poppins"/>
          <w:color w:val="444444"/>
          <w:sz w:val="30"/>
          <w:szCs w:val="30"/>
        </w:rPr>
      </w:pPr>
      <w:r>
        <w:rPr>
          <w:rFonts w:ascii="inherit" w:hAnsi="inherit" w:cs="Poppins"/>
          <w:color w:val="444444"/>
          <w:sz w:val="30"/>
          <w:szCs w:val="30"/>
        </w:rPr>
        <w:t>Electrostatics and Capacitance Important Topics for JEE</w:t>
      </w:r>
    </w:p>
    <w:p w14:paraId="2AD04056" w14:textId="64F76731" w:rsidR="00E4266A" w:rsidRDefault="00E4266A" w:rsidP="00E4266A">
      <w:pPr>
        <w:shd w:val="clear" w:color="auto" w:fill="FFFFFF"/>
        <w:rPr>
          <w:rFonts w:ascii="Poppins" w:hAnsi="Poppins" w:cs="Poppins"/>
          <w:color w:val="444444"/>
          <w:sz w:val="21"/>
          <w:szCs w:val="21"/>
        </w:rPr>
      </w:pPr>
    </w:p>
    <w:p w14:paraId="1240E70E" w14:textId="77777777"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t>3,742</w:t>
      </w:r>
    </w:p>
    <w:p w14:paraId="5EECC652"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358" w:history="1">
        <w:r>
          <w:rPr>
            <w:rStyle w:val="Hyperlink"/>
            <w:rFonts w:ascii="Poppins" w:hAnsi="Poppins" w:cs="Poppins"/>
            <w:color w:val="8C69FF"/>
          </w:rPr>
          <w:t>Difference between a Capacitor and a Battery</w:t>
        </w:r>
      </w:hyperlink>
    </w:p>
    <w:p w14:paraId="3C812782" w14:textId="77777777" w:rsidR="00E4266A" w:rsidRDefault="00E4266A" w:rsidP="00E4266A">
      <w:pPr>
        <w:pStyle w:val="Heading3"/>
        <w:shd w:val="clear" w:color="auto" w:fill="FFFFFF"/>
        <w:spacing w:before="300" w:after="150" w:line="420" w:lineRule="atLeast"/>
        <w:rPr>
          <w:rFonts w:ascii="inherit" w:hAnsi="inherit" w:cs="Poppins"/>
          <w:color w:val="444444"/>
          <w:sz w:val="30"/>
          <w:szCs w:val="30"/>
        </w:rPr>
      </w:pPr>
      <w:r w:rsidRPr="00EB2AE2">
        <w:rPr>
          <w:rFonts w:ascii="inherit" w:hAnsi="inherit" w:cs="Poppins"/>
          <w:color w:val="444444"/>
          <w:sz w:val="30"/>
          <w:szCs w:val="30"/>
          <w:highlight w:val="yellow"/>
        </w:rPr>
        <w:t>Energy Stored in a Capacitor</w:t>
      </w:r>
    </w:p>
    <w:p w14:paraId="41D57966"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Once the opposite charges have been placed on either side of a parallel-plate capacitor, the charges can be used to work by allowing them to move towards each other through a circuit. The equation gives the total energy that can be extracted from a fully charged capacitor:</w:t>
      </w:r>
    </w:p>
    <w:p w14:paraId="0C167633" w14:textId="77777777" w:rsidR="00EB2AE2" w:rsidRPr="00EB2AE2" w:rsidRDefault="00EB2AE2" w:rsidP="00E4266A">
      <w:pPr>
        <w:pStyle w:val="NormalWeb"/>
        <w:shd w:val="clear" w:color="auto" w:fill="FFFFFF"/>
        <w:spacing w:before="0" w:beforeAutospacing="0" w:after="15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Poppins"/>
                  <w:color w:val="444444"/>
                  <w:sz w:val="21"/>
                  <w:szCs w:val="21"/>
                  <w:highlight w:val="yellow"/>
                  <w:lang w:eastAsia="en-US"/>
                </w:rPr>
              </m:ctrlPr>
            </m:eqArrPr>
            <m:e>
              <m:r>
                <w:rPr>
                  <w:rFonts w:ascii="Cambria Math" w:eastAsiaTheme="minorHAnsi" w:hAnsi="Cambria Math" w:cs="Poppins"/>
                  <w:color w:val="444444"/>
                  <w:sz w:val="21"/>
                  <w:szCs w:val="21"/>
                  <w:highlight w:val="yellow"/>
                  <w:lang w:eastAsia="en-US"/>
                </w:rPr>
                <m:t>U=</m:t>
              </m:r>
              <m:f>
                <m:fPr>
                  <m:ctrlPr>
                    <w:rPr>
                      <w:rFonts w:ascii="Cambria Math" w:eastAsiaTheme="minorHAnsi" w:hAnsi="Cambria Math" w:cs="Poppins"/>
                      <w:color w:val="444444"/>
                      <w:sz w:val="21"/>
                      <w:szCs w:val="21"/>
                      <w:highlight w:val="yellow"/>
                      <w:lang w:eastAsia="en-US"/>
                    </w:rPr>
                  </m:ctrlPr>
                </m:fPr>
                <m:num>
                  <m:r>
                    <w:rPr>
                      <w:rFonts w:ascii="Cambria Math" w:eastAsiaTheme="minorHAnsi" w:hAnsi="Cambria Math" w:cs="Poppins"/>
                      <w:color w:val="444444"/>
                      <w:sz w:val="21"/>
                      <w:szCs w:val="21"/>
                      <w:highlight w:val="yellow"/>
                      <w:lang w:eastAsia="en-US"/>
                    </w:rPr>
                    <m:t>1</m:t>
                  </m:r>
                </m:num>
                <m:den>
                  <m:r>
                    <w:rPr>
                      <w:rFonts w:ascii="Cambria Math" w:eastAsiaTheme="minorHAnsi" w:hAnsi="Cambria Math" w:cs="Poppins"/>
                      <w:color w:val="444444"/>
                      <w:sz w:val="21"/>
                      <w:szCs w:val="21"/>
                      <w:highlight w:val="yellow"/>
                      <w:lang w:eastAsia="en-US"/>
                    </w:rPr>
                    <m:t>2</m:t>
                  </m:r>
                </m:den>
              </m:f>
              <m:r>
                <w:rPr>
                  <w:rFonts w:ascii="Cambria Math" w:eastAsiaTheme="minorHAnsi" w:hAnsi="Cambria Math" w:cs="Poppins"/>
                  <w:color w:val="444444"/>
                  <w:sz w:val="21"/>
                  <w:szCs w:val="21"/>
                  <w:highlight w:val="yellow"/>
                  <w:lang w:eastAsia="en-US"/>
                </w:rPr>
                <m:t>C</m:t>
              </m:r>
              <m:sSup>
                <m:sSupPr>
                  <m:ctrlPr>
                    <w:rPr>
                      <w:rFonts w:ascii="Cambria Math" w:eastAsiaTheme="minorHAnsi" w:hAnsi="Cambria Math" w:cs="Poppins"/>
                      <w:color w:val="444444"/>
                      <w:sz w:val="21"/>
                      <w:szCs w:val="21"/>
                      <w:highlight w:val="yellow"/>
                      <w:lang w:eastAsia="en-US"/>
                    </w:rPr>
                  </m:ctrlPr>
                </m:sSupPr>
                <m:e>
                  <m:r>
                    <w:rPr>
                      <w:rFonts w:ascii="Cambria Math" w:eastAsiaTheme="minorHAnsi" w:hAnsi="Cambria Math" w:cs="Poppins"/>
                      <w:color w:val="444444"/>
                      <w:sz w:val="21"/>
                      <w:szCs w:val="21"/>
                      <w:highlight w:val="yellow"/>
                      <w:lang w:eastAsia="en-US"/>
                    </w:rPr>
                    <m:t>V</m:t>
                  </m:r>
                </m:e>
                <m:sup>
                  <m:r>
                    <w:rPr>
                      <w:rFonts w:ascii="Cambria Math" w:eastAsiaTheme="minorHAnsi" w:hAnsi="Cambria Math" w:cs="Poppins"/>
                      <w:color w:val="444444"/>
                      <w:sz w:val="21"/>
                      <w:szCs w:val="21"/>
                      <w:highlight w:val="yellow"/>
                      <w:lang w:eastAsia="en-US"/>
                    </w:rPr>
                    <m:t>2</m:t>
                  </m:r>
                </m:sup>
              </m:sSup>
            </m:e>
          </m:eqArr>
        </m:oMath>
      </m:oMathPara>
    </w:p>
    <w:p w14:paraId="3136D6F4" w14:textId="7EA7F2B1" w:rsidR="00E4266A" w:rsidRPr="00EB2AE2"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Capacitors function a lot like rechargeable batteries. The main difference between a capacitor and a battery lies in the technique they employ to store energy. Unlike batteries, the capacitor’s ability to store energy doesn’t come from chemical reactions but from the physical design that allows it to hold negative and positive charges apart.</w:t>
      </w:r>
    </w:p>
    <w:p w14:paraId="1FE121E3"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 </w:t>
      </w:r>
      <w:hyperlink r:id="rId359" w:history="1">
        <w:r>
          <w:rPr>
            <w:rStyle w:val="Hyperlink"/>
            <w:rFonts w:ascii="Poppins" w:hAnsi="Poppins" w:cs="Poppins"/>
            <w:color w:val="8C69FF"/>
          </w:rPr>
          <w:t>Energy Stored in a Capacitor</w:t>
        </w:r>
      </w:hyperlink>
    </w:p>
    <w:p w14:paraId="1ADDD3BD" w14:textId="77777777" w:rsidR="00E4266A" w:rsidRDefault="00E4266A" w:rsidP="00E4266A">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Standard Units of Capacitance</w:t>
      </w:r>
    </w:p>
    <w:p w14:paraId="4B10BE12"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basic unit of capacitance is Farad. But, Farad is a large unit for practical tasks. Hence, capacitance is usually measured in the sub-units of Farads, such as micro-farads (µF) or pico-farads (pF).</w:t>
      </w:r>
    </w:p>
    <w:p w14:paraId="5C588C28"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Most of the electrical and electronic applications are covered by the </w:t>
      </w:r>
      <w:r w:rsidRPr="00E45056">
        <w:rPr>
          <w:rFonts w:ascii="Poppins" w:hAnsi="Poppins" w:cs="Poppins"/>
          <w:color w:val="444444"/>
          <w:highlight w:val="yellow"/>
        </w:rPr>
        <w:t>following standard unit (SI) prefixes for easy calculations:</w:t>
      </w:r>
    </w:p>
    <w:p w14:paraId="4C05CFA5" w14:textId="77777777" w:rsidR="00E4266A" w:rsidRDefault="00E4266A" w:rsidP="00305392">
      <w:pPr>
        <w:numPr>
          <w:ilvl w:val="0"/>
          <w:numId w:val="11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1 mF (millifarad) = 10</w:t>
      </w:r>
      <w:r>
        <w:rPr>
          <w:rStyle w:val="Strong"/>
          <w:rFonts w:ascii="Poppins" w:hAnsi="Poppins" w:cs="Poppins"/>
          <w:color w:val="444444"/>
          <w:sz w:val="16"/>
          <w:szCs w:val="16"/>
          <w:vertAlign w:val="superscript"/>
        </w:rPr>
        <w:t>−3</w:t>
      </w:r>
      <w:r>
        <w:rPr>
          <w:rStyle w:val="Strong"/>
          <w:rFonts w:ascii="Poppins" w:hAnsi="Poppins" w:cs="Poppins"/>
          <w:color w:val="444444"/>
          <w:sz w:val="21"/>
          <w:szCs w:val="21"/>
        </w:rPr>
        <w:t> F</w:t>
      </w:r>
    </w:p>
    <w:p w14:paraId="15FBC31D" w14:textId="77777777" w:rsidR="00E4266A" w:rsidRDefault="00E4266A" w:rsidP="00305392">
      <w:pPr>
        <w:numPr>
          <w:ilvl w:val="0"/>
          <w:numId w:val="11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 xml:space="preserve">1 </w:t>
      </w:r>
      <w:r>
        <w:rPr>
          <w:rStyle w:val="Strong"/>
          <w:rFonts w:ascii="Cambria" w:hAnsi="Cambria" w:cs="Cambria"/>
          <w:color w:val="444444"/>
          <w:sz w:val="21"/>
          <w:szCs w:val="21"/>
        </w:rPr>
        <w:t>μ</w:t>
      </w:r>
      <w:r>
        <w:rPr>
          <w:rStyle w:val="Strong"/>
          <w:rFonts w:ascii="Poppins" w:hAnsi="Poppins" w:cs="Poppins"/>
          <w:color w:val="444444"/>
          <w:sz w:val="21"/>
          <w:szCs w:val="21"/>
        </w:rPr>
        <w:t>F (microfarad) =10</w:t>
      </w:r>
      <w:r>
        <w:rPr>
          <w:rStyle w:val="Strong"/>
          <w:rFonts w:ascii="Poppins" w:hAnsi="Poppins" w:cs="Poppins"/>
          <w:color w:val="444444"/>
          <w:sz w:val="16"/>
          <w:szCs w:val="16"/>
          <w:vertAlign w:val="superscript"/>
        </w:rPr>
        <w:t>−6</w:t>
      </w:r>
      <w:r>
        <w:rPr>
          <w:rStyle w:val="Strong"/>
          <w:rFonts w:ascii="Poppins" w:hAnsi="Poppins" w:cs="Poppins"/>
          <w:color w:val="444444"/>
          <w:sz w:val="21"/>
          <w:szCs w:val="21"/>
        </w:rPr>
        <w:t> F</w:t>
      </w:r>
    </w:p>
    <w:p w14:paraId="7678DEA9" w14:textId="77777777" w:rsidR="00E4266A" w:rsidRDefault="00E4266A" w:rsidP="00305392">
      <w:pPr>
        <w:numPr>
          <w:ilvl w:val="0"/>
          <w:numId w:val="11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1 nF (nanofarad) = 10</w:t>
      </w:r>
      <w:r>
        <w:rPr>
          <w:rStyle w:val="Strong"/>
          <w:rFonts w:ascii="Poppins" w:hAnsi="Poppins" w:cs="Poppins"/>
          <w:color w:val="444444"/>
          <w:sz w:val="16"/>
          <w:szCs w:val="16"/>
          <w:vertAlign w:val="superscript"/>
        </w:rPr>
        <w:t>−9</w:t>
      </w:r>
      <w:r>
        <w:rPr>
          <w:rStyle w:val="Strong"/>
          <w:rFonts w:ascii="Poppins" w:hAnsi="Poppins" w:cs="Poppins"/>
          <w:color w:val="444444"/>
          <w:sz w:val="21"/>
          <w:szCs w:val="21"/>
        </w:rPr>
        <w:t> F</w:t>
      </w:r>
    </w:p>
    <w:p w14:paraId="16030344" w14:textId="77777777" w:rsidR="00E4266A" w:rsidRDefault="00E4266A" w:rsidP="00305392">
      <w:pPr>
        <w:numPr>
          <w:ilvl w:val="0"/>
          <w:numId w:val="115"/>
        </w:numPr>
        <w:shd w:val="clear" w:color="auto" w:fill="FFFFFF"/>
        <w:spacing w:before="100" w:beforeAutospacing="1" w:after="75" w:line="240" w:lineRule="auto"/>
        <w:rPr>
          <w:rFonts w:ascii="Poppins" w:hAnsi="Poppins" w:cs="Poppins"/>
          <w:color w:val="444444"/>
          <w:sz w:val="21"/>
          <w:szCs w:val="21"/>
        </w:rPr>
      </w:pPr>
      <w:r>
        <w:rPr>
          <w:rStyle w:val="Strong"/>
          <w:rFonts w:ascii="Poppins" w:hAnsi="Poppins" w:cs="Poppins"/>
          <w:color w:val="444444"/>
          <w:sz w:val="21"/>
          <w:szCs w:val="21"/>
        </w:rPr>
        <w:t>1 pF (picofarad) = 10</w:t>
      </w:r>
      <w:r>
        <w:rPr>
          <w:rStyle w:val="Strong"/>
          <w:rFonts w:ascii="Poppins" w:hAnsi="Poppins" w:cs="Poppins"/>
          <w:color w:val="444444"/>
          <w:sz w:val="16"/>
          <w:szCs w:val="16"/>
          <w:vertAlign w:val="superscript"/>
        </w:rPr>
        <w:t>−12</w:t>
      </w:r>
      <w:r>
        <w:rPr>
          <w:rStyle w:val="Strong"/>
          <w:rFonts w:ascii="Poppins" w:hAnsi="Poppins" w:cs="Poppins"/>
          <w:color w:val="444444"/>
          <w:sz w:val="21"/>
          <w:szCs w:val="21"/>
        </w:rPr>
        <w:t> F</w:t>
      </w:r>
    </w:p>
    <w:p w14:paraId="0CA10393" w14:textId="77777777" w:rsidR="00E4266A" w:rsidRDefault="00E4266A" w:rsidP="00E4266A">
      <w:pPr>
        <w:pStyle w:val="Heading2"/>
        <w:shd w:val="clear" w:color="auto" w:fill="FFFFFF"/>
        <w:spacing w:before="300" w:after="150" w:line="480" w:lineRule="atLeast"/>
        <w:rPr>
          <w:rFonts w:ascii="inherit" w:hAnsi="inherit" w:cs="Poppins"/>
          <w:color w:val="444444"/>
          <w:sz w:val="36"/>
          <w:szCs w:val="36"/>
        </w:rPr>
      </w:pPr>
      <w:r w:rsidRPr="00E45056">
        <w:rPr>
          <w:rFonts w:ascii="inherit" w:hAnsi="inherit" w:cs="Poppins"/>
          <w:color w:val="444444"/>
          <w:highlight w:val="yellow"/>
        </w:rPr>
        <w:t>Capacitance of a Parallel Plate Capacitor</w:t>
      </w:r>
    </w:p>
    <w:p w14:paraId="1812D6E7" w14:textId="4C52B508"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53553193" wp14:editId="2C296D4C">
            <wp:extent cx="7146290" cy="3903980"/>
            <wp:effectExtent l="0" t="0" r="0" b="1270"/>
            <wp:docPr id="161" name="Picture 161" descr="Capacitor And Capac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apacitor And Capacitance"/>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7146290" cy="3903980"/>
                    </a:xfrm>
                    <a:prstGeom prst="rect">
                      <a:avLst/>
                    </a:prstGeom>
                    <a:noFill/>
                    <a:ln>
                      <a:noFill/>
                    </a:ln>
                  </pic:spPr>
                </pic:pic>
              </a:graphicData>
            </a:graphic>
          </wp:inline>
        </w:drawing>
      </w:r>
    </w:p>
    <w:p w14:paraId="25CB0DBF"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parallel plate capacitor as shown in the figure has two identical conducting plates, each having a surface area </w:t>
      </w:r>
      <w:r>
        <w:rPr>
          <w:rStyle w:val="Strong"/>
          <w:rFonts w:ascii="Poppins" w:hAnsi="Poppins" w:cs="Poppins"/>
          <w:i/>
          <w:iCs/>
          <w:color w:val="444444"/>
        </w:rPr>
        <w:t>A</w:t>
      </w:r>
      <w:r>
        <w:rPr>
          <w:rFonts w:ascii="Poppins" w:hAnsi="Poppins" w:cs="Poppins"/>
          <w:color w:val="444444"/>
        </w:rPr>
        <w:t> and separated by a distance </w:t>
      </w:r>
      <w:r>
        <w:rPr>
          <w:rStyle w:val="Strong"/>
          <w:rFonts w:ascii="Poppins" w:hAnsi="Poppins" w:cs="Poppins"/>
          <w:i/>
          <w:iCs/>
          <w:color w:val="444444"/>
        </w:rPr>
        <w:t>d</w:t>
      </w:r>
      <w:r>
        <w:rPr>
          <w:rFonts w:ascii="Poppins" w:hAnsi="Poppins" w:cs="Poppins"/>
          <w:color w:val="444444"/>
        </w:rPr>
        <w:t>. When voltage </w:t>
      </w:r>
      <w:r>
        <w:rPr>
          <w:rStyle w:val="Strong"/>
          <w:rFonts w:ascii="Poppins" w:hAnsi="Poppins" w:cs="Poppins"/>
          <w:i/>
          <w:iCs/>
          <w:color w:val="444444"/>
        </w:rPr>
        <w:t>V</w:t>
      </w:r>
      <w:r>
        <w:rPr>
          <w:rFonts w:ascii="Poppins" w:hAnsi="Poppins" w:cs="Poppins"/>
          <w:color w:val="444444"/>
        </w:rPr>
        <w:t> is applied to the plates, it stores charge </w:t>
      </w:r>
      <w:r>
        <w:rPr>
          <w:rStyle w:val="Strong"/>
          <w:rFonts w:ascii="Poppins" w:hAnsi="Poppins" w:cs="Poppins"/>
          <w:i/>
          <w:iCs/>
          <w:color w:val="444444"/>
        </w:rPr>
        <w:t>Q</w:t>
      </w:r>
      <w:r>
        <w:rPr>
          <w:rFonts w:ascii="Poppins" w:hAnsi="Poppins" w:cs="Poppins"/>
          <w:color w:val="444444"/>
        </w:rPr>
        <w:t>.</w:t>
      </w:r>
    </w:p>
    <w:p w14:paraId="79DB2A35"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force between charges increases with charge values and decreases with the distance between them. The bigger the area of the plates, the more charge they can store.  Hence, the value of </w:t>
      </w:r>
      <w:r>
        <w:rPr>
          <w:rStyle w:val="Strong"/>
          <w:rFonts w:ascii="Poppins" w:hAnsi="Poppins" w:cs="Poppins"/>
          <w:i/>
          <w:iCs/>
          <w:color w:val="444444"/>
        </w:rPr>
        <w:t>C</w:t>
      </w:r>
      <w:r>
        <w:rPr>
          <w:rFonts w:ascii="Poppins" w:hAnsi="Poppins" w:cs="Poppins"/>
          <w:color w:val="444444"/>
        </w:rPr>
        <w:t> is greater for a large value of </w:t>
      </w:r>
      <w:r>
        <w:rPr>
          <w:rStyle w:val="Strong"/>
          <w:rFonts w:ascii="Poppins" w:hAnsi="Poppins" w:cs="Poppins"/>
          <w:i/>
          <w:iCs/>
          <w:color w:val="444444"/>
        </w:rPr>
        <w:t>A</w:t>
      </w:r>
      <w:r>
        <w:rPr>
          <w:rFonts w:ascii="Poppins" w:hAnsi="Poppins" w:cs="Poppins"/>
          <w:color w:val="444444"/>
        </w:rPr>
        <w:t>. Similarly, the closer the plates are, the greater the attraction of the opposite charges on them. Therefore </w:t>
      </w:r>
      <w:r>
        <w:rPr>
          <w:rStyle w:val="Strong"/>
          <w:rFonts w:ascii="Poppins" w:hAnsi="Poppins" w:cs="Poppins"/>
          <w:i/>
          <w:iCs/>
          <w:color w:val="444444"/>
        </w:rPr>
        <w:t>C</w:t>
      </w:r>
      <w:r>
        <w:rPr>
          <w:rStyle w:val="Emphasis"/>
          <w:rFonts w:ascii="Poppins" w:hAnsi="Poppins" w:cs="Poppins"/>
          <w:color w:val="444444"/>
        </w:rPr>
        <w:t> </w:t>
      </w:r>
      <w:r>
        <w:rPr>
          <w:rFonts w:ascii="Poppins" w:hAnsi="Poppins" w:cs="Poppins"/>
          <w:color w:val="444444"/>
        </w:rPr>
        <w:t>is greater for a smaller </w:t>
      </w:r>
      <w:r>
        <w:rPr>
          <w:rStyle w:val="Strong"/>
          <w:rFonts w:ascii="Poppins" w:hAnsi="Poppins" w:cs="Poppins"/>
          <w:i/>
          <w:iCs/>
          <w:color w:val="444444"/>
        </w:rPr>
        <w:t>d</w:t>
      </w:r>
      <w:r>
        <w:rPr>
          <w:rFonts w:ascii="Poppins" w:hAnsi="Poppins" w:cs="Poppins"/>
          <w:color w:val="444444"/>
        </w:rPr>
        <w:t>.</w:t>
      </w:r>
    </w:p>
    <w:p w14:paraId="67EF1A94"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formula gives the charge density on the plates</w:t>
      </w:r>
    </w:p>
    <w:p w14:paraId="5ADB8C30" w14:textId="77EB31DA" w:rsidR="00E4266A" w:rsidRDefault="00E4266A" w:rsidP="00E4266A">
      <w:pPr>
        <w:shd w:val="clear" w:color="auto" w:fill="FFFFFF"/>
        <w:rPr>
          <w:rFonts w:ascii="Poppins" w:hAnsi="Poppins" w:cs="Poppins"/>
          <w:color w:val="444444"/>
          <w:sz w:val="21"/>
          <w:szCs w:val="21"/>
        </w:rPr>
      </w:pPr>
      <w:r>
        <w:rPr>
          <w:rFonts w:ascii="Cambria" w:hAnsi="Cambria" w:cs="Cambria"/>
          <w:color w:val="444444"/>
          <w:sz w:val="21"/>
          <w:szCs w:val="21"/>
        </w:rPr>
        <w:t>σ</w:t>
      </w:r>
      <w:r>
        <w:rPr>
          <w:rFonts w:ascii="Poppins" w:hAnsi="Poppins" w:cs="Poppins"/>
          <w:color w:val="444444"/>
          <w:sz w:val="21"/>
          <w:szCs w:val="21"/>
        </w:rPr>
        <w:t>=Q</w:t>
      </w:r>
      <w:r w:rsidR="00E45056">
        <w:rPr>
          <w:rFonts w:ascii="Poppins" w:hAnsi="Poppins" w:cs="Poppins"/>
          <w:color w:val="444444"/>
          <w:sz w:val="21"/>
          <w:szCs w:val="21"/>
        </w:rPr>
        <w:t>/</w:t>
      </w:r>
      <w:r>
        <w:rPr>
          <w:rFonts w:ascii="Poppins" w:hAnsi="Poppins" w:cs="Poppins"/>
          <w:color w:val="444444"/>
          <w:sz w:val="21"/>
          <w:szCs w:val="21"/>
        </w:rPr>
        <w:t>A</w:t>
      </w:r>
    </w:p>
    <w:p w14:paraId="339DE0E9"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the distance of separation (d) is small, the electric field between the plates is fairly uniform, and its magnitude is given by:</w:t>
      </w:r>
    </w:p>
    <w:p w14:paraId="4ACA0B75" w14:textId="14E4788D" w:rsidR="00E4266A" w:rsidRDefault="00E4266A" w:rsidP="00E4266A">
      <w:pPr>
        <w:shd w:val="clear" w:color="auto" w:fill="FFFFFF"/>
        <w:rPr>
          <w:rFonts w:ascii="Poppins" w:hAnsi="Poppins" w:cs="Poppins"/>
          <w:color w:val="444444"/>
          <w:sz w:val="21"/>
          <w:szCs w:val="21"/>
        </w:rPr>
      </w:pPr>
      <w:r>
        <w:rPr>
          <w:rFonts w:ascii="Poppins" w:hAnsi="Poppins" w:cs="Poppins"/>
          <w:color w:val="444444"/>
          <w:sz w:val="21"/>
          <w:szCs w:val="21"/>
        </w:rPr>
        <w:t>E=</w:t>
      </w:r>
      <w:r>
        <w:rPr>
          <w:rFonts w:ascii="Cambria" w:hAnsi="Cambria" w:cs="Cambria"/>
          <w:color w:val="444444"/>
          <w:sz w:val="21"/>
          <w:szCs w:val="21"/>
        </w:rPr>
        <w:t>σ</w:t>
      </w:r>
      <w:r w:rsidR="00E45056">
        <w:rPr>
          <w:rFonts w:ascii="Cambria" w:hAnsi="Cambria" w:cs="Cambria"/>
          <w:color w:val="444444"/>
          <w:sz w:val="21"/>
          <w:szCs w:val="21"/>
        </w:rPr>
        <w:t>/</w:t>
      </w:r>
      <w:r>
        <w:rPr>
          <w:rFonts w:ascii="Cambria" w:hAnsi="Cambria" w:cs="Cambria"/>
          <w:color w:val="444444"/>
          <w:sz w:val="21"/>
          <w:szCs w:val="21"/>
        </w:rPr>
        <w:t>ϵ</w:t>
      </w:r>
      <w:r>
        <w:rPr>
          <w:rFonts w:ascii="Poppins" w:hAnsi="Poppins" w:cs="Poppins"/>
          <w:color w:val="444444"/>
          <w:sz w:val="21"/>
          <w:szCs w:val="21"/>
        </w:rPr>
        <w:t>0</w:t>
      </w:r>
    </w:p>
    <w:p w14:paraId="442665EA" w14:textId="77777777" w:rsidR="00E4266A"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As the electric field between the plates is uniform, the potential difference between the plates is given by</w:t>
      </w:r>
    </w:p>
    <w:p w14:paraId="68651ADA" w14:textId="77777777" w:rsidR="00E45056" w:rsidRPr="00E45056" w:rsidRDefault="00E45056" w:rsidP="00E4266A">
      <w:pPr>
        <w:pStyle w:val="NormalWeb"/>
        <w:shd w:val="clear" w:color="auto" w:fill="FFFFFF"/>
        <w:spacing w:before="0" w:beforeAutospacing="0" w:after="150" w:afterAutospacing="0" w:line="360" w:lineRule="atLeast"/>
        <w:rPr>
          <w:rFonts w:ascii="Poppins" w:hAnsi="Poppins" w:cs="Poppins"/>
          <w:color w:val="444444"/>
          <w:sz w:val="21"/>
          <w:szCs w:val="21"/>
          <w:lang w:eastAsia="en-US"/>
        </w:rPr>
      </w:pPr>
      <m:oMathPara>
        <m:oMath>
          <m:eqArr>
            <m:eqArrPr>
              <m:ctrlPr>
                <w:rPr>
                  <w:rFonts w:ascii="Cambria Math" w:eastAsiaTheme="minorHAnsi" w:hAnsi="Cambria Math" w:cs="Poppins"/>
                  <w:color w:val="444444"/>
                  <w:sz w:val="21"/>
                  <w:szCs w:val="21"/>
                  <w:lang w:eastAsia="en-US"/>
                </w:rPr>
              </m:ctrlPr>
            </m:eqArrPr>
            <m:e>
              <m:r>
                <w:rPr>
                  <w:rFonts w:ascii="Cambria Math" w:eastAsiaTheme="minorHAnsi" w:hAnsi="Cambria Math" w:cs="Poppins"/>
                  <w:color w:val="444444"/>
                  <w:sz w:val="21"/>
                  <w:szCs w:val="21"/>
                  <w:lang w:eastAsia="en-US"/>
                </w:rPr>
                <m:t>V=Ed=</m:t>
              </m:r>
              <m:f>
                <m:fPr>
                  <m:ctrlPr>
                    <w:rPr>
                      <w:rFonts w:ascii="Cambria Math" w:eastAsiaTheme="minorHAnsi" w:hAnsi="Cambria Math" w:cs="Poppins"/>
                      <w:color w:val="444444"/>
                      <w:sz w:val="21"/>
                      <w:szCs w:val="21"/>
                      <w:lang w:eastAsia="en-US"/>
                    </w:rPr>
                  </m:ctrlPr>
                </m:fPr>
                <m:num>
                  <m:r>
                    <w:rPr>
                      <w:rFonts w:ascii="Cambria Math" w:eastAsiaTheme="minorHAnsi" w:hAnsi="Cambria Math" w:cs="Poppins"/>
                      <w:color w:val="444444"/>
                      <w:sz w:val="21"/>
                      <w:szCs w:val="21"/>
                      <w:lang w:eastAsia="en-US"/>
                    </w:rPr>
                    <m:t>σd</m:t>
                  </m:r>
                </m:num>
                <m:den>
                  <m:sSub>
                    <m:sSubPr>
                      <m:ctrlPr>
                        <w:rPr>
                          <w:rFonts w:ascii="Cambria Math" w:eastAsiaTheme="minorHAnsi" w:hAnsi="Cambria Math" w:cs="Poppins"/>
                          <w:color w:val="444444"/>
                          <w:sz w:val="21"/>
                          <w:szCs w:val="21"/>
                          <w:lang w:eastAsia="en-US"/>
                        </w:rPr>
                      </m:ctrlPr>
                    </m:sSubPr>
                    <m:e>
                      <m:r>
                        <w:rPr>
                          <w:rFonts w:ascii="Cambria Math" w:eastAsiaTheme="minorHAnsi" w:hAnsi="Cambria Math" w:cs="Poppins"/>
                          <w:color w:val="444444"/>
                          <w:sz w:val="21"/>
                          <w:szCs w:val="21"/>
                          <w:lang w:eastAsia="en-US"/>
                        </w:rPr>
                        <m:t>ϵ</m:t>
                      </m:r>
                    </m:e>
                    <m:sub>
                      <m:r>
                        <w:rPr>
                          <w:rFonts w:ascii="Cambria Math" w:eastAsiaTheme="minorHAnsi" w:hAnsi="Cambria Math" w:cs="Poppins"/>
                          <w:color w:val="444444"/>
                          <w:sz w:val="21"/>
                          <w:szCs w:val="21"/>
                          <w:lang w:eastAsia="en-US"/>
                        </w:rPr>
                        <m:t>0</m:t>
                      </m:r>
                    </m:sub>
                  </m:sSub>
                </m:den>
              </m:f>
              <m:r>
                <w:rPr>
                  <w:rFonts w:ascii="Cambria Math" w:eastAsiaTheme="minorHAnsi" w:hAnsi="Cambria Math" w:cs="Poppins"/>
                  <w:color w:val="444444"/>
                  <w:sz w:val="21"/>
                  <w:szCs w:val="21"/>
                  <w:lang w:eastAsia="en-US"/>
                </w:rPr>
                <m:t>=</m:t>
              </m:r>
              <m:f>
                <m:fPr>
                  <m:ctrlPr>
                    <w:rPr>
                      <w:rFonts w:ascii="Cambria Math" w:eastAsiaTheme="minorHAnsi" w:hAnsi="Cambria Math" w:cs="Poppins"/>
                      <w:color w:val="444444"/>
                      <w:sz w:val="21"/>
                      <w:szCs w:val="21"/>
                      <w:lang w:eastAsia="en-US"/>
                    </w:rPr>
                  </m:ctrlPr>
                </m:fPr>
                <m:num>
                  <m:r>
                    <w:rPr>
                      <w:rFonts w:ascii="Cambria Math" w:eastAsiaTheme="minorHAnsi" w:hAnsi="Cambria Math" w:cs="Poppins"/>
                      <w:color w:val="444444"/>
                      <w:sz w:val="21"/>
                      <w:szCs w:val="21"/>
                      <w:lang w:eastAsia="en-US"/>
                    </w:rPr>
                    <m:t>Qd</m:t>
                  </m:r>
                </m:num>
                <m:den>
                  <m:sSub>
                    <m:sSubPr>
                      <m:ctrlPr>
                        <w:rPr>
                          <w:rFonts w:ascii="Cambria Math" w:eastAsiaTheme="minorHAnsi" w:hAnsi="Cambria Math" w:cs="Poppins"/>
                          <w:color w:val="444444"/>
                          <w:sz w:val="21"/>
                          <w:szCs w:val="21"/>
                          <w:lang w:eastAsia="en-US"/>
                        </w:rPr>
                      </m:ctrlPr>
                    </m:sSubPr>
                    <m:e>
                      <m:r>
                        <w:rPr>
                          <w:rFonts w:ascii="Cambria Math" w:eastAsiaTheme="minorHAnsi" w:hAnsi="Cambria Math" w:cs="Poppins"/>
                          <w:color w:val="444444"/>
                          <w:sz w:val="21"/>
                          <w:szCs w:val="21"/>
                          <w:lang w:eastAsia="en-US"/>
                        </w:rPr>
                        <m:t>ϵ</m:t>
                      </m:r>
                    </m:e>
                    <m:sub>
                      <m:r>
                        <w:rPr>
                          <w:rFonts w:ascii="Cambria Math" w:eastAsiaTheme="minorHAnsi" w:hAnsi="Cambria Math" w:cs="Poppins"/>
                          <w:color w:val="444444"/>
                          <w:sz w:val="21"/>
                          <w:szCs w:val="21"/>
                          <w:lang w:eastAsia="en-US"/>
                        </w:rPr>
                        <m:t>0</m:t>
                      </m:r>
                    </m:sub>
                  </m:sSub>
                  <m:r>
                    <w:rPr>
                      <w:rFonts w:ascii="Cambria Math" w:eastAsiaTheme="minorHAnsi" w:hAnsi="Cambria Math" w:cs="Poppins"/>
                      <w:color w:val="444444"/>
                      <w:sz w:val="21"/>
                      <w:szCs w:val="21"/>
                      <w:lang w:eastAsia="en-US"/>
                    </w:rPr>
                    <m:t>A</m:t>
                  </m:r>
                </m:den>
              </m:f>
            </m:e>
          </m:eqArr>
        </m:oMath>
      </m:oMathPara>
    </w:p>
    <w:p w14:paraId="4D442E4C" w14:textId="1972E919" w:rsidR="00E4266A" w:rsidRPr="00E45056" w:rsidRDefault="00E4266A" w:rsidP="00E4266A">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Substituting the above value of V in the capacitance formula, we get</w:t>
      </w:r>
    </w:p>
    <w:p w14:paraId="4BB0FEB0" w14:textId="19213838" w:rsidR="00E4266A" w:rsidRDefault="00E45056" w:rsidP="00E4266A">
      <w:pPr>
        <w:shd w:val="clear" w:color="auto" w:fill="FFFFFF"/>
        <w:rPr>
          <w:rFonts w:ascii="Poppins" w:hAnsi="Poppins" w:cs="Poppins"/>
          <w:color w:val="444444"/>
          <w:sz w:val="21"/>
          <w:szCs w:val="21"/>
        </w:rPr>
      </w:pPr>
      <m:oMathPara>
        <m:oMath>
          <m:eqArr>
            <m:eqArrPr>
              <m:ctrlPr>
                <w:rPr>
                  <w:rFonts w:ascii="Cambria Math" w:hAnsi="Cambria Math" w:cs="Poppins"/>
                  <w:color w:val="444444"/>
                  <w:sz w:val="21"/>
                  <w:szCs w:val="21"/>
                </w:rPr>
              </m:ctrlPr>
            </m:eqArrPr>
            <m:e>
              <m:r>
                <w:rPr>
                  <w:rFonts w:ascii="Cambria Math" w:hAnsi="Cambria Math" w:cs="Poppins"/>
                  <w:color w:val="444444"/>
                  <w:sz w:val="21"/>
                  <w:szCs w:val="21"/>
                </w:rPr>
                <m:t>C=</m:t>
              </m:r>
              <m:f>
                <m:fPr>
                  <m:ctrlPr>
                    <w:rPr>
                      <w:rFonts w:ascii="Cambria Math" w:hAnsi="Cambria Math" w:cs="Poppins"/>
                      <w:color w:val="444444"/>
                      <w:sz w:val="21"/>
                      <w:szCs w:val="21"/>
                    </w:rPr>
                  </m:ctrlPr>
                </m:fPr>
                <m:num>
                  <m:r>
                    <w:rPr>
                      <w:rFonts w:ascii="Cambria Math" w:hAnsi="Cambria Math" w:cs="Poppins"/>
                      <w:color w:val="444444"/>
                      <w:sz w:val="21"/>
                      <w:szCs w:val="21"/>
                    </w:rPr>
                    <m:t>Q</m:t>
                  </m:r>
                </m:num>
                <m:den>
                  <m:r>
                    <w:rPr>
                      <w:rFonts w:ascii="Cambria Math" w:hAnsi="Cambria Math" w:cs="Poppins"/>
                      <w:color w:val="444444"/>
                      <w:sz w:val="21"/>
                      <w:szCs w:val="21"/>
                    </w:rPr>
                    <m:t>V</m:t>
                  </m:r>
                </m:den>
              </m:f>
              <m:r>
                <w:rPr>
                  <w:rFonts w:ascii="Cambria Math" w:hAnsi="Cambria Math" w:cs="Poppins"/>
                  <w:color w:val="444444"/>
                  <w:sz w:val="21"/>
                  <w:szCs w:val="21"/>
                </w:rPr>
                <m:t>=</m:t>
              </m:r>
              <m:f>
                <m:fPr>
                  <m:ctrlPr>
                    <w:rPr>
                      <w:rFonts w:ascii="Cambria Math" w:hAnsi="Cambria Math" w:cs="Poppins"/>
                      <w:color w:val="444444"/>
                      <w:sz w:val="21"/>
                      <w:szCs w:val="21"/>
                    </w:rPr>
                  </m:ctrlPr>
                </m:fPr>
                <m:num>
                  <m:r>
                    <w:rPr>
                      <w:rFonts w:ascii="Cambria Math" w:hAnsi="Cambria Math" w:cs="Poppins"/>
                      <w:color w:val="444444"/>
                      <w:sz w:val="21"/>
                      <w:szCs w:val="21"/>
                    </w:rPr>
                    <m:t>Q</m:t>
                  </m:r>
                </m:num>
                <m:den>
                  <m:r>
                    <w:rPr>
                      <w:rFonts w:ascii="Cambria Math" w:hAnsi="Cambria Math" w:cs="Poppins"/>
                      <w:color w:val="444444"/>
                      <w:sz w:val="21"/>
                      <w:szCs w:val="21"/>
                    </w:rPr>
                    <m:t>Qd/</m:t>
                  </m:r>
                  <m:sSub>
                    <m:sSubPr>
                      <m:ctrlPr>
                        <w:rPr>
                          <w:rFonts w:ascii="Cambria Math" w:hAnsi="Cambria Math" w:cs="Poppins"/>
                          <w:color w:val="444444"/>
                          <w:sz w:val="21"/>
                          <w:szCs w:val="21"/>
                        </w:rPr>
                      </m:ctrlPr>
                    </m:sSubPr>
                    <m:e>
                      <m:r>
                        <w:rPr>
                          <w:rFonts w:ascii="Cambria Math" w:hAnsi="Cambria Math" w:cs="Poppins"/>
                          <w:color w:val="444444"/>
                          <w:sz w:val="21"/>
                          <w:szCs w:val="21"/>
                        </w:rPr>
                        <m:t>ϵ</m:t>
                      </m:r>
                    </m:e>
                    <m:sub>
                      <m:r>
                        <w:rPr>
                          <w:rFonts w:ascii="Cambria Math" w:hAnsi="Cambria Math" w:cs="Poppins"/>
                          <w:color w:val="444444"/>
                          <w:sz w:val="21"/>
                          <w:szCs w:val="21"/>
                        </w:rPr>
                        <m:t>0</m:t>
                      </m:r>
                    </m:sub>
                  </m:sSub>
                  <m:r>
                    <w:rPr>
                      <w:rFonts w:ascii="Cambria Math" w:hAnsi="Cambria Math" w:cs="Poppins"/>
                      <w:color w:val="444444"/>
                      <w:sz w:val="21"/>
                      <w:szCs w:val="21"/>
                    </w:rPr>
                    <m:t>A</m:t>
                  </m:r>
                </m:den>
              </m:f>
              <m:r>
                <w:rPr>
                  <w:rFonts w:ascii="Cambria Math" w:hAnsi="Cambria Math" w:cs="Poppins"/>
                  <w:color w:val="444444"/>
                  <w:sz w:val="21"/>
                  <w:szCs w:val="21"/>
                </w:rPr>
                <m:t>=</m:t>
              </m:r>
              <m:sSub>
                <m:sSubPr>
                  <m:ctrlPr>
                    <w:rPr>
                      <w:rFonts w:ascii="Cambria Math" w:hAnsi="Cambria Math" w:cs="Poppins"/>
                      <w:color w:val="444444"/>
                      <w:sz w:val="21"/>
                      <w:szCs w:val="21"/>
                    </w:rPr>
                  </m:ctrlPr>
                </m:sSubPr>
                <m:e>
                  <m:r>
                    <w:rPr>
                      <w:rFonts w:ascii="Cambria Math" w:hAnsi="Cambria Math" w:cs="Poppins"/>
                      <w:color w:val="444444"/>
                      <w:sz w:val="21"/>
                      <w:szCs w:val="21"/>
                    </w:rPr>
                    <m:t>ϵ</m:t>
                  </m:r>
                </m:e>
                <m:sub>
                  <m:r>
                    <w:rPr>
                      <w:rFonts w:ascii="Cambria Math" w:hAnsi="Cambria Math" w:cs="Poppins"/>
                      <w:color w:val="444444"/>
                      <w:sz w:val="21"/>
                      <w:szCs w:val="21"/>
                    </w:rPr>
                    <m:t>0</m:t>
                  </m:r>
                </m:sub>
              </m:sSub>
              <m:f>
                <m:fPr>
                  <m:ctrlPr>
                    <w:rPr>
                      <w:rFonts w:ascii="Cambria Math" w:hAnsi="Cambria Math" w:cs="Poppins"/>
                      <w:color w:val="444444"/>
                      <w:sz w:val="21"/>
                      <w:szCs w:val="21"/>
                    </w:rPr>
                  </m:ctrlPr>
                </m:fPr>
                <m:num>
                  <m:r>
                    <w:rPr>
                      <w:rFonts w:ascii="Cambria Math" w:hAnsi="Cambria Math" w:cs="Poppins"/>
                      <w:color w:val="444444"/>
                      <w:sz w:val="21"/>
                      <w:szCs w:val="21"/>
                    </w:rPr>
                    <m:t>A</m:t>
                  </m:r>
                </m:num>
                <m:den>
                  <m:r>
                    <w:rPr>
                      <w:rFonts w:ascii="Cambria Math" w:hAnsi="Cambria Math" w:cs="Poppins"/>
                      <w:color w:val="444444"/>
                      <w:sz w:val="21"/>
                      <w:szCs w:val="21"/>
                    </w:rPr>
                    <m:t>d</m:t>
                  </m:r>
                </m:den>
              </m:f>
            </m:e>
          </m:eqArr>
        </m:oMath>
      </m:oMathPara>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E4266A" w14:paraId="668EA4C4" w14:textId="77777777" w:rsidTr="00E45056">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hideMark/>
          </w:tcPr>
          <w:p w14:paraId="48DABDC6" w14:textId="77777777" w:rsidR="00E4266A" w:rsidRDefault="00E4266A">
            <w:pPr>
              <w:spacing w:after="300"/>
              <w:rPr>
                <w:rStyle w:val="Strong"/>
                <w:sz w:val="21"/>
                <w:szCs w:val="21"/>
              </w:rPr>
            </w:pPr>
            <w:r>
              <w:rPr>
                <w:rStyle w:val="Strong"/>
                <w:sz w:val="21"/>
                <w:szCs w:val="21"/>
              </w:rPr>
              <w:t>The capacitance of a parallel plate capacitor is given by the formula</w:t>
            </w:r>
          </w:p>
          <w:p w14:paraId="6027810C" w14:textId="6C62DABF" w:rsidR="00E45056" w:rsidRDefault="00E45056">
            <w:pPr>
              <w:spacing w:after="300"/>
              <w:rPr>
                <w:rStyle w:val="Strong"/>
                <w:rFonts w:ascii="Times New Roman" w:hAnsi="Times New Roman" w:cs="Times New Roman"/>
              </w:rPr>
            </w:pPr>
            <m:oMathPara>
              <m:oMath>
                <m:eqArr>
                  <m:eqArrPr>
                    <m:ctrlPr>
                      <w:rPr>
                        <w:rStyle w:val="Strong"/>
                        <w:rFonts w:ascii="Cambria Math" w:hAnsi="Cambria Math" w:cs="Times New Roman"/>
                        <w:b w:val="0"/>
                        <w:bCs w:val="0"/>
                        <w:highlight w:val="yellow"/>
                      </w:rPr>
                    </m:ctrlPr>
                  </m:eqArrPr>
                  <m:e>
                    <m:r>
                      <w:rPr>
                        <w:rStyle w:val="Strong"/>
                        <w:rFonts w:ascii="Cambria Math" w:hAnsi="Cambria Math" w:cs="Times New Roman"/>
                        <w:highlight w:val="yellow"/>
                      </w:rPr>
                      <m:t>C=</m:t>
                    </m:r>
                    <m:sSub>
                      <m:sSubPr>
                        <m:ctrlPr>
                          <w:rPr>
                            <w:rStyle w:val="Strong"/>
                            <w:rFonts w:ascii="Cambria Math" w:hAnsi="Cambria Math" w:cs="Times New Roman"/>
                            <w:b w:val="0"/>
                            <w:bCs w:val="0"/>
                            <w:highlight w:val="yellow"/>
                          </w:rPr>
                        </m:ctrlPr>
                      </m:sSubPr>
                      <m:e>
                        <m:r>
                          <w:rPr>
                            <w:rStyle w:val="Strong"/>
                            <w:rFonts w:ascii="Cambria Math" w:hAnsi="Cambria Math" w:cs="Times New Roman"/>
                            <w:highlight w:val="yellow"/>
                          </w:rPr>
                          <m:t>ϵ</m:t>
                        </m:r>
                      </m:e>
                      <m:sub>
                        <m:r>
                          <w:rPr>
                            <w:rStyle w:val="Strong"/>
                            <w:rFonts w:ascii="Cambria Math" w:hAnsi="Cambria Math" w:cs="Times New Roman"/>
                            <w:highlight w:val="yellow"/>
                          </w:rPr>
                          <m:t>0</m:t>
                        </m:r>
                      </m:sub>
                    </m:sSub>
                    <m:f>
                      <m:fPr>
                        <m:ctrlPr>
                          <w:rPr>
                            <w:rStyle w:val="Strong"/>
                            <w:rFonts w:ascii="Cambria Math" w:hAnsi="Cambria Math" w:cs="Times New Roman"/>
                            <w:b w:val="0"/>
                            <w:bCs w:val="0"/>
                            <w:highlight w:val="yellow"/>
                          </w:rPr>
                        </m:ctrlPr>
                      </m:fPr>
                      <m:num>
                        <m:r>
                          <w:rPr>
                            <w:rStyle w:val="Strong"/>
                            <w:rFonts w:ascii="Cambria Math" w:hAnsi="Cambria Math" w:cs="Times New Roman"/>
                            <w:highlight w:val="yellow"/>
                          </w:rPr>
                          <m:t>A</m:t>
                        </m:r>
                      </m:num>
                      <m:den>
                        <m:r>
                          <w:rPr>
                            <w:rStyle w:val="Strong"/>
                            <w:rFonts w:ascii="Cambria Math" w:hAnsi="Cambria Math" w:cs="Times New Roman"/>
                            <w:highlight w:val="yellow"/>
                          </w:rPr>
                          <m:t>d</m:t>
                        </m:r>
                      </m:den>
                    </m:f>
                  </m:e>
                </m:eqArr>
              </m:oMath>
            </m:oMathPara>
          </w:p>
        </w:tc>
      </w:tr>
    </w:tbl>
    <w:p w14:paraId="5C6D35A2" w14:textId="54C14CC8" w:rsidR="00E4266A" w:rsidRDefault="00E4266A" w:rsidP="006E4ADB">
      <w:pPr>
        <w:rPr>
          <w:rFonts w:ascii="Times New Roman" w:hAnsi="Times New Roman" w:cs="Times New Roman"/>
          <w:sz w:val="24"/>
          <w:szCs w:val="24"/>
        </w:rPr>
      </w:pPr>
    </w:p>
    <w:p w14:paraId="16AB6EB9" w14:textId="49C36F6C" w:rsidR="00EB2AE2" w:rsidRDefault="00EB2AE2" w:rsidP="006E4ADB">
      <w:pPr>
        <w:rPr>
          <w:rFonts w:ascii="Times New Roman" w:hAnsi="Times New Roman" w:cs="Times New Roman"/>
          <w:sz w:val="24"/>
          <w:szCs w:val="24"/>
        </w:rPr>
      </w:pPr>
    </w:p>
    <w:p w14:paraId="69964F42" w14:textId="596BB66D" w:rsidR="00EB2AE2" w:rsidRDefault="00EB2AE2" w:rsidP="00EB2AE2">
      <w:pPr>
        <w:pStyle w:val="Heading1"/>
        <w:rPr>
          <w:sz w:val="56"/>
          <w:szCs w:val="56"/>
        </w:rPr>
      </w:pPr>
      <w:r>
        <w:rPr>
          <w:sz w:val="56"/>
          <w:szCs w:val="56"/>
        </w:rPr>
        <w:t>COMBINATION OF CAPACITORS IN SERIES AND PARALLEL</w:t>
      </w:r>
    </w:p>
    <w:p w14:paraId="1442603F" w14:textId="517312E6" w:rsidR="00EB2AE2" w:rsidRDefault="00EB2AE2" w:rsidP="00EB2AE2"/>
    <w:p w14:paraId="46A8DC5E" w14:textId="571AE1AE" w:rsidR="00EB2AE2" w:rsidRDefault="00EB2AE2" w:rsidP="00EB2AE2"/>
    <w:p w14:paraId="3D50C0C1" w14:textId="74F6D71B" w:rsidR="00EB2AE2" w:rsidRDefault="00EB2AE2" w:rsidP="00EB2AE2">
      <w:pPr>
        <w:rPr>
          <w:rFonts w:ascii="Poppins" w:hAnsi="Poppins" w:cs="Poppins"/>
          <w:sz w:val="28"/>
          <w:szCs w:val="28"/>
        </w:rPr>
      </w:pPr>
      <w:r w:rsidRPr="00EB2AE2">
        <w:rPr>
          <w:rFonts w:ascii="Poppins" w:hAnsi="Poppins" w:cs="Poppins"/>
          <w:sz w:val="28"/>
          <w:szCs w:val="28"/>
        </w:rPr>
        <w:drawing>
          <wp:inline distT="0" distB="0" distL="0" distR="0" wp14:anchorId="2BA03F19" wp14:editId="08C3B53F">
            <wp:extent cx="11797635" cy="53949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1800674" cy="5396350"/>
                    </a:xfrm>
                    <a:prstGeom prst="rect">
                      <a:avLst/>
                    </a:prstGeom>
                  </pic:spPr>
                </pic:pic>
              </a:graphicData>
            </a:graphic>
          </wp:inline>
        </w:drawing>
      </w:r>
    </w:p>
    <w:p w14:paraId="3CA7140E" w14:textId="0906E4F1" w:rsidR="00EB2AE2" w:rsidRDefault="00EB2AE2" w:rsidP="00EB2AE2">
      <w:pPr>
        <w:rPr>
          <w:rFonts w:ascii="Poppins" w:hAnsi="Poppins" w:cs="Poppins"/>
          <w:sz w:val="28"/>
          <w:szCs w:val="28"/>
        </w:rPr>
      </w:pPr>
    </w:p>
    <w:p w14:paraId="6889A9F9" w14:textId="044A922F" w:rsidR="00EB2AE2" w:rsidRDefault="00EB2AE2" w:rsidP="00EB2AE2">
      <w:pPr>
        <w:rPr>
          <w:rFonts w:ascii="Poppins" w:hAnsi="Poppins" w:cs="Poppins"/>
          <w:sz w:val="28"/>
          <w:szCs w:val="28"/>
        </w:rPr>
      </w:pPr>
    </w:p>
    <w:p w14:paraId="3BD6D344" w14:textId="0C801B8D" w:rsidR="00EB2AE2" w:rsidRDefault="00EB2AE2" w:rsidP="00EB2AE2">
      <w:pPr>
        <w:rPr>
          <w:rFonts w:ascii="Poppins" w:hAnsi="Poppins" w:cs="Poppins"/>
          <w:sz w:val="28"/>
          <w:szCs w:val="28"/>
        </w:rPr>
      </w:pPr>
      <w:r w:rsidRPr="00EB2AE2">
        <w:rPr>
          <w:rFonts w:ascii="Poppins" w:hAnsi="Poppins" w:cs="Poppins"/>
          <w:sz w:val="28"/>
          <w:szCs w:val="28"/>
        </w:rPr>
        <w:drawing>
          <wp:inline distT="0" distB="0" distL="0" distR="0" wp14:anchorId="313F3A31" wp14:editId="330EFD2E">
            <wp:extent cx="14366350" cy="6569612"/>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4369910" cy="6571240"/>
                    </a:xfrm>
                    <a:prstGeom prst="rect">
                      <a:avLst/>
                    </a:prstGeom>
                  </pic:spPr>
                </pic:pic>
              </a:graphicData>
            </a:graphic>
          </wp:inline>
        </w:drawing>
      </w:r>
    </w:p>
    <w:p w14:paraId="29ADA31A" w14:textId="66CD3DE1" w:rsidR="00EB2AE2" w:rsidRDefault="00EB2AE2" w:rsidP="00EB2AE2">
      <w:pPr>
        <w:rPr>
          <w:rFonts w:ascii="Poppins" w:hAnsi="Poppins" w:cs="Poppins"/>
          <w:sz w:val="28"/>
          <w:szCs w:val="28"/>
        </w:rPr>
      </w:pPr>
    </w:p>
    <w:p w14:paraId="6ACBDE77" w14:textId="2A22737E" w:rsidR="00EB2AE2" w:rsidRDefault="00EB2AE2" w:rsidP="00EB2AE2">
      <w:pPr>
        <w:rPr>
          <w:rFonts w:ascii="Poppins" w:hAnsi="Poppins" w:cs="Poppins"/>
          <w:sz w:val="28"/>
          <w:szCs w:val="28"/>
        </w:rPr>
      </w:pPr>
    </w:p>
    <w:p w14:paraId="06B570C9" w14:textId="79B4717C" w:rsidR="00EB2AE2" w:rsidRDefault="00EB2AE2" w:rsidP="00EB2AE2">
      <w:pPr>
        <w:rPr>
          <w:rFonts w:ascii="Poppins" w:hAnsi="Poppins" w:cs="Poppins"/>
          <w:sz w:val="28"/>
          <w:szCs w:val="28"/>
        </w:rPr>
      </w:pPr>
    </w:p>
    <w:p w14:paraId="1A72912B" w14:textId="55CB1E29" w:rsidR="00EB2AE2" w:rsidRDefault="00EB2AE2" w:rsidP="00EB2AE2">
      <w:pPr>
        <w:rPr>
          <w:rFonts w:ascii="Poppins" w:hAnsi="Poppins" w:cs="Poppins"/>
          <w:sz w:val="28"/>
          <w:szCs w:val="28"/>
        </w:rPr>
      </w:pPr>
      <w:r w:rsidRPr="00EB2AE2">
        <w:rPr>
          <w:rFonts w:ascii="Poppins" w:hAnsi="Poppins" w:cs="Poppins"/>
          <w:sz w:val="28"/>
          <w:szCs w:val="28"/>
        </w:rPr>
        <w:drawing>
          <wp:inline distT="0" distB="0" distL="0" distR="0" wp14:anchorId="099BD1B2" wp14:editId="4D902577">
            <wp:extent cx="15027757" cy="6872068"/>
            <wp:effectExtent l="0" t="0" r="3175"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5030122" cy="6873150"/>
                    </a:xfrm>
                    <a:prstGeom prst="rect">
                      <a:avLst/>
                    </a:prstGeom>
                  </pic:spPr>
                </pic:pic>
              </a:graphicData>
            </a:graphic>
          </wp:inline>
        </w:drawing>
      </w:r>
    </w:p>
    <w:p w14:paraId="6C50F344" w14:textId="35CCC5B7" w:rsidR="00EB2AE2" w:rsidRDefault="00EB2AE2" w:rsidP="00EB2AE2">
      <w:pPr>
        <w:rPr>
          <w:rFonts w:ascii="Poppins" w:hAnsi="Poppins" w:cs="Poppins"/>
          <w:sz w:val="28"/>
          <w:szCs w:val="28"/>
        </w:rPr>
      </w:pPr>
    </w:p>
    <w:p w14:paraId="0BC9C4BE" w14:textId="568D5688" w:rsidR="00EB2AE2" w:rsidRDefault="00EB2AE2" w:rsidP="00EB2AE2">
      <w:pPr>
        <w:rPr>
          <w:rFonts w:ascii="Poppins" w:hAnsi="Poppins" w:cs="Poppins"/>
          <w:sz w:val="28"/>
          <w:szCs w:val="28"/>
        </w:rPr>
      </w:pPr>
    </w:p>
    <w:p w14:paraId="073D9160" w14:textId="5FFECDEA" w:rsidR="00EB2AE2" w:rsidRDefault="00EB2AE2" w:rsidP="00EB2AE2">
      <w:pPr>
        <w:rPr>
          <w:rFonts w:ascii="Poppins" w:hAnsi="Poppins" w:cs="Poppins"/>
          <w:sz w:val="28"/>
          <w:szCs w:val="28"/>
        </w:rPr>
      </w:pPr>
    </w:p>
    <w:p w14:paraId="4D2E7322" w14:textId="0A03B320" w:rsidR="00EB2AE2" w:rsidRDefault="00EB2AE2" w:rsidP="00EB2AE2">
      <w:pPr>
        <w:rPr>
          <w:rFonts w:ascii="Poppins" w:hAnsi="Poppins" w:cs="Poppins"/>
          <w:sz w:val="28"/>
          <w:szCs w:val="28"/>
        </w:rPr>
      </w:pPr>
    </w:p>
    <w:p w14:paraId="4AFB88F3" w14:textId="68793FAD" w:rsidR="00EB2AE2" w:rsidRDefault="00EB2AE2" w:rsidP="00EB2AE2">
      <w:pPr>
        <w:rPr>
          <w:rFonts w:ascii="Poppins" w:hAnsi="Poppins" w:cs="Poppins"/>
          <w:sz w:val="28"/>
          <w:szCs w:val="28"/>
        </w:rPr>
      </w:pPr>
      <w:r w:rsidRPr="00EB2AE2">
        <w:rPr>
          <w:rFonts w:ascii="Poppins" w:hAnsi="Poppins" w:cs="Poppins"/>
          <w:sz w:val="28"/>
          <w:szCs w:val="28"/>
        </w:rPr>
        <w:drawing>
          <wp:inline distT="0" distB="0" distL="0" distR="0" wp14:anchorId="323706F7" wp14:editId="3B03FE5A">
            <wp:extent cx="13243500" cy="6056142"/>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13248776" cy="6058555"/>
                    </a:xfrm>
                    <a:prstGeom prst="rect">
                      <a:avLst/>
                    </a:prstGeom>
                  </pic:spPr>
                </pic:pic>
              </a:graphicData>
            </a:graphic>
          </wp:inline>
        </w:drawing>
      </w:r>
    </w:p>
    <w:p w14:paraId="0E8CC052" w14:textId="792EB8D2" w:rsidR="00EB2AE2" w:rsidRDefault="00EB2AE2" w:rsidP="00EB2AE2">
      <w:pPr>
        <w:rPr>
          <w:rFonts w:ascii="Poppins" w:hAnsi="Poppins" w:cs="Poppins"/>
          <w:sz w:val="28"/>
          <w:szCs w:val="28"/>
        </w:rPr>
      </w:pPr>
    </w:p>
    <w:p w14:paraId="10753AB1" w14:textId="7C594913" w:rsidR="00EB2AE2" w:rsidRDefault="00EB2AE2" w:rsidP="00EB2AE2">
      <w:pPr>
        <w:rPr>
          <w:rFonts w:ascii="Poppins" w:hAnsi="Poppins" w:cs="Poppins"/>
          <w:sz w:val="28"/>
          <w:szCs w:val="28"/>
        </w:rPr>
      </w:pPr>
    </w:p>
    <w:p w14:paraId="085567A0" w14:textId="4F751335" w:rsidR="00EB2AE2" w:rsidRDefault="00EB2AE2" w:rsidP="00EB2AE2">
      <w:pPr>
        <w:rPr>
          <w:rFonts w:ascii="Poppins" w:hAnsi="Poppins" w:cs="Poppins"/>
          <w:sz w:val="28"/>
          <w:szCs w:val="28"/>
        </w:rPr>
      </w:pPr>
    </w:p>
    <w:p w14:paraId="596EA6ED" w14:textId="0506C7AA" w:rsidR="00EB2AE2" w:rsidRDefault="00EB2AE2" w:rsidP="00EB2AE2">
      <w:pPr>
        <w:rPr>
          <w:rFonts w:ascii="Poppins" w:hAnsi="Poppins" w:cs="Poppins"/>
          <w:sz w:val="28"/>
          <w:szCs w:val="28"/>
        </w:rPr>
      </w:pPr>
    </w:p>
    <w:p w14:paraId="70267802" w14:textId="69467F3C" w:rsidR="00EB2AE2" w:rsidRDefault="00EB2AE2" w:rsidP="00EB2AE2">
      <w:pPr>
        <w:rPr>
          <w:rFonts w:ascii="Poppins" w:hAnsi="Poppins" w:cs="Poppins"/>
          <w:sz w:val="28"/>
          <w:szCs w:val="28"/>
        </w:rPr>
      </w:pPr>
      <w:r w:rsidRPr="00EB2AE2">
        <w:rPr>
          <w:rFonts w:ascii="Poppins" w:hAnsi="Poppins" w:cs="Poppins"/>
          <w:sz w:val="28"/>
          <w:szCs w:val="28"/>
        </w:rPr>
        <w:drawing>
          <wp:inline distT="0" distB="0" distL="0" distR="0" wp14:anchorId="135A6CE0" wp14:editId="42FEA4E9">
            <wp:extent cx="11551529" cy="528241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1558132" cy="5285437"/>
                    </a:xfrm>
                    <a:prstGeom prst="rect">
                      <a:avLst/>
                    </a:prstGeom>
                  </pic:spPr>
                </pic:pic>
              </a:graphicData>
            </a:graphic>
          </wp:inline>
        </w:drawing>
      </w:r>
    </w:p>
    <w:p w14:paraId="508C0F51" w14:textId="28346D32" w:rsidR="00D77CA0" w:rsidRDefault="00D77CA0" w:rsidP="00EB2AE2">
      <w:pPr>
        <w:rPr>
          <w:rFonts w:ascii="Poppins" w:hAnsi="Poppins" w:cs="Poppins"/>
          <w:sz w:val="28"/>
          <w:szCs w:val="28"/>
        </w:rPr>
      </w:pPr>
    </w:p>
    <w:p w14:paraId="7E4DD7AD" w14:textId="0B57F0C0" w:rsidR="00D77CA0" w:rsidRDefault="00D77CA0" w:rsidP="00EB2AE2">
      <w:pPr>
        <w:rPr>
          <w:rFonts w:ascii="Poppins" w:hAnsi="Poppins" w:cs="Poppins"/>
          <w:sz w:val="28"/>
          <w:szCs w:val="28"/>
        </w:rPr>
      </w:pPr>
    </w:p>
    <w:p w14:paraId="47BBB49D" w14:textId="070CD417" w:rsidR="00D77CA0" w:rsidRDefault="00D77CA0" w:rsidP="00EB2AE2">
      <w:pPr>
        <w:rPr>
          <w:rFonts w:ascii="Poppins" w:hAnsi="Poppins" w:cs="Poppins"/>
          <w:sz w:val="28"/>
          <w:szCs w:val="28"/>
        </w:rPr>
      </w:pPr>
    </w:p>
    <w:p w14:paraId="12311CCC" w14:textId="4EF3C1FE" w:rsidR="00D77CA0" w:rsidRDefault="00D77CA0" w:rsidP="00D77CA0">
      <w:pPr>
        <w:pStyle w:val="Heading1"/>
        <w:rPr>
          <w:sz w:val="72"/>
          <w:szCs w:val="72"/>
        </w:rPr>
      </w:pPr>
      <w:r>
        <w:rPr>
          <w:sz w:val="72"/>
          <w:szCs w:val="72"/>
        </w:rPr>
        <w:t>CURRENT ELECTRICITY</w:t>
      </w:r>
    </w:p>
    <w:p w14:paraId="78660922" w14:textId="7D7951B6" w:rsidR="00D77CA0" w:rsidRDefault="00D77CA0" w:rsidP="00D77CA0"/>
    <w:p w14:paraId="4EE23095" w14:textId="77777777" w:rsidR="00D77CA0" w:rsidRDefault="00D77CA0" w:rsidP="00D77CA0">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Electric Current Definition</w:t>
      </w:r>
    </w:p>
    <w:p w14:paraId="566E999F"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us now define electric current and also know about conductors and insulators.</w:t>
      </w:r>
    </w:p>
    <w:p w14:paraId="6C084C44" w14:textId="1B551F8A"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6D799280" wp14:editId="657A2E75">
            <wp:extent cx="7146290" cy="3580130"/>
            <wp:effectExtent l="0" t="0" r="0" b="1270"/>
            <wp:docPr id="176" name="Picture 176" descr="Electric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lectric Curren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7146290" cy="3580130"/>
                    </a:xfrm>
                    <a:prstGeom prst="rect">
                      <a:avLst/>
                    </a:prstGeom>
                    <a:noFill/>
                    <a:ln>
                      <a:noFill/>
                    </a:ln>
                  </pic:spPr>
                </pic:pic>
              </a:graphicData>
            </a:graphic>
          </wp:inline>
        </w:drawing>
      </w:r>
    </w:p>
    <w:p w14:paraId="1562AEF0"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Electric Current is the rate of flow of electrons in a conductor. The SI Unit of electric current is the Ampere.</w:t>
      </w:r>
    </w:p>
    <w:p w14:paraId="05DDE5C3"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Electrons are minute particles that exist within the molecular structure of a substance. Sometimes, these electrons are tightly held, and other times they are loosely held. When electrons are loosely held by the nucleus, they are able to travel freely within the limits of the body. Electrons are negatively charged particles hence when they move, a number of charges moves, and we call this movement of electrons as electric current. It should be noted that the number of electrons that are able to move governs the ability of a particular substance to conduct electricity. Some materials allow the current to move better than others. Based on the ability of the material to conduct electricity, materials are classified into conductors and insulators.</w:t>
      </w:r>
    </w:p>
    <w:p w14:paraId="2CC422A3"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Conductors: these materials allow the free flow of electrons from one particle to another. Conductors allow for charge transfer through the free movement of electrons. The flow of electrons inside the conducting material or conductor generates an electric current. The force that is required to drive the current flow through the conductor is known as voltage.</w:t>
      </w:r>
    </w:p>
    <w:p w14:paraId="7B7194E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Examples of conductors:</w:t>
      </w:r>
      <w:r>
        <w:rPr>
          <w:rFonts w:ascii="Poppins" w:hAnsi="Poppins" w:cs="Poppins"/>
          <w:color w:val="444444"/>
        </w:rPr>
        <w:t> Human body, aqueous solutions of salts and metals like iron, silver and gold.</w:t>
      </w:r>
    </w:p>
    <w:p w14:paraId="4F6ABCB5"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Did You Know?</w:t>
      </w:r>
    </w:p>
    <w:p w14:paraId="4CD65494" w14:textId="77777777" w:rsidR="00D77CA0" w:rsidRDefault="00D77CA0" w:rsidP="00D77CA0">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b/>
          <w:bCs/>
          <w:color w:val="444444"/>
        </w:rPr>
        <w:t>Silver is the best conductor of electricity.</w:t>
      </w:r>
    </w:p>
    <w:p w14:paraId="55779006"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Insulators: Insulators are materials that restrict the free flow of electrons from one particle to another. The particles of the insulator do not allow the free flow of electrons; subsequently, the charge is seldom distributed evenly across the surface of an insulator.</w:t>
      </w:r>
    </w:p>
    <w:p w14:paraId="66DD2359"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Examples of Insulators:</w:t>
      </w:r>
      <w:r>
        <w:rPr>
          <w:rFonts w:ascii="Poppins" w:hAnsi="Poppins" w:cs="Poppins"/>
          <w:color w:val="444444"/>
        </w:rPr>
        <w:t> Plastic, Wood and Glass</w:t>
      </w:r>
    </w:p>
    <w:p w14:paraId="4CA2001F"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b/>
          <w:bCs/>
          <w:color w:val="444444"/>
          <w:sz w:val="30"/>
          <w:szCs w:val="30"/>
        </w:rPr>
        <w:t>Prerequisites for the Current to Flow in a Conductor</w:t>
      </w:r>
    </w:p>
    <w:p w14:paraId="7DEB8996"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Some of the prerequisites for the electric current to flow in a conductor are discussed here. The circuit includes an energy source (a battery, for instance) that produces voltage. Without voltage, electrons move randomly and are undirected; hence current cannot flow. Voltage creates pressure on the electrons, which channelises them to flow in a single direction.</w:t>
      </w:r>
    </w:p>
    <w:p w14:paraId="500A4803"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circuit forms a closed conducting loop through which electrons can flow. A circuit is said to be closed or complete when a switch is turned ON.</w:t>
      </w:r>
    </w:p>
    <w:p w14:paraId="35797322"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b/>
          <w:bCs/>
          <w:color w:val="444444"/>
          <w:sz w:val="30"/>
          <w:szCs w:val="30"/>
        </w:rPr>
        <w:t>What Is an Electromotive Force?</w:t>
      </w:r>
    </w:p>
    <w:p w14:paraId="0F42A33D"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motion of free electrons is normally haphazard. If a force acts on electrons to make them move in a particular direction, then up to some extent random motion of the electrons will be eliminated. An overall movement in one direction is achieved. The force that acts on the electrons to make them move in a certain direction is known as electromotive force, and its quantity is known as voltage and is measured in volts.</w:t>
      </w:r>
    </w:p>
    <w:p w14:paraId="0A7D245E"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367" w:history="1">
        <w:r>
          <w:rPr>
            <w:rStyle w:val="Hyperlink"/>
            <w:rFonts w:ascii="Poppins" w:hAnsi="Poppins" w:cs="Poppins"/>
            <w:color w:val="8C69FF"/>
          </w:rPr>
          <w:t>Electromotive Force</w:t>
        </w:r>
      </w:hyperlink>
    </w:p>
    <w:p w14:paraId="7DE8EF61"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Unit of Electric Current</w:t>
      </w:r>
    </w:p>
    <w:p w14:paraId="6C345625"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 us know </w:t>
      </w:r>
      <w:r>
        <w:rPr>
          <w:rFonts w:ascii="Poppins" w:hAnsi="Poppins" w:cs="Poppins"/>
          <w:b/>
          <w:bCs/>
          <w:color w:val="444444"/>
        </w:rPr>
        <w:t>what is current </w:t>
      </w:r>
      <w:r>
        <w:rPr>
          <w:rFonts w:ascii="Poppins" w:hAnsi="Poppins" w:cs="Poppins"/>
          <w:color w:val="444444"/>
        </w:rPr>
        <w:t>and the unit to measure it.</w:t>
      </w:r>
    </w:p>
    <w:p w14:paraId="2ED9B7A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The magnitude of electric current is measured in coulombs per second. The SI unit of electric current is Ampere and is denoted by the letter A. </w:t>
      </w:r>
      <w:r w:rsidRPr="00D77CA0">
        <w:rPr>
          <w:rFonts w:ascii="Poppins" w:hAnsi="Poppins" w:cs="Poppins"/>
          <w:color w:val="444444"/>
          <w:highlight w:val="yellow"/>
        </w:rPr>
        <w:t>Ampere is defined as one coulomb of charge moving past a point in one second</w:t>
      </w:r>
      <w:r>
        <w:rPr>
          <w:rFonts w:ascii="Poppins" w:hAnsi="Poppins" w:cs="Poppins"/>
          <w:color w:val="444444"/>
        </w:rPr>
        <w:t xml:space="preserve">. If there are </w:t>
      </w:r>
      <w:r w:rsidRPr="00D77CA0">
        <w:rPr>
          <w:rFonts w:ascii="Poppins" w:hAnsi="Poppins" w:cs="Poppins"/>
          <w:color w:val="444444"/>
          <w:highlight w:val="yellow"/>
        </w:rPr>
        <w:t>6.241 x 10</w:t>
      </w:r>
      <w:r w:rsidRPr="00D77CA0">
        <w:rPr>
          <w:rFonts w:ascii="Poppins" w:hAnsi="Poppins" w:cs="Poppins"/>
          <w:color w:val="444444"/>
          <w:sz w:val="18"/>
          <w:szCs w:val="18"/>
          <w:highlight w:val="yellow"/>
          <w:vertAlign w:val="superscript"/>
        </w:rPr>
        <w:t>18</w:t>
      </w:r>
      <w:r w:rsidRPr="00D77CA0">
        <w:rPr>
          <w:rFonts w:ascii="Poppins" w:hAnsi="Poppins" w:cs="Poppins"/>
          <w:color w:val="444444"/>
          <w:highlight w:val="yellow"/>
        </w:rPr>
        <w:t> electrons</w:t>
      </w:r>
      <w:r>
        <w:rPr>
          <w:rFonts w:ascii="Poppins" w:hAnsi="Poppins" w:cs="Poppins"/>
          <w:color w:val="444444"/>
        </w:rPr>
        <w:t xml:space="preserve"> flowing through our frame in one second, then the electrical current flowing through it is ‘One Ampere.’</w:t>
      </w:r>
    </w:p>
    <w:p w14:paraId="7167AFB9"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unit Ampere is widely used within electrical and electronic technology along with the multipliers like milliamp (0.001A), microamp (0.000001A), and so forth.</w:t>
      </w:r>
    </w:p>
    <w:p w14:paraId="31CD4A8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 </w:t>
      </w:r>
      <w:hyperlink r:id="rId368" w:history="1">
        <w:r>
          <w:rPr>
            <w:rStyle w:val="Hyperlink"/>
            <w:rFonts w:ascii="Poppins" w:hAnsi="Poppins" w:cs="Poppins"/>
            <w:color w:val="8C69FF"/>
          </w:rPr>
          <w:t>Ampere</w:t>
        </w:r>
      </w:hyperlink>
    </w:p>
    <w:p w14:paraId="2BB14D33"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Visualising Electric Current</w:t>
      </w:r>
    </w:p>
    <w:p w14:paraId="4BEB78C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To gain a deeper understanding of what an electric current is and how it behaves in a conductor, we can use the water pipe analogy of electricity. Certainly, there are some limitations but they serve as a very basic illustration of current and current flow.</w:t>
      </w:r>
    </w:p>
    <w:p w14:paraId="2385C05D" w14:textId="32608831" w:rsidR="00D77CA0" w:rsidRDefault="00D77CA0" w:rsidP="00D77CA0">
      <w:pPr>
        <w:shd w:val="clear" w:color="auto" w:fill="FFFFFF"/>
        <w:jc w:val="center"/>
        <w:rPr>
          <w:rFonts w:ascii="Poppins" w:hAnsi="Poppins" w:cs="Poppins"/>
          <w:color w:val="444444"/>
          <w:sz w:val="21"/>
          <w:szCs w:val="21"/>
        </w:rPr>
      </w:pPr>
      <w:r>
        <w:rPr>
          <w:rFonts w:ascii="Poppins" w:hAnsi="Poppins" w:cs="Poppins"/>
          <w:noProof/>
          <w:color w:val="444444"/>
          <w:sz w:val="21"/>
          <w:szCs w:val="21"/>
        </w:rPr>
        <w:drawing>
          <wp:inline distT="0" distB="0" distL="0" distR="0" wp14:anchorId="6BF61B07" wp14:editId="7477C8D5">
            <wp:extent cx="7146290" cy="3333750"/>
            <wp:effectExtent l="0" t="0" r="0" b="0"/>
            <wp:docPr id="175" name="Picture 175" descr="electric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electric curren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5D31879A" w14:textId="77777777" w:rsidR="00D77CA0" w:rsidRDefault="00D77CA0" w:rsidP="00D77CA0">
      <w:pPr>
        <w:pStyle w:val="wp-caption-text"/>
        <w:shd w:val="clear" w:color="auto" w:fill="FFFFFF"/>
        <w:spacing w:before="150" w:beforeAutospacing="0" w:after="0" w:afterAutospacing="0" w:line="255" w:lineRule="atLeast"/>
        <w:jc w:val="center"/>
        <w:rPr>
          <w:rFonts w:ascii="Poppins" w:hAnsi="Poppins" w:cs="Poppins"/>
          <w:color w:val="444444"/>
          <w:sz w:val="21"/>
          <w:szCs w:val="21"/>
        </w:rPr>
      </w:pPr>
      <w:r>
        <w:rPr>
          <w:rFonts w:ascii="Poppins" w:hAnsi="Poppins" w:cs="Poppins"/>
          <w:color w:val="444444"/>
          <w:sz w:val="21"/>
          <w:szCs w:val="21"/>
        </w:rPr>
        <w:t>Water Pipe Analogy of Electricity</w:t>
      </w:r>
    </w:p>
    <w:p w14:paraId="502BF44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We can compare the electric current to the water flowing through the pipe. When pressure is applied to one end of the pipe, the water is forced to flow through the pipe in one direction. The amount of water flow is proportional to the pressure placed on the end. This pressure can be compared to the electromotive force.</w:t>
      </w:r>
    </w:p>
    <w:p w14:paraId="41479073" w14:textId="77777777" w:rsidR="00D77CA0" w:rsidRDefault="00D77CA0" w:rsidP="00D77CA0">
      <w:pPr>
        <w:pStyle w:val="Heading2"/>
        <w:shd w:val="clear" w:color="auto" w:fill="FFFFFF"/>
        <w:spacing w:before="300" w:after="150" w:line="480" w:lineRule="atLeast"/>
        <w:rPr>
          <w:rFonts w:ascii="inherit" w:hAnsi="inherit" w:cs="Poppins"/>
          <w:color w:val="444444"/>
        </w:rPr>
      </w:pPr>
      <w:r>
        <w:rPr>
          <w:rFonts w:ascii="inherit" w:hAnsi="inherit" w:cs="Poppins"/>
          <w:b/>
          <w:bCs/>
          <w:color w:val="444444"/>
        </w:rPr>
        <w:t>Conventional Current flow Vs Electron Flow</w:t>
      </w:r>
    </w:p>
    <w:p w14:paraId="717D763F"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There is a lot of confusion around conventional current flow and electron flow. In this section, let us understand their differences.</w:t>
      </w:r>
    </w:p>
    <w:p w14:paraId="752E535B" w14:textId="0968271E" w:rsidR="00D77CA0" w:rsidRDefault="00D77CA0" w:rsidP="00D77CA0">
      <w:pPr>
        <w:shd w:val="clear" w:color="auto" w:fill="FFFFFF"/>
        <w:jc w:val="center"/>
        <w:rPr>
          <w:rFonts w:ascii="Poppins" w:hAnsi="Poppins" w:cs="Poppins"/>
          <w:color w:val="444444"/>
          <w:sz w:val="21"/>
          <w:szCs w:val="21"/>
        </w:rPr>
      </w:pPr>
      <w:r>
        <w:rPr>
          <w:rFonts w:ascii="Poppins" w:hAnsi="Poppins" w:cs="Poppins"/>
          <w:noProof/>
          <w:color w:val="444444"/>
          <w:sz w:val="21"/>
          <w:szCs w:val="21"/>
        </w:rPr>
        <w:drawing>
          <wp:inline distT="0" distB="0" distL="0" distR="0" wp14:anchorId="5B77D659" wp14:editId="5FC45119">
            <wp:extent cx="7146290" cy="3333750"/>
            <wp:effectExtent l="0" t="0" r="0" b="0"/>
            <wp:docPr id="174" name="Picture 174" descr="Electric curr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Electric current"/>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0D40CFA9" w14:textId="77777777" w:rsidR="00D77CA0" w:rsidRDefault="00D77CA0" w:rsidP="00D77CA0">
      <w:pPr>
        <w:pStyle w:val="wp-caption-text"/>
        <w:shd w:val="clear" w:color="auto" w:fill="FFFFFF"/>
        <w:spacing w:before="150" w:beforeAutospacing="0" w:after="0" w:afterAutospacing="0" w:line="255" w:lineRule="atLeast"/>
        <w:jc w:val="center"/>
        <w:rPr>
          <w:rFonts w:ascii="Poppins" w:hAnsi="Poppins" w:cs="Poppins"/>
          <w:color w:val="444444"/>
          <w:sz w:val="21"/>
          <w:szCs w:val="21"/>
        </w:rPr>
      </w:pPr>
      <w:r>
        <w:rPr>
          <w:rFonts w:ascii="Poppins" w:hAnsi="Poppins" w:cs="Poppins"/>
          <w:color w:val="444444"/>
          <w:sz w:val="21"/>
          <w:szCs w:val="21"/>
        </w:rPr>
        <w:t>Conventional Current Flow vs Electron Flow</w:t>
      </w:r>
    </w:p>
    <w:p w14:paraId="0A6B34C7" w14:textId="77777777" w:rsidR="00D77CA0" w:rsidRDefault="00D77CA0" w:rsidP="00D77CA0">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Conventional Current Flow</w:t>
      </w:r>
      <w:r>
        <w:rPr>
          <w:rFonts w:ascii="inherit" w:hAnsi="inherit" w:cs="Poppins"/>
          <w:b/>
          <w:bCs/>
          <w:color w:val="444444"/>
          <w:sz w:val="27"/>
          <w:szCs w:val="27"/>
        </w:rPr>
        <w:t> </w:t>
      </w:r>
    </w:p>
    <w:p w14:paraId="4DD47A7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sidRPr="00D77CA0">
        <w:rPr>
          <w:rFonts w:ascii="Poppins" w:hAnsi="Poppins" w:cs="Poppins"/>
          <w:color w:val="444444"/>
          <w:highlight w:val="yellow"/>
        </w:rPr>
        <w:t>The conventional current flow is from the positive to the negative terminal</w:t>
      </w:r>
      <w:r>
        <w:rPr>
          <w:rFonts w:ascii="Poppins" w:hAnsi="Poppins" w:cs="Poppins"/>
          <w:color w:val="444444"/>
        </w:rPr>
        <w:t xml:space="preserve"> and indicates the direction in which positive charges would flow.</w:t>
      </w:r>
    </w:p>
    <w:p w14:paraId="6B6B7F65" w14:textId="77777777" w:rsidR="00D77CA0" w:rsidRDefault="00D77CA0" w:rsidP="00D77CA0">
      <w:pPr>
        <w:pStyle w:val="Heading4"/>
        <w:shd w:val="clear" w:color="auto" w:fill="FFFFFF"/>
        <w:spacing w:before="150" w:after="150" w:line="390" w:lineRule="atLeast"/>
        <w:rPr>
          <w:rFonts w:ascii="inherit" w:hAnsi="inherit" w:cs="Poppins"/>
          <w:color w:val="444444"/>
          <w:sz w:val="27"/>
          <w:szCs w:val="27"/>
        </w:rPr>
      </w:pPr>
      <w:r>
        <w:rPr>
          <w:rFonts w:ascii="inherit" w:hAnsi="inherit" w:cs="Poppins"/>
          <w:color w:val="444444"/>
          <w:sz w:val="27"/>
          <w:szCs w:val="27"/>
        </w:rPr>
        <w:t>Electron Flow</w:t>
      </w:r>
    </w:p>
    <w:p w14:paraId="1603472C"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sidRPr="00D77CA0">
        <w:rPr>
          <w:rFonts w:ascii="Poppins" w:hAnsi="Poppins" w:cs="Poppins"/>
          <w:color w:val="444444"/>
          <w:highlight w:val="yellow"/>
        </w:rPr>
        <w:t>The electron flow is from negative to positive terminal</w:t>
      </w:r>
      <w:r>
        <w:rPr>
          <w:rFonts w:ascii="Poppins" w:hAnsi="Poppins" w:cs="Poppins"/>
          <w:color w:val="444444"/>
        </w:rPr>
        <w:t>. Electrons are negatively charged and are therefore attracted to the positive terminal as unlike charges attract.</w:t>
      </w:r>
    </w:p>
    <w:p w14:paraId="16CE11AB"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Properties of Electric Current</w:t>
      </w:r>
    </w:p>
    <w:p w14:paraId="7A8886D0"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After we define electric current, let us learn the properties of electric current. Electric current is an important quantity in electronic circuits. We have adapted electricity in our lives so much that it becomes impossible to imagine life without it. Therefore, it is important to know what is current and the properties of the electric current.</w:t>
      </w:r>
    </w:p>
    <w:p w14:paraId="62A8D485" w14:textId="77777777" w:rsidR="00D77CA0" w:rsidRDefault="00D77CA0" w:rsidP="00305392">
      <w:pPr>
        <w:numPr>
          <w:ilvl w:val="0"/>
          <w:numId w:val="11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We know that electric current is the result of the flow of electrons. </w:t>
      </w:r>
      <w:r w:rsidRPr="00D77CA0">
        <w:rPr>
          <w:rFonts w:ascii="Poppins" w:hAnsi="Poppins" w:cs="Poppins"/>
          <w:color w:val="444444"/>
          <w:sz w:val="21"/>
          <w:szCs w:val="21"/>
          <w:highlight w:val="yellow"/>
        </w:rPr>
        <w:t>The work done in moving the electron stream is known as electrical energy</w:t>
      </w:r>
      <w:r>
        <w:rPr>
          <w:rFonts w:ascii="Poppins" w:hAnsi="Poppins" w:cs="Poppins"/>
          <w:color w:val="444444"/>
          <w:sz w:val="21"/>
          <w:szCs w:val="21"/>
        </w:rPr>
        <w:t>. Electrical energy can be converted into other forms of energy such as heat energy, light energy, etc. For example, in an iron box, electric energy is converted to heat energy. Likewise, the electric energy in a bulb is converted into light energy.</w:t>
      </w:r>
    </w:p>
    <w:p w14:paraId="01EDCF02" w14:textId="77777777" w:rsidR="00D77CA0" w:rsidRDefault="00D77CA0" w:rsidP="00305392">
      <w:pPr>
        <w:numPr>
          <w:ilvl w:val="0"/>
          <w:numId w:val="11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There are two types of electric current known as </w:t>
      </w:r>
      <w:hyperlink r:id="rId371" w:history="1">
        <w:r>
          <w:rPr>
            <w:rStyle w:val="Hyperlink"/>
            <w:rFonts w:ascii="Poppins" w:hAnsi="Poppins" w:cs="Poppins"/>
            <w:color w:val="8C69FF"/>
            <w:sz w:val="21"/>
            <w:szCs w:val="21"/>
          </w:rPr>
          <w:t>alternating current (AC) and direct current (DC)</w:t>
        </w:r>
      </w:hyperlink>
      <w:r>
        <w:rPr>
          <w:rFonts w:ascii="Poppins" w:hAnsi="Poppins" w:cs="Poppins"/>
          <w:color w:val="444444"/>
          <w:sz w:val="21"/>
          <w:szCs w:val="21"/>
        </w:rPr>
        <w:t>. The direct current can flow only in one direction, whereas the alternating direction flows in two directions. Direct current is seldom used as a primary energy source in industries. It is mostly used in low voltage applications such as charging batteries, aircraft applications, etc. Alternating current is used to operate appliances for both household and industrial and commercial use.</w:t>
      </w:r>
    </w:p>
    <w:p w14:paraId="1B2B274B" w14:textId="77777777" w:rsidR="00D77CA0" w:rsidRDefault="00D77CA0" w:rsidP="00305392">
      <w:pPr>
        <w:numPr>
          <w:ilvl w:val="0"/>
          <w:numId w:val="11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electric current is measured in ampere. One ampere of current represents one coulomb of electric charge moving past a specific point in one second.</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D77CA0" w14:paraId="499D7717" w14:textId="77777777" w:rsidTr="00D77CA0">
        <w:trPr>
          <w:tblCellSpacing w:w="15" w:type="dxa"/>
        </w:trPr>
        <w:tc>
          <w:tcPr>
            <w:tcW w:w="0" w:type="auto"/>
            <w:tcBorders>
              <w:bottom w:val="single" w:sz="6" w:space="0" w:color="444444"/>
            </w:tcBorders>
            <w:shd w:val="clear" w:color="auto" w:fill="F1EDFF"/>
            <w:vAlign w:val="center"/>
            <w:hideMark/>
          </w:tcPr>
          <w:p w14:paraId="618F1820" w14:textId="77777777" w:rsidR="00D77CA0" w:rsidRDefault="00D77CA0">
            <w:pPr>
              <w:spacing w:after="330" w:line="300" w:lineRule="atLeast"/>
              <w:jc w:val="center"/>
              <w:rPr>
                <w:rFonts w:ascii="Times New Roman" w:hAnsi="Times New Roman" w:cs="Times New Roman"/>
                <w:sz w:val="21"/>
                <w:szCs w:val="21"/>
              </w:rPr>
            </w:pPr>
            <w:r>
              <w:rPr>
                <w:rStyle w:val="Strong"/>
                <w:sz w:val="21"/>
                <w:szCs w:val="21"/>
              </w:rPr>
              <w:t>1 ampere = 1 coulomb / 1 second</w:t>
            </w:r>
          </w:p>
        </w:tc>
      </w:tr>
    </w:tbl>
    <w:p w14:paraId="38EE83AC" w14:textId="77777777" w:rsidR="00D77CA0" w:rsidRDefault="00D77CA0" w:rsidP="00305392">
      <w:pPr>
        <w:numPr>
          <w:ilvl w:val="0"/>
          <w:numId w:val="11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conventional direction of an electric current is the direction in which a positive charge would move. Henceforth, the current flowing in the external circuit is directed away from the positive terminal and toward the negative terminal of the battery.</w:t>
      </w:r>
    </w:p>
    <w:p w14:paraId="0B2E422E" w14:textId="77777777" w:rsidR="00D77CA0" w:rsidRDefault="00D77CA0" w:rsidP="00D77CA0">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Effects of Electric Current</w:t>
      </w:r>
    </w:p>
    <w:p w14:paraId="08AD8DB2"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After defining electric current, let us learn various effects of electric current. When a current flows through a conductor, there are a number of signs which tell if a current is flowing or not. Following are the most prominent signs:</w:t>
      </w:r>
    </w:p>
    <w:p w14:paraId="052194DF"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Heating Effect of Electric Current</w:t>
      </w:r>
    </w:p>
    <w:p w14:paraId="7458F31E"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our clothes are crumpled, we use the iron box to make our clothes crisp and neat. Iron box works on the principle of heating effect of current. There are many such devices that work on the heating effect.</w:t>
      </w:r>
    </w:p>
    <w:p w14:paraId="1373CA60" w14:textId="77777777" w:rsidR="00D77CA0" w:rsidRDefault="00D77CA0" w:rsidP="00D77CA0">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When an electric current flows through a conductor, heat is generated in the conductor.</w:t>
      </w:r>
    </w:p>
    <w:p w14:paraId="5C277DBF"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heating effect is given by the following equation</w:t>
      </w:r>
    </w:p>
    <w:p w14:paraId="720FDD0E" w14:textId="77777777" w:rsidR="00D77CA0" w:rsidRDefault="00D77CA0" w:rsidP="00D77CA0">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H=I</w:t>
      </w:r>
      <w:r>
        <w:rPr>
          <w:rFonts w:ascii="Poppins" w:hAnsi="Poppins" w:cs="Poppins"/>
          <w:color w:val="444444"/>
          <w:sz w:val="18"/>
          <w:szCs w:val="18"/>
          <w:vertAlign w:val="superscript"/>
        </w:rPr>
        <w:t>2</w:t>
      </w:r>
      <w:r>
        <w:rPr>
          <w:rFonts w:ascii="Poppins" w:hAnsi="Poppins" w:cs="Poppins"/>
          <w:color w:val="444444"/>
        </w:rPr>
        <w:t>RT</w:t>
      </w:r>
    </w:p>
    <w:p w14:paraId="65A045AA"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heating effect depends on the following factor:</w:t>
      </w:r>
    </w:p>
    <w:p w14:paraId="509D7408" w14:textId="77777777" w:rsidR="00D77CA0" w:rsidRDefault="00D77CA0" w:rsidP="00305392">
      <w:pPr>
        <w:numPr>
          <w:ilvl w:val="0"/>
          <w:numId w:val="11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time ‘t‘ for which the current flows. The longer the current flows in a conductor more heat is generated.</w:t>
      </w:r>
    </w:p>
    <w:p w14:paraId="4379389D" w14:textId="77777777" w:rsidR="00D77CA0" w:rsidRDefault="00D77CA0" w:rsidP="00305392">
      <w:pPr>
        <w:numPr>
          <w:ilvl w:val="0"/>
          <w:numId w:val="11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electrical resistance of the conductor. Higher the resistance, the higher the heat produced.</w:t>
      </w:r>
    </w:p>
    <w:p w14:paraId="1C7DB37B" w14:textId="77777777" w:rsidR="00D77CA0" w:rsidRDefault="00D77CA0" w:rsidP="00305392">
      <w:pPr>
        <w:numPr>
          <w:ilvl w:val="0"/>
          <w:numId w:val="11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amount of current. The larger the amount of current higher the heat produced.</w:t>
      </w:r>
    </w:p>
    <w:p w14:paraId="1D5B445C"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If the current is small then the amount of heat generated is likely to be very small and may not be noticed. However, if the current is larger then it is possible that a noticeable amount of heat is generated.</w:t>
      </w:r>
    </w:p>
    <w:p w14:paraId="515A4C9F"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372" w:history="1">
        <w:r>
          <w:rPr>
            <w:rStyle w:val="Hyperlink"/>
            <w:rFonts w:ascii="Poppins" w:hAnsi="Poppins" w:cs="Poppins"/>
            <w:color w:val="8C69FF"/>
          </w:rPr>
          <w:t>Heating Effect of Electric Current</w:t>
        </w:r>
      </w:hyperlink>
    </w:p>
    <w:p w14:paraId="103A4961"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Magnetic Effect of Electric Current</w:t>
      </w:r>
    </w:p>
    <w:p w14:paraId="271DCB02"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Another prominent effect that is noticeable when an electric current flows through the conductor is the build-up of the magnetic field. We can observe this when we place a compass close to a wire carrying a reasonably large direct current, and the compass needle deflects. The magnetic field generated by a current is put to good use in a number of areas. By winding a wire into a coil, the effect can be increased, and an electromagnet can be made.</w:t>
      </w:r>
    </w:p>
    <w:p w14:paraId="3D01CB1E"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373" w:history="1">
        <w:r>
          <w:rPr>
            <w:rStyle w:val="Hyperlink"/>
            <w:rFonts w:ascii="Poppins" w:hAnsi="Poppins" w:cs="Poppins"/>
            <w:color w:val="8C69FF"/>
          </w:rPr>
          <w:t>Magnetic Effect of Electric Current</w:t>
        </w:r>
      </w:hyperlink>
    </w:p>
    <w:p w14:paraId="08DA0B01" w14:textId="77777777" w:rsidR="00D77CA0" w:rsidRDefault="00D77CA0" w:rsidP="00D77CA0">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Chemical Effect of Electric Current</w:t>
      </w:r>
    </w:p>
    <w:p w14:paraId="2FE4D552"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When an electric current passes through a solution, </w:t>
      </w:r>
      <w:r w:rsidRPr="00D77CA0">
        <w:rPr>
          <w:rFonts w:ascii="Poppins" w:hAnsi="Poppins" w:cs="Poppins"/>
          <w:color w:val="444444"/>
          <w:highlight w:val="yellow"/>
        </w:rPr>
        <w:t>the solution ionizes and breaks down into ions</w:t>
      </w:r>
      <w:r>
        <w:rPr>
          <w:rFonts w:ascii="Poppins" w:hAnsi="Poppins" w:cs="Poppins"/>
          <w:color w:val="444444"/>
        </w:rPr>
        <w:t>. This is because a chemical reaction takes place when an electric current passes through the solution. Depending on the nature of the solution and the electrodes used, the following effects can be observed in the solution:</w:t>
      </w:r>
    </w:p>
    <w:p w14:paraId="78D867DA" w14:textId="77777777" w:rsidR="00D77CA0" w:rsidRDefault="00D77CA0" w:rsidP="00305392">
      <w:pPr>
        <w:numPr>
          <w:ilvl w:val="0"/>
          <w:numId w:val="11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change in the colour of the solution</w:t>
      </w:r>
    </w:p>
    <w:p w14:paraId="211517D3" w14:textId="77777777" w:rsidR="00D77CA0" w:rsidRDefault="00D77CA0" w:rsidP="00305392">
      <w:pPr>
        <w:numPr>
          <w:ilvl w:val="0"/>
          <w:numId w:val="11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metallic deposits on the electrodes</w:t>
      </w:r>
    </w:p>
    <w:p w14:paraId="413FB66B" w14:textId="77777777" w:rsidR="00D77CA0" w:rsidRDefault="00D77CA0" w:rsidP="00305392">
      <w:pPr>
        <w:numPr>
          <w:ilvl w:val="0"/>
          <w:numId w:val="119"/>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release of gas or production of bubbles in the solution</w:t>
      </w:r>
    </w:p>
    <w:p w14:paraId="44460CA0" w14:textId="77777777" w:rsidR="00D77CA0" w:rsidRDefault="00D77CA0" w:rsidP="00D77CA0">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Electroplating and electrolysis are the applications of the chemical effect of electric current.</w:t>
      </w:r>
    </w:p>
    <w:p w14:paraId="3240B6C4" w14:textId="080FE044" w:rsidR="00D77CA0" w:rsidRDefault="00D77CA0" w:rsidP="00D77CA0">
      <w:pPr>
        <w:rPr>
          <w:rFonts w:ascii="Poppins" w:hAnsi="Poppins" w:cs="Poppins"/>
          <w:sz w:val="28"/>
          <w:szCs w:val="28"/>
        </w:rPr>
      </w:pPr>
    </w:p>
    <w:p w14:paraId="641B4DFE" w14:textId="068BF972" w:rsidR="003310AE" w:rsidRDefault="003310AE" w:rsidP="00D77CA0">
      <w:pPr>
        <w:rPr>
          <w:rFonts w:ascii="Poppins" w:hAnsi="Poppins" w:cs="Poppins"/>
          <w:sz w:val="28"/>
          <w:szCs w:val="28"/>
        </w:rPr>
      </w:pPr>
    </w:p>
    <w:p w14:paraId="42ED3AAB" w14:textId="7FFB831F" w:rsidR="003310AE" w:rsidRPr="003310AE" w:rsidRDefault="003310AE" w:rsidP="003310AE">
      <w:pPr>
        <w:pStyle w:val="Heading1"/>
        <w:rPr>
          <w:sz w:val="56"/>
          <w:szCs w:val="56"/>
        </w:rPr>
      </w:pPr>
      <w:r>
        <w:rPr>
          <w:sz w:val="56"/>
          <w:szCs w:val="56"/>
        </w:rPr>
        <w:t>DRIFT VELOCITY</w:t>
      </w:r>
    </w:p>
    <w:p w14:paraId="34E68AA4" w14:textId="77777777" w:rsidR="003310AE" w:rsidRDefault="003310AE" w:rsidP="003310AE">
      <w:pPr>
        <w:pStyle w:val="Heading2"/>
        <w:shd w:val="clear" w:color="auto" w:fill="FFFFFF"/>
        <w:spacing w:before="300" w:after="150" w:line="480" w:lineRule="atLeast"/>
        <w:rPr>
          <w:rFonts w:ascii="Poppins" w:hAnsi="Poppins" w:cs="Poppins"/>
          <w:color w:val="444444"/>
        </w:rPr>
      </w:pPr>
      <w:r>
        <w:rPr>
          <w:rFonts w:ascii="Poppins" w:hAnsi="Poppins" w:cs="Poppins"/>
          <w:color w:val="800080"/>
        </w:rPr>
        <w:t>What is Drift Velocity?</w:t>
      </w:r>
    </w:p>
    <w:p w14:paraId="0B6176C5"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Subatomic particles like electrons move in random directions all the time. When electrons are subjected to an electric field they do move randomly, but they slowly drift in one direction, in the direction of the </w:t>
      </w:r>
      <w:hyperlink r:id="rId374" w:history="1">
        <w:r>
          <w:rPr>
            <w:rStyle w:val="Hyperlink"/>
            <w:rFonts w:ascii="Poppins" w:hAnsi="Poppins" w:cs="Poppins"/>
            <w:color w:val="8C69FF"/>
          </w:rPr>
          <w:t>electric field</w:t>
        </w:r>
      </w:hyperlink>
      <w:r>
        <w:rPr>
          <w:rFonts w:ascii="Poppins" w:hAnsi="Poppins" w:cs="Poppins"/>
          <w:color w:val="444444"/>
        </w:rPr>
        <w:t> applied. The net velocity at which these electrons drift is known as </w:t>
      </w:r>
      <w:r>
        <w:rPr>
          <w:rStyle w:val="Strong"/>
          <w:rFonts w:ascii="Poppins" w:hAnsi="Poppins" w:cs="Poppins"/>
          <w:color w:val="444444"/>
        </w:rPr>
        <w:t>drift velocity</w:t>
      </w:r>
      <w:r>
        <w:rPr>
          <w:rFonts w:ascii="Poppins" w:hAnsi="Poppins" w:cs="Poppins"/>
          <w:color w:val="444444"/>
        </w:rPr>
        <w:t>.</w:t>
      </w:r>
    </w:p>
    <w:p w14:paraId="35161818" w14:textId="77777777" w:rsidR="003310AE" w:rsidRPr="0056338C" w:rsidRDefault="003310AE" w:rsidP="003310AE">
      <w:pPr>
        <w:pStyle w:val="NormalWeb"/>
        <w:shd w:val="clear" w:color="auto" w:fill="FFFFFF"/>
        <w:spacing w:before="0" w:beforeAutospacing="0" w:after="150" w:afterAutospacing="0" w:line="360" w:lineRule="atLeast"/>
        <w:rPr>
          <w:rFonts w:ascii="Poppins" w:hAnsi="Poppins" w:cs="Poppins"/>
          <w:color w:val="444444"/>
          <w:highlight w:val="yellow"/>
        </w:rPr>
      </w:pPr>
      <w:r w:rsidRPr="0056338C">
        <w:rPr>
          <w:rStyle w:val="Emphasis"/>
          <w:rFonts w:ascii="Poppins" w:hAnsi="Poppins" w:cs="Poppins"/>
          <w:color w:val="444444"/>
          <w:highlight w:val="yellow"/>
        </w:rPr>
        <w:t>Drift velocity can be defined as:</w:t>
      </w:r>
    </w:p>
    <w:p w14:paraId="2BA710DC" w14:textId="77777777" w:rsidR="003310AE" w:rsidRDefault="003310AE" w:rsidP="003310AE">
      <w:pPr>
        <w:pStyle w:val="NormalWeb"/>
        <w:shd w:val="clear" w:color="auto" w:fill="FFFFFF"/>
        <w:spacing w:before="0" w:beforeAutospacing="0" w:after="0" w:afterAutospacing="0" w:line="360" w:lineRule="atLeast"/>
        <w:rPr>
          <w:rFonts w:ascii="Poppins" w:hAnsi="Poppins" w:cs="Poppins"/>
          <w:color w:val="444444"/>
        </w:rPr>
      </w:pPr>
      <w:r w:rsidRPr="0056338C">
        <w:rPr>
          <w:rFonts w:ascii="Poppins" w:hAnsi="Poppins" w:cs="Poppins"/>
          <w:color w:val="444444"/>
          <w:highlight w:val="yellow"/>
        </w:rPr>
        <w:t>The average velocity attained by charged particles, (eg. electrons) in a material due to an electric field</w:t>
      </w:r>
      <w:r>
        <w:rPr>
          <w:rFonts w:ascii="Poppins" w:hAnsi="Poppins" w:cs="Poppins"/>
          <w:color w:val="444444"/>
        </w:rPr>
        <w:t>.</w:t>
      </w:r>
    </w:p>
    <w:p w14:paraId="433E8DFB"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SI unit of drift velocity is m/s. It is also measured in m</w:t>
      </w:r>
      <w:r>
        <w:rPr>
          <w:rFonts w:ascii="Poppins" w:hAnsi="Poppins" w:cs="Poppins"/>
          <w:color w:val="444444"/>
          <w:sz w:val="18"/>
          <w:szCs w:val="18"/>
          <w:vertAlign w:val="superscript"/>
        </w:rPr>
        <w:t>2</w:t>
      </w:r>
      <w:r>
        <w:rPr>
          <w:rFonts w:ascii="Poppins" w:hAnsi="Poppins" w:cs="Poppins"/>
          <w:color w:val="444444"/>
        </w:rPr>
        <w:t>/(V.s).</w:t>
      </w:r>
    </w:p>
    <w:p w14:paraId="51D9A9A7" w14:textId="763E0BD2"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70858A57" wp14:editId="669827DC">
            <wp:extent cx="7146290" cy="3333750"/>
            <wp:effectExtent l="0" t="0" r="0" b="0"/>
            <wp:docPr id="178" name="Picture 178" descr="Drift Ve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rift Velocity"/>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264E52D9" w14:textId="77777777" w:rsidR="003310AE" w:rsidRDefault="003310AE" w:rsidP="003310AE">
      <w:pPr>
        <w:jc w:val="center"/>
        <w:rPr>
          <w:rFonts w:ascii="Times New Roman" w:hAnsi="Times New Roman" w:cs="Times New Roman"/>
          <w:b/>
          <w:bCs/>
        </w:rPr>
      </w:pPr>
      <w:r>
        <w:rPr>
          <w:b/>
          <w:bCs/>
        </w:rPr>
        <w:t>Average drift velocity and the direction of the electric field</w:t>
      </w:r>
    </w:p>
    <w:p w14:paraId="25CD06E1" w14:textId="77777777" w:rsidR="003310AE" w:rsidRDefault="003310AE" w:rsidP="003310AE">
      <w:pPr>
        <w:pStyle w:val="Heading3"/>
        <w:shd w:val="clear" w:color="auto" w:fill="FFFFFF"/>
        <w:spacing w:before="300" w:after="150" w:line="420" w:lineRule="atLeast"/>
        <w:rPr>
          <w:rFonts w:ascii="Poppins" w:hAnsi="Poppins" w:cs="Poppins"/>
          <w:b/>
          <w:bCs/>
          <w:color w:val="444444"/>
          <w:sz w:val="30"/>
          <w:szCs w:val="30"/>
        </w:rPr>
      </w:pPr>
      <w:r>
        <w:rPr>
          <w:rFonts w:ascii="Poppins" w:hAnsi="Poppins" w:cs="Poppins"/>
          <w:color w:val="993366"/>
          <w:sz w:val="30"/>
          <w:szCs w:val="30"/>
        </w:rPr>
        <w:t>Net velocity of the electrons:</w:t>
      </w:r>
    </w:p>
    <w:p w14:paraId="458DBA7B"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Every material above absolute zero temperature which can conduct like metals will have some free electrons moving at random velocity. When a potential is applied around a conductor the electrons will tend to move towards the positive potential, but as they move, they will collide with atoms and will bounce back or lose some of their kinetic energy. However, due to the electric field, the electrons will accelerate back again, and these random collisions will keep happening but as the acceleration is always in the same direction due to the electric field, the net velocity of the electrons will also be in the same direction.</w:t>
      </w:r>
    </w:p>
    <w:p w14:paraId="6937EB3B"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i/>
          <w:iCs/>
          <w:color w:val="444444"/>
        </w:rPr>
        <w:t>You may also want to check out these topics given below!</w:t>
      </w:r>
    </w:p>
    <w:p w14:paraId="21481B84" w14:textId="77777777" w:rsidR="003310AE" w:rsidRDefault="003310AE" w:rsidP="00305392">
      <w:pPr>
        <w:numPr>
          <w:ilvl w:val="0"/>
          <w:numId w:val="120"/>
        </w:numPr>
        <w:shd w:val="clear" w:color="auto" w:fill="FFFFFF"/>
        <w:spacing w:before="100" w:beforeAutospacing="1" w:after="75" w:line="240" w:lineRule="auto"/>
        <w:rPr>
          <w:rFonts w:ascii="Poppins" w:hAnsi="Poppins" w:cs="Poppins"/>
          <w:color w:val="444444"/>
          <w:sz w:val="21"/>
          <w:szCs w:val="21"/>
        </w:rPr>
      </w:pPr>
      <w:hyperlink r:id="rId376" w:history="1">
        <w:r>
          <w:rPr>
            <w:rStyle w:val="Hyperlink"/>
            <w:rFonts w:ascii="Poppins" w:hAnsi="Poppins" w:cs="Poppins"/>
            <w:color w:val="8C69FF"/>
            <w:sz w:val="21"/>
            <w:szCs w:val="21"/>
          </w:rPr>
          <w:t>Derivation of Drift Velocity</w:t>
        </w:r>
      </w:hyperlink>
    </w:p>
    <w:p w14:paraId="66544BB3" w14:textId="77777777" w:rsidR="003310AE" w:rsidRDefault="003310AE" w:rsidP="00305392">
      <w:pPr>
        <w:numPr>
          <w:ilvl w:val="0"/>
          <w:numId w:val="120"/>
        </w:numPr>
        <w:shd w:val="clear" w:color="auto" w:fill="FFFFFF"/>
        <w:spacing w:before="100" w:beforeAutospacing="1" w:after="75" w:line="240" w:lineRule="auto"/>
        <w:rPr>
          <w:rFonts w:ascii="Poppins" w:hAnsi="Poppins" w:cs="Poppins"/>
          <w:color w:val="444444"/>
          <w:sz w:val="21"/>
          <w:szCs w:val="21"/>
        </w:rPr>
      </w:pPr>
      <w:hyperlink r:id="rId377" w:history="1">
        <w:r>
          <w:rPr>
            <w:rStyle w:val="Hyperlink"/>
            <w:rFonts w:ascii="Poppins" w:hAnsi="Poppins" w:cs="Poppins"/>
            <w:color w:val="8C69FF"/>
            <w:sz w:val="21"/>
            <w:szCs w:val="21"/>
          </w:rPr>
          <w:t>Relationship Between Escape and Orbital Velocity</w:t>
        </w:r>
      </w:hyperlink>
    </w:p>
    <w:p w14:paraId="4AE90D6F" w14:textId="77777777" w:rsidR="003310AE" w:rsidRDefault="003310AE" w:rsidP="00305392">
      <w:pPr>
        <w:numPr>
          <w:ilvl w:val="0"/>
          <w:numId w:val="120"/>
        </w:numPr>
        <w:shd w:val="clear" w:color="auto" w:fill="FFFFFF"/>
        <w:spacing w:before="100" w:beforeAutospacing="1" w:after="75" w:line="240" w:lineRule="auto"/>
        <w:rPr>
          <w:rFonts w:ascii="Poppins" w:hAnsi="Poppins" w:cs="Poppins"/>
          <w:color w:val="444444"/>
          <w:sz w:val="21"/>
          <w:szCs w:val="21"/>
        </w:rPr>
      </w:pPr>
      <w:hyperlink r:id="rId378" w:history="1">
        <w:r>
          <w:rPr>
            <w:rStyle w:val="Hyperlink"/>
            <w:rFonts w:ascii="Poppins" w:hAnsi="Poppins" w:cs="Poppins"/>
            <w:color w:val="8C69FF"/>
            <w:sz w:val="21"/>
            <w:szCs w:val="21"/>
          </w:rPr>
          <w:t>Relative Motion and Relative Velocity</w:t>
        </w:r>
      </w:hyperlink>
    </w:p>
    <w:p w14:paraId="69B53B61" w14:textId="77777777" w:rsidR="003310AE" w:rsidRDefault="003310AE" w:rsidP="003310AE">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800080"/>
        </w:rPr>
        <w:t>Formula To Calculate Drift Velocity</w:t>
      </w:r>
    </w:p>
    <w:p w14:paraId="68B3F332"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color w:val="444444"/>
        </w:rPr>
        <w:t>We can use the following formula in order to calculate drift velocity:</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3310AE" w14:paraId="539C1640" w14:textId="77777777" w:rsidTr="0056338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A85A1C6" w14:textId="7A0DE88D" w:rsidR="003310AE" w:rsidRDefault="0056338C">
            <w:pPr>
              <w:spacing w:after="330" w:line="300" w:lineRule="atLeast"/>
              <w:jc w:val="center"/>
              <w:divId w:val="986592140"/>
              <w:rPr>
                <w:rFonts w:ascii="Times New Roman" w:hAnsi="Times New Roman" w:cs="Times New Roman"/>
                <w:sz w:val="21"/>
                <w:szCs w:val="21"/>
              </w:rPr>
            </w:pPr>
            <m:oMathPara>
              <m:oMath>
                <m:eqArr>
                  <m:eqArrPr>
                    <m:ctrlPr>
                      <w:rPr>
                        <w:rFonts w:ascii="Cambria Math" w:hAnsi="Cambria Math"/>
                        <w:sz w:val="21"/>
                        <w:szCs w:val="21"/>
                        <w:highlight w:val="yellow"/>
                      </w:rPr>
                    </m:ctrlPr>
                  </m:eqArrPr>
                  <m:e>
                    <m:r>
                      <w:rPr>
                        <w:rFonts w:ascii="Cambria Math" w:hAnsi="Cambria Math"/>
                        <w:sz w:val="21"/>
                        <w:szCs w:val="21"/>
                        <w:highlight w:val="yellow"/>
                      </w:rPr>
                      <m:t>I=nAvQ</m:t>
                    </m:r>
                  </m:e>
                </m:eqArr>
              </m:oMath>
            </m:oMathPara>
          </w:p>
        </w:tc>
      </w:tr>
    </w:tbl>
    <w:p w14:paraId="260E6F9E"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12DCB620" w14:textId="77777777" w:rsidR="003310AE" w:rsidRPr="0056338C" w:rsidRDefault="003310AE" w:rsidP="00305392">
      <w:pPr>
        <w:numPr>
          <w:ilvl w:val="0"/>
          <w:numId w:val="121"/>
        </w:numPr>
        <w:shd w:val="clear" w:color="auto" w:fill="FFFFFF"/>
        <w:spacing w:before="100" w:beforeAutospacing="1" w:after="75" w:line="240" w:lineRule="auto"/>
        <w:rPr>
          <w:rFonts w:ascii="Poppins" w:hAnsi="Poppins" w:cs="Poppins"/>
          <w:color w:val="444444"/>
          <w:sz w:val="24"/>
          <w:szCs w:val="24"/>
        </w:rPr>
      </w:pPr>
      <w:r w:rsidRPr="0056338C">
        <w:rPr>
          <w:rFonts w:ascii="Poppins" w:hAnsi="Poppins" w:cs="Poppins"/>
          <w:color w:val="444444"/>
          <w:sz w:val="24"/>
          <w:szCs w:val="24"/>
        </w:rPr>
        <w:t>I is the current flowing through the conductor which is measured in amperes</w:t>
      </w:r>
    </w:p>
    <w:p w14:paraId="3843A62B" w14:textId="77777777" w:rsidR="003310AE" w:rsidRPr="0056338C" w:rsidRDefault="003310AE" w:rsidP="00305392">
      <w:pPr>
        <w:numPr>
          <w:ilvl w:val="0"/>
          <w:numId w:val="121"/>
        </w:numPr>
        <w:shd w:val="clear" w:color="auto" w:fill="FFFFFF"/>
        <w:spacing w:before="100" w:beforeAutospacing="1" w:after="75" w:line="240" w:lineRule="auto"/>
        <w:rPr>
          <w:rFonts w:ascii="Poppins" w:hAnsi="Poppins" w:cs="Poppins"/>
          <w:color w:val="444444"/>
          <w:sz w:val="24"/>
          <w:szCs w:val="24"/>
        </w:rPr>
      </w:pPr>
      <w:r w:rsidRPr="0056338C">
        <w:rPr>
          <w:rFonts w:ascii="Poppins" w:hAnsi="Poppins" w:cs="Poppins"/>
          <w:color w:val="444444"/>
          <w:sz w:val="24"/>
          <w:szCs w:val="24"/>
        </w:rPr>
        <w:t>n is the number of electrons</w:t>
      </w:r>
    </w:p>
    <w:p w14:paraId="164A9079" w14:textId="77777777" w:rsidR="003310AE" w:rsidRPr="0056338C" w:rsidRDefault="003310AE" w:rsidP="00305392">
      <w:pPr>
        <w:numPr>
          <w:ilvl w:val="0"/>
          <w:numId w:val="121"/>
        </w:numPr>
        <w:shd w:val="clear" w:color="auto" w:fill="FFFFFF"/>
        <w:spacing w:before="100" w:beforeAutospacing="1" w:after="75" w:line="240" w:lineRule="auto"/>
        <w:rPr>
          <w:rFonts w:ascii="Poppins" w:hAnsi="Poppins" w:cs="Poppins"/>
          <w:color w:val="444444"/>
          <w:sz w:val="24"/>
          <w:szCs w:val="24"/>
        </w:rPr>
      </w:pPr>
      <w:r w:rsidRPr="0056338C">
        <w:rPr>
          <w:rFonts w:ascii="Poppins" w:hAnsi="Poppins" w:cs="Poppins"/>
          <w:color w:val="444444"/>
          <w:sz w:val="24"/>
          <w:szCs w:val="24"/>
        </w:rPr>
        <w:t>A is the area of the cross-section of the conductor which is measured in m</w:t>
      </w:r>
      <w:r w:rsidRPr="0056338C">
        <w:rPr>
          <w:rFonts w:ascii="Poppins" w:hAnsi="Poppins" w:cs="Poppins"/>
          <w:color w:val="444444"/>
          <w:sz w:val="24"/>
          <w:szCs w:val="24"/>
          <w:vertAlign w:val="superscript"/>
        </w:rPr>
        <w:t>2</w:t>
      </w:r>
    </w:p>
    <w:p w14:paraId="4595250F" w14:textId="77777777" w:rsidR="003310AE" w:rsidRPr="0056338C" w:rsidRDefault="003310AE" w:rsidP="00305392">
      <w:pPr>
        <w:numPr>
          <w:ilvl w:val="0"/>
          <w:numId w:val="121"/>
        </w:numPr>
        <w:shd w:val="clear" w:color="auto" w:fill="FFFFFF"/>
        <w:spacing w:before="100" w:beforeAutospacing="1" w:after="75" w:line="240" w:lineRule="auto"/>
        <w:rPr>
          <w:rFonts w:ascii="Poppins" w:hAnsi="Poppins" w:cs="Poppins"/>
          <w:color w:val="444444"/>
          <w:sz w:val="24"/>
          <w:szCs w:val="24"/>
        </w:rPr>
      </w:pPr>
      <w:r w:rsidRPr="0056338C">
        <w:rPr>
          <w:rFonts w:ascii="Poppins" w:hAnsi="Poppins" w:cs="Poppins"/>
          <w:color w:val="444444"/>
          <w:sz w:val="24"/>
          <w:szCs w:val="24"/>
        </w:rPr>
        <w:t>v is the drift velocity of the electrons</w:t>
      </w:r>
    </w:p>
    <w:p w14:paraId="05BB85A6" w14:textId="77777777" w:rsidR="003310AE" w:rsidRPr="0056338C" w:rsidRDefault="003310AE" w:rsidP="00305392">
      <w:pPr>
        <w:numPr>
          <w:ilvl w:val="0"/>
          <w:numId w:val="121"/>
        </w:numPr>
        <w:shd w:val="clear" w:color="auto" w:fill="FFFFFF"/>
        <w:spacing w:before="100" w:beforeAutospacing="1" w:after="75" w:line="240" w:lineRule="auto"/>
        <w:rPr>
          <w:rFonts w:ascii="Poppins" w:hAnsi="Poppins" w:cs="Poppins"/>
          <w:color w:val="444444"/>
          <w:sz w:val="24"/>
          <w:szCs w:val="24"/>
        </w:rPr>
      </w:pPr>
      <w:r w:rsidRPr="0056338C">
        <w:rPr>
          <w:rFonts w:ascii="Poppins" w:hAnsi="Poppins" w:cs="Poppins"/>
          <w:color w:val="444444"/>
          <w:sz w:val="24"/>
          <w:szCs w:val="24"/>
        </w:rPr>
        <w:t>Q is the charge of an electron which is measured in Coulombs</w:t>
      </w:r>
    </w:p>
    <w:p w14:paraId="065FD23D"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Example:</w:t>
      </w:r>
    </w:p>
    <w:p w14:paraId="25111F51"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Let’s consider a current of 3A that is flowing in a copper conductor with a cross-section of 1mm</w:t>
      </w:r>
      <w:r>
        <w:rPr>
          <w:rFonts w:ascii="Poppins" w:hAnsi="Poppins" w:cs="Poppins"/>
          <w:color w:val="444444"/>
          <w:sz w:val="18"/>
          <w:szCs w:val="18"/>
          <w:vertAlign w:val="superscript"/>
        </w:rPr>
        <w:t>2</w:t>
      </w:r>
      <w:r>
        <w:rPr>
          <w:rFonts w:ascii="Poppins" w:hAnsi="Poppins" w:cs="Poppins"/>
          <w:color w:val="444444"/>
        </w:rPr>
        <w:t> (1×10</w:t>
      </w:r>
      <w:r>
        <w:rPr>
          <w:rFonts w:ascii="Poppins" w:hAnsi="Poppins" w:cs="Poppins"/>
          <w:color w:val="444444"/>
          <w:sz w:val="18"/>
          <w:szCs w:val="18"/>
          <w:vertAlign w:val="superscript"/>
        </w:rPr>
        <w:t>-6</w:t>
      </w:r>
      <w:r>
        <w:rPr>
          <w:rFonts w:ascii="Poppins" w:hAnsi="Poppins" w:cs="Poppins"/>
          <w:color w:val="444444"/>
        </w:rPr>
        <w:t>m</w:t>
      </w:r>
      <w:r>
        <w:rPr>
          <w:rFonts w:ascii="Poppins" w:hAnsi="Poppins" w:cs="Poppins"/>
          <w:color w:val="444444"/>
          <w:sz w:val="18"/>
          <w:szCs w:val="18"/>
          <w:vertAlign w:val="superscript"/>
        </w:rPr>
        <w:t>2</w:t>
      </w:r>
      <w:r>
        <w:rPr>
          <w:rFonts w:ascii="Poppins" w:hAnsi="Poppins" w:cs="Poppins"/>
          <w:color w:val="444444"/>
        </w:rPr>
        <w:t>)</w:t>
      </w:r>
    </w:p>
    <w:p w14:paraId="1CEB1FE6"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We know that for copper, n = 8.5 x 10</w:t>
      </w:r>
      <w:r>
        <w:rPr>
          <w:rFonts w:ascii="Poppins" w:hAnsi="Poppins" w:cs="Poppins"/>
          <w:color w:val="444444"/>
          <w:sz w:val="18"/>
          <w:szCs w:val="18"/>
          <w:vertAlign w:val="superscript"/>
        </w:rPr>
        <w:t>28</w:t>
      </w:r>
      <w:r>
        <w:rPr>
          <w:rFonts w:ascii="Poppins" w:hAnsi="Poppins" w:cs="Poppins"/>
          <w:color w:val="444444"/>
        </w:rPr>
        <w:t> per m</w:t>
      </w:r>
      <w:r>
        <w:rPr>
          <w:rFonts w:ascii="Poppins" w:hAnsi="Poppins" w:cs="Poppins"/>
          <w:color w:val="444444"/>
          <w:sz w:val="18"/>
          <w:szCs w:val="18"/>
          <w:vertAlign w:val="superscript"/>
        </w:rPr>
        <w:t>3</w:t>
      </w:r>
    </w:p>
    <w:p w14:paraId="03337A3F"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color w:val="444444"/>
        </w:rPr>
        <w:t>So according to the formula we have,</w:t>
      </w:r>
    </w:p>
    <w:p w14:paraId="68E5857F" w14:textId="77777777" w:rsidR="003310AE" w:rsidRDefault="003310AE" w:rsidP="003310AE">
      <w:pPr>
        <w:shd w:val="clear" w:color="auto" w:fill="FFFFFF"/>
        <w:rPr>
          <w:rFonts w:ascii="Poppins" w:hAnsi="Poppins" w:cs="Poppins"/>
          <w:color w:val="444444"/>
          <w:sz w:val="21"/>
          <w:szCs w:val="21"/>
        </w:rPr>
      </w:pPr>
      <w:r>
        <w:rPr>
          <w:rFonts w:ascii="Poppins" w:hAnsi="Poppins" w:cs="Poppins"/>
          <w:color w:val="444444"/>
          <w:sz w:val="21"/>
          <w:szCs w:val="21"/>
        </w:rPr>
        <w:t>3 = 8.5×1028×1×10−6×v×1.6×10−19</w:t>
      </w:r>
    </w:p>
    <w:p w14:paraId="483F4556"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Where,</w:t>
      </w:r>
    </w:p>
    <w:p w14:paraId="3E53C9D0" w14:textId="77777777" w:rsidR="003310AE" w:rsidRDefault="003310AE" w:rsidP="003310AE">
      <w:pPr>
        <w:shd w:val="clear" w:color="auto" w:fill="FFFFFF"/>
        <w:rPr>
          <w:rFonts w:ascii="Poppins" w:hAnsi="Poppins" w:cs="Poppins"/>
          <w:color w:val="444444"/>
          <w:sz w:val="21"/>
          <w:szCs w:val="21"/>
        </w:rPr>
      </w:pPr>
      <w:r>
        <w:rPr>
          <w:rFonts w:ascii="Poppins" w:hAnsi="Poppins" w:cs="Poppins"/>
          <w:color w:val="444444"/>
          <w:sz w:val="21"/>
          <w:szCs w:val="21"/>
        </w:rPr>
        <w:t>Q=1.6×10−19C</w:t>
      </w:r>
    </w:p>
    <w:p w14:paraId="2F71F4AC"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Style w:val="Emphasis"/>
          <w:rFonts w:ascii="Poppins" w:hAnsi="Poppins" w:cs="Poppins"/>
          <w:color w:val="444444"/>
        </w:rPr>
        <w:t>Therefore,</w:t>
      </w:r>
    </w:p>
    <w:p w14:paraId="2221CE74" w14:textId="6704E715" w:rsidR="003310AE" w:rsidRDefault="0056338C" w:rsidP="003310AE">
      <w:pPr>
        <w:shd w:val="clear" w:color="auto" w:fill="FFFFFF"/>
        <w:rPr>
          <w:rFonts w:ascii="Poppins" w:hAnsi="Poppins" w:cs="Poppins"/>
          <w:color w:val="444444"/>
          <w:sz w:val="21"/>
          <w:szCs w:val="21"/>
        </w:rPr>
      </w:pPr>
      <m:oMath>
        <m:eqArr>
          <m:eqArrPr>
            <m:ctrlPr>
              <w:rPr>
                <w:rFonts w:ascii="Cambria Math" w:hAnsi="Cambria Math" w:cs="Poppins"/>
                <w:color w:val="444444"/>
                <w:sz w:val="21"/>
                <w:szCs w:val="21"/>
              </w:rPr>
            </m:ctrlPr>
          </m:eqArrPr>
          <m:e>
            <m:r>
              <w:rPr>
                <w:rFonts w:ascii="Cambria Math" w:hAnsi="Cambria Math" w:cs="Poppins"/>
                <w:color w:val="444444"/>
                <w:sz w:val="21"/>
                <w:szCs w:val="21"/>
              </w:rPr>
              <m:t>v=2.205882×</m:t>
            </m:r>
            <m:sSup>
              <m:sSupPr>
                <m:ctrlPr>
                  <w:rPr>
                    <w:rFonts w:ascii="Cambria Math" w:hAnsi="Cambria Math" w:cs="Poppins"/>
                    <w:color w:val="444444"/>
                    <w:sz w:val="21"/>
                    <w:szCs w:val="21"/>
                  </w:rPr>
                </m:ctrlPr>
              </m:sSupPr>
              <m:e>
                <m:r>
                  <w:rPr>
                    <w:rFonts w:ascii="Cambria Math" w:hAnsi="Cambria Math" w:cs="Poppins"/>
                    <w:color w:val="444444"/>
                    <w:sz w:val="21"/>
                    <w:szCs w:val="21"/>
                  </w:rPr>
                  <m:t>10</m:t>
                </m:r>
              </m:e>
              <m:sup>
                <m:r>
                  <w:rPr>
                    <w:rFonts w:ascii="Cambria Math" w:hAnsi="Cambria Math" w:cs="Poppins"/>
                    <w:color w:val="444444"/>
                    <w:sz w:val="21"/>
                    <w:szCs w:val="21"/>
                  </w:rPr>
                  <m:t>-4</m:t>
                </m:r>
              </m:sup>
            </m:sSup>
            <m:r>
              <m:rPr>
                <m:nor/>
              </m:rPr>
              <w:rPr>
                <w:rFonts w:ascii="Poppins" w:hAnsi="Poppins" w:cs="Poppins"/>
                <w:color w:val="444444"/>
                <w:sz w:val="21"/>
                <w:szCs w:val="21"/>
              </w:rPr>
              <m:t xml:space="preserve"> </m:t>
            </m:r>
            <m:r>
              <m:rPr>
                <m:nor/>
              </m:rPr>
              <w:rPr>
                <w:rFonts w:ascii="Poppins" w:hAnsi="Poppins" w:cs="Poppins"/>
                <w:color w:val="444444"/>
                <w:sz w:val="21"/>
                <w:szCs w:val="21"/>
              </w:rPr>
              <w:tab/>
            </m:r>
            <m:r>
              <m:rPr>
                <m:nor/>
              </m:rPr>
              <w:rPr>
                <w:rFonts w:ascii="Poppins" w:hAnsi="Poppins" w:cs="Poppins"/>
                <w:color w:val="444444"/>
                <w:sz w:val="21"/>
                <w:szCs w:val="21"/>
              </w:rPr>
              <w:tab/>
            </m:r>
            <m:r>
              <m:rPr>
                <m:nor/>
              </m:rPr>
              <w:rPr>
                <w:rFonts w:ascii="Poppins" w:hAnsi="Poppins" w:cs="Poppins"/>
                <w:color w:val="444444"/>
                <w:sz w:val="21"/>
                <w:szCs w:val="21"/>
              </w:rPr>
              <w:tab/>
            </m:r>
            <m:r>
              <m:rPr>
                <m:nor/>
              </m:rPr>
              <w:rPr>
                <w:rFonts w:ascii="Poppins" w:hAnsi="Poppins" w:cs="Poppins"/>
                <w:color w:val="444444"/>
                <w:sz w:val="21"/>
                <w:szCs w:val="21"/>
              </w:rPr>
              <w:tab/>
            </m:r>
            <m:r>
              <m:rPr>
                <m:nor/>
              </m:rPr>
              <w:rPr>
                <w:rFonts w:ascii="Poppins" w:hAnsi="Poppins" w:cs="Poppins"/>
                <w:color w:val="444444"/>
                <w:sz w:val="21"/>
                <w:szCs w:val="21"/>
              </w:rPr>
              <w:tab/>
            </m:r>
            <m:r>
              <m:rPr>
                <m:nor/>
              </m:rPr>
              <w:rPr>
                <w:rFonts w:ascii="Poppins" w:hAnsi="Poppins" w:cs="Poppins"/>
                <w:color w:val="444444"/>
                <w:sz w:val="21"/>
                <w:szCs w:val="21"/>
              </w:rPr>
              <w:tab/>
            </m:r>
            <m:r>
              <m:rPr>
                <m:nor/>
              </m:rPr>
              <w:rPr>
                <w:rFonts w:ascii="Poppins" w:hAnsi="Poppins" w:cs="Poppins"/>
                <w:color w:val="444444"/>
                <w:sz w:val="21"/>
                <w:szCs w:val="21"/>
              </w:rPr>
              <w:tab/>
            </m:r>
            <m:r>
              <w:rPr>
                <w:rFonts w:ascii="Cambria Math" w:hAnsi="Cambria Math" w:cs="Poppins"/>
                <w:color w:val="444444"/>
                <w:sz w:val="21"/>
                <w:szCs w:val="21"/>
              </w:rPr>
              <m:t>m</m:t>
            </m:r>
            <m:sSup>
              <m:sSupPr>
                <m:ctrlPr>
                  <w:rPr>
                    <w:rFonts w:ascii="Cambria Math" w:hAnsi="Cambria Math" w:cs="Poppins"/>
                    <w:color w:val="444444"/>
                    <w:sz w:val="21"/>
                    <w:szCs w:val="21"/>
                  </w:rPr>
                </m:ctrlPr>
              </m:sSupPr>
              <m:e>
                <m:r>
                  <w:rPr>
                    <w:rFonts w:ascii="Cambria Math" w:hAnsi="Cambria Math" w:cs="Poppins"/>
                    <w:color w:val="444444"/>
                    <w:sz w:val="21"/>
                    <w:szCs w:val="21"/>
                  </w:rPr>
                  <m:t>s</m:t>
                </m:r>
              </m:e>
              <m:sup>
                <m:r>
                  <w:rPr>
                    <w:rFonts w:ascii="Cambria Math" w:hAnsi="Cambria Math" w:cs="Poppins"/>
                    <w:color w:val="444444"/>
                    <w:sz w:val="21"/>
                    <w:szCs w:val="21"/>
                  </w:rPr>
                  <m:t>-1</m:t>
                </m:r>
              </m:sup>
            </m:sSup>
          </m:e>
        </m:eqArr>
      </m:oMath>
      <w:r w:rsidR="003310AE">
        <w:rPr>
          <w:rFonts w:ascii="Poppins" w:hAnsi="Poppins" w:cs="Poppins"/>
          <w:color w:val="444444"/>
          <w:sz w:val="16"/>
          <w:szCs w:val="16"/>
          <w:vertAlign w:val="superscript"/>
        </w:rPr>
        <w:t> </w:t>
      </w:r>
    </w:p>
    <w:p w14:paraId="05FA0CD0"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If the intensity of the electric field is increased then the electrons are accelerated more rapidly towards the positive direction, opposite to the direction of the electric field applied.</w:t>
      </w:r>
    </w:p>
    <w:p w14:paraId="64CA44C7" w14:textId="77777777" w:rsidR="003310AE" w:rsidRDefault="003310AE" w:rsidP="003310AE">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993366"/>
          <w:sz w:val="30"/>
          <w:szCs w:val="30"/>
        </w:rPr>
        <w:t>Mobility of an electron:</w:t>
      </w:r>
    </w:p>
    <w:p w14:paraId="3EBD6F7E" w14:textId="77777777" w:rsidR="003310AE" w:rsidRPr="0056338C" w:rsidRDefault="003310AE" w:rsidP="003310AE">
      <w:pPr>
        <w:pStyle w:val="NormalWeb"/>
        <w:shd w:val="clear" w:color="auto" w:fill="FFFFFF"/>
        <w:spacing w:before="0" w:beforeAutospacing="0" w:after="150" w:afterAutospacing="0" w:line="360" w:lineRule="atLeast"/>
        <w:rPr>
          <w:rFonts w:ascii="Poppins" w:hAnsi="Poppins" w:cs="Poppins"/>
          <w:color w:val="444444"/>
          <w:highlight w:val="yellow"/>
        </w:rPr>
      </w:pPr>
      <w:r w:rsidRPr="0056338C">
        <w:rPr>
          <w:rFonts w:ascii="Poppins" w:hAnsi="Poppins" w:cs="Poppins"/>
          <w:color w:val="444444"/>
          <w:highlight w:val="yellow"/>
        </w:rPr>
        <w:t>The drift velocity of an electron for a unit electric field is known as </w:t>
      </w:r>
      <w:r w:rsidRPr="0056338C">
        <w:rPr>
          <w:rStyle w:val="Emphasis"/>
          <w:rFonts w:ascii="Poppins" w:hAnsi="Poppins" w:cs="Poppins"/>
          <w:color w:val="444444"/>
          <w:highlight w:val="yellow"/>
        </w:rPr>
        <w:t>mobility of the electron</w:t>
      </w:r>
      <w:r w:rsidRPr="0056338C">
        <w:rPr>
          <w:rFonts w:ascii="Poppins" w:hAnsi="Poppins" w:cs="Poppins"/>
          <w:color w:val="444444"/>
          <w:highlight w:val="yellow"/>
        </w:rPr>
        <w:t>.</w:t>
      </w:r>
    </w:p>
    <w:p w14:paraId="046B0F84" w14:textId="77777777" w:rsidR="003310AE" w:rsidRPr="0056338C" w:rsidRDefault="003310AE" w:rsidP="003310AE">
      <w:pPr>
        <w:pStyle w:val="NormalWeb"/>
        <w:shd w:val="clear" w:color="auto" w:fill="FFFFFF"/>
        <w:spacing w:before="0" w:beforeAutospacing="0" w:after="150" w:afterAutospacing="0" w:line="360" w:lineRule="atLeast"/>
        <w:rPr>
          <w:rFonts w:ascii="Poppins" w:hAnsi="Poppins" w:cs="Poppins"/>
          <w:color w:val="444444"/>
          <w:highlight w:val="yellow"/>
        </w:rPr>
      </w:pPr>
      <w:r w:rsidRPr="0056338C">
        <w:rPr>
          <w:rStyle w:val="Strong"/>
          <w:rFonts w:ascii="Poppins" w:hAnsi="Poppins" w:cs="Poppins"/>
          <w:color w:val="444444"/>
          <w:highlight w:val="yellow"/>
        </w:rPr>
        <w:t>Mobility of an electron can be calculated by:</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3310AE" w14:paraId="7B1CE5D4" w14:textId="77777777" w:rsidTr="0056338C">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A3EED28" w14:textId="01A70A14" w:rsidR="003310AE" w:rsidRDefault="0056338C">
            <w:pPr>
              <w:spacing w:after="330" w:line="300" w:lineRule="atLeast"/>
              <w:jc w:val="center"/>
              <w:divId w:val="1508868040"/>
              <w:rPr>
                <w:rFonts w:ascii="Times New Roman" w:hAnsi="Times New Roman" w:cs="Times New Roman"/>
                <w:sz w:val="21"/>
                <w:szCs w:val="21"/>
              </w:rPr>
            </w:pPr>
            <m:oMathPara>
              <m:oMath>
                <m:eqArr>
                  <m:eqArrPr>
                    <m:ctrlPr>
                      <w:rPr>
                        <w:rFonts w:ascii="Cambria Math" w:hAnsi="Cambria Math"/>
                        <w:sz w:val="21"/>
                        <w:szCs w:val="21"/>
                        <w:highlight w:val="yellow"/>
                      </w:rPr>
                    </m:ctrlPr>
                  </m:eqArrPr>
                  <m:e>
                    <m:r>
                      <w:rPr>
                        <w:rFonts w:ascii="Cambria Math" w:hAnsi="Cambria Math"/>
                        <w:sz w:val="21"/>
                        <w:szCs w:val="21"/>
                        <w:highlight w:val="yellow"/>
                      </w:rPr>
                      <m:t>μ=</m:t>
                    </m:r>
                    <m:f>
                      <m:fPr>
                        <m:ctrlPr>
                          <w:rPr>
                            <w:rFonts w:ascii="Cambria Math" w:hAnsi="Cambria Math"/>
                            <w:sz w:val="21"/>
                            <w:szCs w:val="21"/>
                            <w:highlight w:val="yellow"/>
                          </w:rPr>
                        </m:ctrlPr>
                      </m:fPr>
                      <m:num>
                        <m:sSub>
                          <m:sSubPr>
                            <m:ctrlPr>
                              <w:rPr>
                                <w:rFonts w:ascii="Cambria Math" w:hAnsi="Cambria Math"/>
                                <w:sz w:val="21"/>
                                <w:szCs w:val="21"/>
                                <w:highlight w:val="yellow"/>
                              </w:rPr>
                            </m:ctrlPr>
                          </m:sSubPr>
                          <m:e>
                            <m:r>
                              <w:rPr>
                                <w:rFonts w:ascii="Cambria Math" w:hAnsi="Cambria Math"/>
                                <w:sz w:val="21"/>
                                <w:szCs w:val="21"/>
                                <w:highlight w:val="yellow"/>
                              </w:rPr>
                              <m:t>V</m:t>
                            </m:r>
                          </m:e>
                          <m:sub>
                            <m:r>
                              <w:rPr>
                                <w:rFonts w:ascii="Cambria Math" w:hAnsi="Cambria Math"/>
                                <w:sz w:val="21"/>
                                <w:szCs w:val="21"/>
                                <w:highlight w:val="yellow"/>
                              </w:rPr>
                              <m:t>d</m:t>
                            </m:r>
                          </m:sub>
                        </m:sSub>
                      </m:num>
                      <m:den>
                        <m:r>
                          <w:rPr>
                            <w:rFonts w:ascii="Cambria Math" w:hAnsi="Cambria Math"/>
                            <w:sz w:val="21"/>
                            <w:szCs w:val="21"/>
                            <w:highlight w:val="yellow"/>
                          </w:rPr>
                          <m:t>E</m:t>
                        </m:r>
                      </m:den>
                    </m:f>
                  </m:e>
                </m:eqArr>
              </m:oMath>
            </m:oMathPara>
          </w:p>
        </w:tc>
      </w:tr>
    </w:tbl>
    <w:p w14:paraId="1EA9EF1A"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w:t>
      </w:r>
    </w:p>
    <w:p w14:paraId="7846804C" w14:textId="77777777" w:rsidR="003310AE" w:rsidRDefault="003310AE" w:rsidP="003310AE">
      <w:pPr>
        <w:pStyle w:val="Heading2"/>
        <w:shd w:val="clear" w:color="auto" w:fill="FFFFFF"/>
        <w:spacing w:before="300" w:after="150" w:line="480" w:lineRule="atLeast"/>
        <w:rPr>
          <w:rFonts w:ascii="inherit" w:hAnsi="inherit" w:cs="Poppins"/>
          <w:color w:val="444444"/>
        </w:rPr>
      </w:pPr>
      <w:r>
        <w:rPr>
          <w:rFonts w:ascii="inherit" w:hAnsi="inherit" w:cs="Poppins"/>
          <w:color w:val="800080"/>
        </w:rPr>
        <w:t>Relation between Drift Velocity and Electric Current</w:t>
      </w:r>
    </w:p>
    <w:p w14:paraId="43B4EB3B"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Mobility is always a positive quantity and depends on the nature of the charge carrier, the </w:t>
      </w:r>
      <w:r w:rsidRPr="0056338C">
        <w:rPr>
          <w:rFonts w:ascii="Poppins" w:hAnsi="Poppins" w:cs="Poppins"/>
          <w:color w:val="444444"/>
          <w:highlight w:val="yellow"/>
        </w:rPr>
        <w:t>drift velocity of an electron is very small usually in terms of 10</w:t>
      </w:r>
      <w:r w:rsidRPr="0056338C">
        <w:rPr>
          <w:rFonts w:ascii="Poppins" w:hAnsi="Poppins" w:cs="Poppins"/>
          <w:color w:val="444444"/>
          <w:sz w:val="18"/>
          <w:szCs w:val="18"/>
          <w:highlight w:val="yellow"/>
          <w:vertAlign w:val="superscript"/>
        </w:rPr>
        <w:t>-3</w:t>
      </w:r>
      <w:r w:rsidRPr="0056338C">
        <w:rPr>
          <w:rFonts w:ascii="Poppins" w:hAnsi="Poppins" w:cs="Poppins"/>
          <w:color w:val="444444"/>
          <w:highlight w:val="yellow"/>
        </w:rPr>
        <w:t>ms</w:t>
      </w:r>
      <w:r w:rsidRPr="0056338C">
        <w:rPr>
          <w:rFonts w:ascii="Poppins" w:hAnsi="Poppins" w:cs="Poppins"/>
          <w:color w:val="444444"/>
          <w:sz w:val="18"/>
          <w:szCs w:val="18"/>
          <w:highlight w:val="yellow"/>
          <w:vertAlign w:val="superscript"/>
        </w:rPr>
        <w:t>-1</w:t>
      </w:r>
      <w:r w:rsidRPr="0056338C">
        <w:rPr>
          <w:rFonts w:ascii="Poppins" w:hAnsi="Poppins" w:cs="Poppins"/>
          <w:color w:val="444444"/>
          <w:highlight w:val="yellow"/>
        </w:rPr>
        <w:t>.</w:t>
      </w:r>
      <w:r>
        <w:rPr>
          <w:rFonts w:ascii="Poppins" w:hAnsi="Poppins" w:cs="Poppins"/>
          <w:color w:val="444444"/>
        </w:rPr>
        <w:t xml:space="preserve"> Hence, at this velocity it will take approx. </w:t>
      </w:r>
      <w:r w:rsidRPr="0056338C">
        <w:rPr>
          <w:rFonts w:ascii="Poppins" w:hAnsi="Poppins" w:cs="Poppins"/>
          <w:color w:val="444444"/>
          <w:highlight w:val="yellow"/>
        </w:rPr>
        <w:t>17 mins for electrons to pass through a conductor of 1 meter</w:t>
      </w:r>
      <w:r>
        <w:rPr>
          <w:rFonts w:ascii="Poppins" w:hAnsi="Poppins" w:cs="Poppins"/>
          <w:color w:val="444444"/>
        </w:rPr>
        <w:t>. But, surprisingly, we can turn on electronic appliances in our home at lightning speeds with a flick of a switch this is because an electric current is not established with the drift velocity but with the speed of light.</w:t>
      </w:r>
    </w:p>
    <w:p w14:paraId="0EB10796"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sidRPr="0056338C">
        <w:rPr>
          <w:rFonts w:ascii="Poppins" w:hAnsi="Poppins" w:cs="Poppins"/>
          <w:color w:val="444444"/>
          <w:highlight w:val="yellow"/>
        </w:rPr>
        <w:t>As soon as the electric field is established the current starts flowing inside the conductor at the speed of light and not at the speed at which the electrons are drifting</w:t>
      </w:r>
      <w:r>
        <w:rPr>
          <w:rFonts w:ascii="Poppins" w:hAnsi="Poppins" w:cs="Poppins"/>
          <w:color w:val="444444"/>
        </w:rPr>
        <w:t>, hence there is a negligible small delay between an input and an output in turning on of an electric bulb.</w:t>
      </w:r>
    </w:p>
    <w:p w14:paraId="387CAE1B" w14:textId="77777777" w:rsidR="003310AE" w:rsidRDefault="003310AE" w:rsidP="003310AE">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Relation between Drift Velocity and Current Density</w:t>
      </w:r>
    </w:p>
    <w:p w14:paraId="22300685"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We can define current density as the </w:t>
      </w:r>
      <w:r w:rsidRPr="0056338C">
        <w:rPr>
          <w:rFonts w:ascii="Poppins" w:hAnsi="Poppins" w:cs="Poppins"/>
          <w:color w:val="444444"/>
          <w:highlight w:val="yellow"/>
        </w:rPr>
        <w:t>total amount of current passing through a unit cross-sectional conductor in unit time</w:t>
      </w:r>
      <w:r>
        <w:rPr>
          <w:rFonts w:ascii="Poppins" w:hAnsi="Poppins" w:cs="Poppins"/>
          <w:color w:val="444444"/>
        </w:rPr>
        <w:t>. From drift velocity, we know the formula for drift velocity as:</w:t>
      </w:r>
      <w:r>
        <w:rPr>
          <w:rFonts w:ascii="Poppins" w:hAnsi="Poppins" w:cs="Poppins"/>
          <w:color w:val="444444"/>
        </w:rPr>
        <w:br/>
        <w:t>I = nAvQ</w:t>
      </w:r>
      <w:r>
        <w:rPr>
          <w:rFonts w:ascii="Poppins" w:hAnsi="Poppins" w:cs="Poppins"/>
          <w:color w:val="444444"/>
        </w:rPr>
        <w:br/>
        <w:t>J = I/A = nVQ</w:t>
      </w:r>
      <w:r>
        <w:rPr>
          <w:rFonts w:ascii="Poppins" w:hAnsi="Poppins" w:cs="Poppins"/>
          <w:color w:val="444444"/>
        </w:rPr>
        <w:br/>
        <w:t>Where,</w:t>
      </w:r>
    </w:p>
    <w:p w14:paraId="2776E573" w14:textId="77777777" w:rsidR="003310AE" w:rsidRDefault="003310AE" w:rsidP="00305392">
      <w:pPr>
        <w:numPr>
          <w:ilvl w:val="0"/>
          <w:numId w:val="12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J is the current density measured in Amperes per square meter</w:t>
      </w:r>
    </w:p>
    <w:p w14:paraId="174D2B0C" w14:textId="032255B1" w:rsidR="003310AE" w:rsidRDefault="003310AE" w:rsidP="00305392">
      <w:pPr>
        <w:numPr>
          <w:ilvl w:val="0"/>
          <w:numId w:val="122"/>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v is the drift velocity of the electrons</w:t>
      </w:r>
      <w:r w:rsidR="00CE61C5">
        <w:rPr>
          <w:rFonts w:ascii="Poppins" w:hAnsi="Poppins" w:cs="Poppins"/>
          <w:color w:val="444444"/>
          <w:sz w:val="21"/>
          <w:szCs w:val="21"/>
        </w:rPr>
        <w:t>, n number of electrons and Q charge of one electron</w:t>
      </w:r>
    </w:p>
    <w:p w14:paraId="06791CAB" w14:textId="77777777" w:rsidR="003310AE" w:rsidRDefault="003310AE" w:rsidP="003310AE">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Thun, we can say that the </w:t>
      </w:r>
      <w:r w:rsidRPr="00CE61C5">
        <w:rPr>
          <w:rFonts w:ascii="Poppins" w:hAnsi="Poppins" w:cs="Poppins"/>
          <w:color w:val="444444"/>
          <w:highlight w:val="yellow"/>
        </w:rPr>
        <w:t>drift velocity of the electrons and their current density are directly proportional to each other</w:t>
      </w:r>
      <w:r>
        <w:rPr>
          <w:rFonts w:ascii="Poppins" w:hAnsi="Poppins" w:cs="Poppins"/>
          <w:color w:val="444444"/>
        </w:rPr>
        <w:t>. Also, when the electric field intensity increases, the drift velocity increases and the current flowing through the conductor also increases.</w:t>
      </w:r>
    </w:p>
    <w:p w14:paraId="2413AF98" w14:textId="4D6389A5" w:rsidR="003310AE" w:rsidRDefault="003310AE" w:rsidP="00D77CA0">
      <w:pPr>
        <w:rPr>
          <w:rFonts w:ascii="Poppins" w:hAnsi="Poppins" w:cs="Poppins"/>
          <w:sz w:val="28"/>
          <w:szCs w:val="28"/>
        </w:rPr>
      </w:pPr>
    </w:p>
    <w:p w14:paraId="7EA4703B" w14:textId="057279DA" w:rsidR="009B47EB" w:rsidRDefault="009B47EB" w:rsidP="00D77CA0">
      <w:pPr>
        <w:rPr>
          <w:rFonts w:ascii="Poppins" w:hAnsi="Poppins" w:cs="Poppins"/>
          <w:sz w:val="28"/>
          <w:szCs w:val="28"/>
        </w:rPr>
      </w:pPr>
    </w:p>
    <w:p w14:paraId="13B961C3" w14:textId="49E826D8" w:rsidR="009B47EB" w:rsidRDefault="009B47EB" w:rsidP="00D77CA0">
      <w:pPr>
        <w:rPr>
          <w:rFonts w:ascii="Poppins" w:hAnsi="Poppins" w:cs="Poppins"/>
          <w:sz w:val="28"/>
          <w:szCs w:val="28"/>
        </w:rPr>
      </w:pPr>
    </w:p>
    <w:p w14:paraId="6A26FE5D" w14:textId="39D356BE" w:rsidR="009B47EB" w:rsidRPr="009B47EB" w:rsidRDefault="009B47EB" w:rsidP="009B47EB">
      <w:pPr>
        <w:pStyle w:val="Heading1"/>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B47EB">
        <w:rPr>
          <w:b/>
          <w:color w:val="000000" w:themeColor="text1"/>
          <w:sz w:val="56"/>
          <w:szCs w:val="5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OHMS LAW</w:t>
      </w:r>
    </w:p>
    <w:p w14:paraId="55959D11" w14:textId="77777777" w:rsidR="009B47EB" w:rsidRDefault="009B47EB" w:rsidP="009B47EB">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Ohm’s Law Explanation</w:t>
      </w:r>
    </w:p>
    <w:p w14:paraId="67B77143" w14:textId="33BCC600"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0444ED90" wp14:editId="600ED2E0">
            <wp:extent cx="7146290" cy="3355340"/>
            <wp:effectExtent l="0" t="0" r="0" b="0"/>
            <wp:docPr id="190" name="Picture 190" descr="Ohm's L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Ohm's Law"/>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7146290" cy="3355340"/>
                    </a:xfrm>
                    <a:prstGeom prst="rect">
                      <a:avLst/>
                    </a:prstGeom>
                    <a:noFill/>
                    <a:ln>
                      <a:noFill/>
                    </a:ln>
                  </pic:spPr>
                </pic:pic>
              </a:graphicData>
            </a:graphic>
          </wp:inline>
        </w:drawing>
      </w:r>
    </w:p>
    <w:p w14:paraId="0380FA40"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One of the most basic and important laws of electric circuits is Ohm’s law.</w:t>
      </w:r>
    </w:p>
    <w:p w14:paraId="060D13BD" w14:textId="77777777" w:rsidR="009B47EB" w:rsidRDefault="009B47EB" w:rsidP="009B47EB">
      <w:pPr>
        <w:pStyle w:val="NormalWeb"/>
        <w:shd w:val="clear" w:color="auto" w:fill="FFFFFF"/>
        <w:spacing w:before="0" w:beforeAutospacing="0" w:after="0" w:afterAutospacing="0" w:line="360" w:lineRule="atLeast"/>
        <w:rPr>
          <w:rFonts w:ascii="Poppins" w:hAnsi="Poppins" w:cs="Poppins"/>
          <w:color w:val="444444"/>
        </w:rPr>
      </w:pPr>
      <w:r>
        <w:rPr>
          <w:rFonts w:ascii="Poppins" w:hAnsi="Poppins" w:cs="Poppins"/>
          <w:color w:val="444444"/>
        </w:rPr>
        <w:t>Ohm’s law states that the voltage across a conductor is directly proportional to the current flowing through it, provided all physical conditions and temperatures remain constant.</w:t>
      </w:r>
    </w:p>
    <w:p w14:paraId="3EBAECC3"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 xml:space="preserve">Mathematically, </w:t>
      </w:r>
      <w:r w:rsidRPr="009B47EB">
        <w:rPr>
          <w:rFonts w:ascii="Poppins" w:hAnsi="Poppins" w:cs="Poppins"/>
          <w:b/>
          <w:bCs/>
          <w:color w:val="444444"/>
          <w:highlight w:val="yellow"/>
        </w:rPr>
        <w:t>this current-voltage relationship is written</w:t>
      </w:r>
      <w:r>
        <w:rPr>
          <w:rFonts w:ascii="Poppins" w:hAnsi="Poppins" w:cs="Poppins"/>
          <w:b/>
          <w:bCs/>
          <w:color w:val="444444"/>
        </w:rPr>
        <w:t xml:space="preserve"> as,</w:t>
      </w:r>
    </w:p>
    <w:p w14:paraId="2419CA09" w14:textId="178D2EE5"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sidRPr="009B47EB">
        <w:rPr>
          <w:rFonts w:ascii="Poppins" w:hAnsi="Poppins" w:cs="Poppins"/>
          <w:noProof/>
          <w:color w:val="444444"/>
          <w:highlight w:val="yellow"/>
        </w:rPr>
        <w:drawing>
          <wp:inline distT="0" distB="0" distL="0" distR="0" wp14:anchorId="635A4D9B" wp14:editId="1B8D51F0">
            <wp:extent cx="1174750" cy="745490"/>
            <wp:effectExtent l="0" t="0" r="6350" b="0"/>
            <wp:docPr id="189" name="Picture 189" descr="Ohm's Law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hm's Law Equation"/>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174750" cy="745490"/>
                    </a:xfrm>
                    <a:prstGeom prst="rect">
                      <a:avLst/>
                    </a:prstGeom>
                    <a:noFill/>
                    <a:ln>
                      <a:noFill/>
                    </a:ln>
                  </pic:spPr>
                </pic:pic>
              </a:graphicData>
            </a:graphic>
          </wp:inline>
        </w:drawing>
      </w:r>
    </w:p>
    <w:p w14:paraId="0C6882E8"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 xml:space="preserve">In the equation, the constant of proportionality, R, is called Resistance and has units of ohms, with the symbol </w:t>
      </w:r>
      <w:r>
        <w:rPr>
          <w:rFonts w:ascii="Cambria" w:hAnsi="Cambria" w:cs="Cambria"/>
          <w:b/>
          <w:bCs/>
          <w:color w:val="444444"/>
        </w:rPr>
        <w:t>Ω</w:t>
      </w:r>
      <w:r>
        <w:rPr>
          <w:rFonts w:ascii="Poppins" w:hAnsi="Poppins" w:cs="Poppins"/>
          <w:b/>
          <w:bCs/>
          <w:color w:val="444444"/>
        </w:rPr>
        <w:t>.</w:t>
      </w:r>
    </w:p>
    <w:p w14:paraId="2072A446"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same formula can be rewritten in order to calculate the current and resistance respectively as follows:</w:t>
      </w:r>
    </w:p>
    <w:p w14:paraId="6914C86D" w14:textId="321E4F7B"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1A60182A" wp14:editId="49C1FD46">
            <wp:extent cx="1392555" cy="872490"/>
            <wp:effectExtent l="0" t="0" r="0" b="3810"/>
            <wp:docPr id="188" name="Picture 188" descr="Ohm's Law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Ohm's Law Equation"/>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392555" cy="872490"/>
                    </a:xfrm>
                    <a:prstGeom prst="rect">
                      <a:avLst/>
                    </a:prstGeom>
                    <a:noFill/>
                    <a:ln>
                      <a:noFill/>
                    </a:ln>
                  </pic:spPr>
                </pic:pic>
              </a:graphicData>
            </a:graphic>
          </wp:inline>
        </w:drawing>
      </w:r>
    </w:p>
    <w:p w14:paraId="5D59E3E0" w14:textId="33B870AA"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738BC976" wp14:editId="0D027E6A">
            <wp:extent cx="1406525" cy="1012825"/>
            <wp:effectExtent l="0" t="0" r="317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1406525" cy="1012825"/>
                    </a:xfrm>
                    <a:prstGeom prst="rect">
                      <a:avLst/>
                    </a:prstGeom>
                    <a:noFill/>
                    <a:ln>
                      <a:noFill/>
                    </a:ln>
                  </pic:spPr>
                </pic:pic>
              </a:graphicData>
            </a:graphic>
          </wp:inline>
        </w:drawing>
      </w:r>
    </w:p>
    <w:p w14:paraId="5C87DFE4"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ins w:id="46" w:author="Unknown" w:date="2020-09-29T05:02:00Z">
        <w:r>
          <w:rPr>
            <w:rFonts w:ascii="Poppins" w:hAnsi="Poppins" w:cs="Poppins"/>
            <w:color w:val="444444"/>
          </w:rPr>
          <w:t>Ohm’s law only holds true if the provided temperature and the other physical factors remain constant.</w:t>
        </w:r>
      </w:ins>
      <w:r>
        <w:rPr>
          <w:rFonts w:ascii="Poppins" w:hAnsi="Poppins" w:cs="Poppins"/>
          <w:color w:val="444444"/>
        </w:rPr>
        <w:t> In certain components, increasing the current raises the </w:t>
      </w:r>
      <w:hyperlink r:id="rId383" w:history="1">
        <w:r>
          <w:rPr>
            <w:rStyle w:val="Hyperlink"/>
            <w:rFonts w:ascii="Poppins" w:hAnsi="Poppins" w:cs="Poppins"/>
            <w:color w:val="8C69FF"/>
          </w:rPr>
          <w:t>temperature</w:t>
        </w:r>
      </w:hyperlink>
      <w:r>
        <w:rPr>
          <w:rFonts w:ascii="Poppins" w:hAnsi="Poppins" w:cs="Poppins"/>
          <w:color w:val="444444"/>
        </w:rPr>
        <w:t>. An example of this is the filament of a light bulb, in which the temperature rises as the current is increased. In this case, Ohm’s law cannot be applied. </w:t>
      </w:r>
      <w:r>
        <w:rPr>
          <w:rFonts w:ascii="Poppins" w:hAnsi="Poppins" w:cs="Poppins"/>
          <w:b/>
          <w:bCs/>
          <w:color w:val="444444"/>
        </w:rPr>
        <w:t>The lightbulb filament violates Ohm’s Law</w:t>
      </w:r>
      <w:r>
        <w:rPr>
          <w:rFonts w:ascii="Poppins" w:hAnsi="Poppins" w:cs="Poppins"/>
          <w:color w:val="444444"/>
        </w:rPr>
        <w:t>.</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9B47EB" w14:paraId="6EA6E863" w14:textId="77777777" w:rsidTr="009B47EB">
        <w:trPr>
          <w:tblCellSpacing w:w="15" w:type="dxa"/>
        </w:trPr>
        <w:tc>
          <w:tcPr>
            <w:tcW w:w="0" w:type="auto"/>
            <w:tcBorders>
              <w:bottom w:val="single" w:sz="6" w:space="0" w:color="444444"/>
            </w:tcBorders>
            <w:shd w:val="clear" w:color="auto" w:fill="F1EDFF"/>
            <w:vAlign w:val="center"/>
            <w:hideMark/>
          </w:tcPr>
          <w:p w14:paraId="63A50DA9" w14:textId="77777777" w:rsidR="009B47EB" w:rsidRDefault="009B47EB">
            <w:pPr>
              <w:spacing w:after="330" w:line="300" w:lineRule="atLeast"/>
              <w:rPr>
                <w:rFonts w:ascii="Times New Roman" w:hAnsi="Times New Roman" w:cs="Times New Roman"/>
                <w:sz w:val="21"/>
                <w:szCs w:val="21"/>
              </w:rPr>
            </w:pPr>
            <w:ins w:id="47" w:author="Unknown" w:date="2020-09-29T05:02:00Z">
              <w:r>
                <w:rPr>
                  <w:b/>
                  <w:bCs/>
                  <w:sz w:val="21"/>
                  <w:szCs w:val="21"/>
                </w:rPr>
                <w:t>Ohm’s Law Statement</w:t>
              </w:r>
            </w:ins>
            <w:r>
              <w:rPr>
                <w:b/>
                <w:bCs/>
                <w:sz w:val="21"/>
                <w:szCs w:val="21"/>
              </w:rPr>
              <w:t>:</w:t>
            </w:r>
            <w:r>
              <w:rPr>
                <w:sz w:val="21"/>
                <w:szCs w:val="21"/>
              </w:rPr>
              <w:t> Ohm’s law states that the voltage across a conductor is directly proportional to the current flowing through it, provided all physical conditions and temperature, remain constant.</w:t>
            </w:r>
          </w:p>
          <w:p w14:paraId="4E09F272" w14:textId="77777777" w:rsidR="009B47EB" w:rsidRDefault="009B47EB">
            <w:pPr>
              <w:pStyle w:val="NormalWeb"/>
              <w:spacing w:before="0" w:beforeAutospacing="0" w:after="0" w:afterAutospacing="0" w:line="360" w:lineRule="atLeast"/>
            </w:pPr>
            <w:ins w:id="48" w:author="Unknown" w:date="2020-09-29T05:02:00Z">
              <w:r>
                <w:rPr>
                  <w:b/>
                  <w:bCs/>
                </w:rPr>
                <w:t>Ohm’s Law Equation</w:t>
              </w:r>
            </w:ins>
            <w:r>
              <w:rPr>
                <w:b/>
                <w:bCs/>
              </w:rPr>
              <w:t>:</w:t>
            </w:r>
            <w:r>
              <w:t> V = IR, where V is the voltage across the conductor, I is the current flowing through the conductor and R is the resistance provided by the conductor to the flow of current.</w:t>
            </w:r>
          </w:p>
        </w:tc>
      </w:tr>
    </w:tbl>
    <w:p w14:paraId="142E0A2A" w14:textId="77777777" w:rsidR="009B47EB" w:rsidRDefault="009B47EB" w:rsidP="009B47EB">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Relationship Between Voltage, Current and Resistance</w:t>
      </w:r>
    </w:p>
    <w:p w14:paraId="4548ABD3" w14:textId="12FB3471"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54BCBBA3" wp14:editId="51BB2159">
            <wp:extent cx="7146290" cy="7913370"/>
            <wp:effectExtent l="0" t="0" r="0" b="0"/>
            <wp:docPr id="186" name="Picture 186" descr="Current-Voltage Relations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rrent-Voltage Relationship"/>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146290" cy="7913370"/>
                    </a:xfrm>
                    <a:prstGeom prst="rect">
                      <a:avLst/>
                    </a:prstGeom>
                    <a:noFill/>
                    <a:ln>
                      <a:noFill/>
                    </a:ln>
                  </pic:spPr>
                </pic:pic>
              </a:graphicData>
            </a:graphic>
          </wp:inline>
        </w:drawing>
      </w:r>
      <w:r>
        <w:rPr>
          <w:rFonts w:ascii="Poppins" w:hAnsi="Poppins" w:cs="Poppins"/>
          <w:color w:val="444444"/>
        </w:rPr>
        <w:br/>
        <w:t>Analyzing rows 1, 2 and 3, we come to understand that doubling and tripling the voltage leads to doubling and a tripling of the current in the circuit. Likewise, when we compare rows 1 and 4 and rows 2 and 5, we come to understand that doubling the total resistance serves to halve the current in the circuit.</w:t>
      </w:r>
    </w:p>
    <w:p w14:paraId="0FF48AD5" w14:textId="77777777" w:rsidR="009B47EB" w:rsidRDefault="009B47EB" w:rsidP="009B47EB">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Water Pipe Analogy for Ohm’s Law</w:t>
      </w:r>
    </w:p>
    <w:p w14:paraId="337EC44D"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Ohm’s Law describes the current flow through a resistance when different electric potentials (voltage) are applied at each end of the </w:t>
      </w:r>
      <w:hyperlink r:id="rId385" w:history="1">
        <w:r>
          <w:rPr>
            <w:rStyle w:val="Hyperlink"/>
            <w:rFonts w:ascii="Poppins" w:hAnsi="Poppins" w:cs="Poppins"/>
            <w:color w:val="8C69FF"/>
          </w:rPr>
          <w:t>resistance</w:t>
        </w:r>
      </w:hyperlink>
      <w:r>
        <w:rPr>
          <w:rFonts w:ascii="Poppins" w:hAnsi="Poppins" w:cs="Poppins"/>
          <w:color w:val="444444"/>
        </w:rPr>
        <w:t>. Since we can’t see electrons, the water-pipe analogy helps us understand the electric circuits better. Water flowing through pipes is a good mechanical system that is analogous to an electrical circuit.</w:t>
      </w:r>
    </w:p>
    <w:p w14:paraId="213D9D49" w14:textId="7DABBA8E"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67773B26" wp14:editId="63959CC2">
            <wp:extent cx="7146290" cy="3333750"/>
            <wp:effectExtent l="0" t="0" r="0" b="0"/>
            <wp:docPr id="185" name="Picture 185" descr="Waterpipe ana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aterpipe analogy"/>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146290" cy="3333750"/>
                    </a:xfrm>
                    <a:prstGeom prst="rect">
                      <a:avLst/>
                    </a:prstGeom>
                    <a:noFill/>
                    <a:ln>
                      <a:noFill/>
                    </a:ln>
                  </pic:spPr>
                </pic:pic>
              </a:graphicData>
            </a:graphic>
          </wp:inline>
        </w:drawing>
      </w:r>
    </w:p>
    <w:p w14:paraId="53C7AECB"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Here, the voltage is analogous to water pressure, the current is the amount of water flowing through the pipe, and the resistance is the size of the pipe. More water will flow through the pipe (current) when more pressure is applied (voltage) and the bigger the pipe (lower the resistance).</w:t>
      </w:r>
    </w:p>
    <w:p w14:paraId="2E898135" w14:textId="77777777" w:rsidR="009B47EB" w:rsidRDefault="009B47EB" w:rsidP="009B47EB">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The video below shows the physical demonstration of the Waterpipe analogy and explains to you the factors that affect the flow of current</w:t>
      </w:r>
    </w:p>
    <w:p w14:paraId="6C2E9176" w14:textId="22E16C77" w:rsidR="009B47EB" w:rsidRDefault="009B47EB" w:rsidP="009B47EB">
      <w:pPr>
        <w:shd w:val="clear" w:color="auto" w:fill="FFFFFF"/>
        <w:rPr>
          <w:rFonts w:ascii="Poppins" w:hAnsi="Poppins" w:cs="Poppins"/>
          <w:color w:val="444444"/>
          <w:sz w:val="21"/>
          <w:szCs w:val="21"/>
        </w:rPr>
      </w:pPr>
    </w:p>
    <w:p w14:paraId="518F5972" w14:textId="77777777" w:rsidR="009B47EB" w:rsidRDefault="009B47EB" w:rsidP="009B47EB">
      <w:pPr>
        <w:shd w:val="clear" w:color="auto" w:fill="FFFFFF"/>
        <w:rPr>
          <w:rFonts w:ascii="Poppins" w:hAnsi="Poppins" w:cs="Poppins"/>
          <w:color w:val="444444"/>
          <w:sz w:val="21"/>
          <w:szCs w:val="21"/>
        </w:rPr>
      </w:pPr>
      <w:r>
        <w:rPr>
          <w:rFonts w:ascii="Poppins" w:hAnsi="Poppins" w:cs="Poppins"/>
          <w:color w:val="444444"/>
          <w:sz w:val="21"/>
          <w:szCs w:val="21"/>
        </w:rPr>
        <w:t>1,08,795</w:t>
      </w:r>
    </w:p>
    <w:p w14:paraId="1ED0DFE7" w14:textId="77777777" w:rsidR="009B47EB" w:rsidRDefault="009B47EB" w:rsidP="009B47EB">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Ohm’s Law Solved Problems</w:t>
      </w:r>
    </w:p>
    <w:p w14:paraId="4E2A6926"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 xml:space="preserve">Example 1: If the resistance of an electric iron is 50 </w:t>
      </w:r>
      <w:r>
        <w:rPr>
          <w:rFonts w:ascii="Cambria" w:hAnsi="Cambria" w:cs="Cambria"/>
          <w:b/>
          <w:bCs/>
          <w:color w:val="444444"/>
        </w:rPr>
        <w:t>Ω</w:t>
      </w:r>
      <w:r>
        <w:rPr>
          <w:rFonts w:ascii="Poppins" w:hAnsi="Poppins" w:cs="Poppins"/>
          <w:b/>
          <w:bCs/>
          <w:color w:val="444444"/>
        </w:rPr>
        <w:t xml:space="preserve"> and a current of 3.2 A flows through the resistance. Find the voltage between two points.</w:t>
      </w:r>
    </w:p>
    <w:p w14:paraId="4C10B48A"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ins w:id="49" w:author="Unknown" w:date="2020-10-06T11:41:00Z">
        <w:r>
          <w:rPr>
            <w:rFonts w:ascii="Poppins" w:hAnsi="Poppins" w:cs="Poppins"/>
            <w:b/>
            <w:bCs/>
            <w:color w:val="444444"/>
          </w:rPr>
          <w:t>Solution:</w:t>
        </w:r>
      </w:ins>
    </w:p>
    <w:p w14:paraId="37EAF4E4"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If we are asked to calculate the value of voltage with the value of current and resistance, then cover V in the triangle. Now, we are left with I and R or more precisely I × R.</w:t>
      </w:r>
    </w:p>
    <w:p w14:paraId="4BC191BD"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Therefore, we use the following formula to calculate the value of V:</w:t>
      </w:r>
    </w:p>
    <w:p w14:paraId="5C00E15E"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V = I × R</w:t>
      </w:r>
    </w:p>
    <w:p w14:paraId="28D2A798"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Substituting the values in the equation, we get</w:t>
      </w:r>
    </w:p>
    <w:p w14:paraId="347440E5"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 xml:space="preserve">V = 3.2 A × 50 </w:t>
      </w:r>
      <w:r>
        <w:rPr>
          <w:rFonts w:ascii="Cambria" w:hAnsi="Cambria" w:cs="Cambria"/>
          <w:b/>
          <w:bCs/>
          <w:color w:val="444444"/>
        </w:rPr>
        <w:t>Ω</w:t>
      </w:r>
      <w:r>
        <w:rPr>
          <w:rFonts w:ascii="Poppins" w:hAnsi="Poppins" w:cs="Poppins"/>
          <w:b/>
          <w:bCs/>
          <w:color w:val="444444"/>
        </w:rPr>
        <w:t xml:space="preserve"> = 160 V</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9B47EB" w14:paraId="3C80B5F1" w14:textId="77777777" w:rsidTr="009B47EB">
        <w:trPr>
          <w:tblCellSpacing w:w="15" w:type="dxa"/>
        </w:trPr>
        <w:tc>
          <w:tcPr>
            <w:tcW w:w="0" w:type="auto"/>
            <w:tcBorders>
              <w:bottom w:val="single" w:sz="6" w:space="0" w:color="444444"/>
            </w:tcBorders>
            <w:shd w:val="clear" w:color="auto" w:fill="F1EDFF"/>
            <w:vAlign w:val="center"/>
            <w:hideMark/>
          </w:tcPr>
          <w:p w14:paraId="6AEA6063" w14:textId="77777777" w:rsidR="009B47EB" w:rsidRDefault="009B47EB">
            <w:pPr>
              <w:spacing w:after="330" w:line="300" w:lineRule="atLeast"/>
              <w:rPr>
                <w:rFonts w:ascii="Times New Roman" w:hAnsi="Times New Roman" w:cs="Times New Roman"/>
                <w:sz w:val="21"/>
                <w:szCs w:val="21"/>
              </w:rPr>
            </w:pPr>
            <w:r>
              <w:rPr>
                <w:b/>
                <w:bCs/>
                <w:sz w:val="21"/>
                <w:szCs w:val="21"/>
              </w:rPr>
              <w:t>V = 160V</w:t>
            </w:r>
          </w:p>
        </w:tc>
      </w:tr>
    </w:tbl>
    <w:p w14:paraId="30D0C1AF"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Example 2: An EMF source of 8.0 V is connected to a purely resistive electrical appliance (a light bulb). An electric current of 2.0 A flows through it. Consider the conducting wires to be resistance-free. Calculate the resistance offered by the electrical appliance.</w:t>
      </w:r>
    </w:p>
    <w:p w14:paraId="53A315F6"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ins w:id="50" w:author="Unknown" w:date="2020-10-06T11:41:00Z">
        <w:r>
          <w:rPr>
            <w:rFonts w:ascii="Poppins" w:hAnsi="Poppins" w:cs="Poppins"/>
            <w:b/>
            <w:bCs/>
            <w:color w:val="444444"/>
          </w:rPr>
          <w:t>Solution:</w:t>
        </w:r>
      </w:ins>
    </w:p>
    <w:p w14:paraId="328E71D5"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When we are asked to determine the value of resistance when the values of voltage and current are given, we cover R in the triangle. This leaves us with only V and I, more precisely V ÷ I.</w:t>
      </w:r>
    </w:p>
    <w:p w14:paraId="1DB1CEB3"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Substituting the values in the equation, we get</w:t>
      </w:r>
    </w:p>
    <w:p w14:paraId="49536618"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R = V ÷ I</w:t>
      </w:r>
    </w:p>
    <w:p w14:paraId="1F8081FC"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 xml:space="preserve">R = 8 V ÷ 2 A = 4 </w:t>
      </w:r>
      <w:r>
        <w:rPr>
          <w:rFonts w:ascii="Cambria" w:hAnsi="Cambria" w:cs="Cambria"/>
          <w:b/>
          <w:bCs/>
          <w:color w:val="444444"/>
        </w:rPr>
        <w:t>Ω</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9B47EB" w14:paraId="558DEC13" w14:textId="77777777" w:rsidTr="009B47EB">
        <w:trPr>
          <w:tblCellSpacing w:w="15" w:type="dxa"/>
        </w:trPr>
        <w:tc>
          <w:tcPr>
            <w:tcW w:w="0" w:type="auto"/>
            <w:tcBorders>
              <w:bottom w:val="single" w:sz="6" w:space="0" w:color="444444"/>
            </w:tcBorders>
            <w:shd w:val="clear" w:color="auto" w:fill="F1EDFF"/>
            <w:vAlign w:val="center"/>
            <w:hideMark/>
          </w:tcPr>
          <w:p w14:paraId="20075D2B" w14:textId="77777777" w:rsidR="009B47EB" w:rsidRDefault="009B47EB">
            <w:pPr>
              <w:spacing w:after="330" w:line="300" w:lineRule="atLeast"/>
              <w:rPr>
                <w:rFonts w:ascii="Times New Roman" w:hAnsi="Times New Roman" w:cs="Times New Roman"/>
                <w:sz w:val="21"/>
                <w:szCs w:val="21"/>
              </w:rPr>
            </w:pPr>
            <w:r>
              <w:rPr>
                <w:b/>
                <w:bCs/>
                <w:sz w:val="21"/>
                <w:szCs w:val="21"/>
              </w:rPr>
              <w:t>R = 4 Ω</w:t>
            </w:r>
          </w:p>
        </w:tc>
      </w:tr>
    </w:tbl>
    <w:p w14:paraId="40A66A3F" w14:textId="77777777" w:rsidR="009B47EB" w:rsidRDefault="009B47EB" w:rsidP="009B47EB">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Calculating Electrical Power Using Ohm’s Law</w:t>
      </w:r>
    </w:p>
    <w:p w14:paraId="4B46C874"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rate at which energy is converted from the electrical energy of the moving charges to some other form of energy like mechanical energy, heat energy, energy stored in magnetic fields or electric fields, is known as electric power. The unit of power is the watt. The electrical power can be calculated using Ohm’s law and by substituting the values of voltage, current and resistance.</w:t>
      </w:r>
    </w:p>
    <w:p w14:paraId="7584F49C" w14:textId="77777777" w:rsidR="009B47EB" w:rsidRDefault="009B47EB" w:rsidP="009B47EB">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Formula to find power</w:t>
      </w:r>
    </w:p>
    <w:p w14:paraId="08A90926" w14:textId="70B0400D"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b/>
          <w:bCs/>
          <w:color w:val="444444"/>
        </w:rPr>
        <w:t>When the values for voltage and current are given,</w:t>
      </w:r>
      <w:r>
        <w:rPr>
          <w:rFonts w:ascii="Poppins" w:hAnsi="Poppins" w:cs="Poppins"/>
          <w:color w:val="444444"/>
        </w:rPr>
        <w:br/>
      </w:r>
      <w:r>
        <w:rPr>
          <w:rFonts w:ascii="Poppins" w:hAnsi="Poppins" w:cs="Poppins"/>
          <w:noProof/>
          <w:color w:val="444444"/>
        </w:rPr>
        <w:drawing>
          <wp:inline distT="0" distB="0" distL="0" distR="0" wp14:anchorId="6AE04738" wp14:editId="4EF6E4B1">
            <wp:extent cx="949325" cy="464185"/>
            <wp:effectExtent l="0" t="0" r="3175" b="0"/>
            <wp:docPr id="181" name="Picture 181" descr="Powe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ower Formula"/>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949325" cy="464185"/>
                    </a:xfrm>
                    <a:prstGeom prst="rect">
                      <a:avLst/>
                    </a:prstGeom>
                    <a:noFill/>
                    <a:ln>
                      <a:noFill/>
                    </a:ln>
                  </pic:spPr>
                </pic:pic>
              </a:graphicData>
            </a:graphic>
          </wp:inline>
        </w:drawing>
      </w:r>
      <w:r>
        <w:rPr>
          <w:rFonts w:ascii="Poppins" w:hAnsi="Poppins" w:cs="Poppins"/>
          <w:color w:val="444444"/>
        </w:rPr>
        <w:br/>
      </w:r>
      <w:r>
        <w:rPr>
          <w:rFonts w:ascii="Poppins" w:hAnsi="Poppins" w:cs="Poppins"/>
          <w:b/>
          <w:bCs/>
          <w:color w:val="444444"/>
        </w:rPr>
        <w:t>When the values for voltage and resistance are given,</w:t>
      </w:r>
      <w:r>
        <w:rPr>
          <w:rFonts w:ascii="Poppins" w:hAnsi="Poppins" w:cs="Poppins"/>
          <w:color w:val="444444"/>
        </w:rPr>
        <w:br/>
      </w:r>
      <w:r>
        <w:rPr>
          <w:rFonts w:ascii="Poppins" w:hAnsi="Poppins" w:cs="Poppins"/>
          <w:noProof/>
          <w:color w:val="444444"/>
        </w:rPr>
        <w:drawing>
          <wp:inline distT="0" distB="0" distL="0" distR="0" wp14:anchorId="39190D9B" wp14:editId="571C2FBB">
            <wp:extent cx="1687830" cy="534670"/>
            <wp:effectExtent l="0" t="0" r="7620" b="0"/>
            <wp:docPr id="180" name="Picture 180" descr="Powe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ower Formula"/>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687830" cy="534670"/>
                    </a:xfrm>
                    <a:prstGeom prst="rect">
                      <a:avLst/>
                    </a:prstGeom>
                    <a:noFill/>
                    <a:ln>
                      <a:noFill/>
                    </a:ln>
                  </pic:spPr>
                </pic:pic>
              </a:graphicData>
            </a:graphic>
          </wp:inline>
        </w:drawing>
      </w:r>
      <w:r>
        <w:rPr>
          <w:rFonts w:ascii="Poppins" w:hAnsi="Poppins" w:cs="Poppins"/>
          <w:color w:val="444444"/>
        </w:rPr>
        <w:br/>
      </w:r>
      <w:r>
        <w:rPr>
          <w:rFonts w:ascii="Poppins" w:hAnsi="Poppins" w:cs="Poppins"/>
          <w:b/>
          <w:bCs/>
          <w:color w:val="444444"/>
        </w:rPr>
        <w:t>When the values for current and resistance are given,</w:t>
      </w:r>
      <w:r>
        <w:rPr>
          <w:rFonts w:ascii="Poppins" w:hAnsi="Poppins" w:cs="Poppins"/>
          <w:color w:val="444444"/>
        </w:rPr>
        <w:br/>
      </w:r>
      <w:r>
        <w:rPr>
          <w:rFonts w:ascii="Poppins" w:hAnsi="Poppins" w:cs="Poppins"/>
          <w:noProof/>
          <w:color w:val="444444"/>
        </w:rPr>
        <w:drawing>
          <wp:inline distT="0" distB="0" distL="0" distR="0" wp14:anchorId="112BBA45" wp14:editId="368FB4D1">
            <wp:extent cx="1047750" cy="626110"/>
            <wp:effectExtent l="0" t="0" r="0" b="2540"/>
            <wp:docPr id="179" name="Picture 179" descr="Power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ower Formula"/>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047750" cy="626110"/>
                    </a:xfrm>
                    <a:prstGeom prst="rect">
                      <a:avLst/>
                    </a:prstGeom>
                    <a:noFill/>
                    <a:ln>
                      <a:noFill/>
                    </a:ln>
                  </pic:spPr>
                </pic:pic>
              </a:graphicData>
            </a:graphic>
          </wp:inline>
        </w:drawing>
      </w:r>
    </w:p>
    <w:p w14:paraId="53864306" w14:textId="77777777" w:rsidR="009B47EB" w:rsidRDefault="009B47EB" w:rsidP="009B47EB">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Ohm’s Law Applications</w:t>
      </w:r>
    </w:p>
    <w:p w14:paraId="60C6203C"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main applications of Ohm’s law are:</w:t>
      </w:r>
    </w:p>
    <w:p w14:paraId="2BCF7C95" w14:textId="77777777" w:rsidR="009B47EB" w:rsidRDefault="009B47EB" w:rsidP="00305392">
      <w:pPr>
        <w:numPr>
          <w:ilvl w:val="0"/>
          <w:numId w:val="12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To determine the voltage, resistance or current of an electric circuit.</w:t>
      </w:r>
    </w:p>
    <w:p w14:paraId="51EB315A" w14:textId="77777777" w:rsidR="009B47EB" w:rsidRDefault="009B47EB" w:rsidP="00305392">
      <w:pPr>
        <w:numPr>
          <w:ilvl w:val="0"/>
          <w:numId w:val="12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Ohm’s law maintains the desired voltage drop across the electronic components.</w:t>
      </w:r>
    </w:p>
    <w:p w14:paraId="46D11FA3" w14:textId="77777777" w:rsidR="009B47EB" w:rsidRDefault="009B47EB" w:rsidP="00305392">
      <w:pPr>
        <w:numPr>
          <w:ilvl w:val="0"/>
          <w:numId w:val="123"/>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Ohm’s law is also used in DC ammeter and other DC shunts to divert the current.</w:t>
      </w:r>
    </w:p>
    <w:p w14:paraId="5FB7972A" w14:textId="77777777" w:rsidR="009B47EB" w:rsidRDefault="009B47EB" w:rsidP="009B47EB">
      <w:pPr>
        <w:pStyle w:val="Heading3"/>
        <w:shd w:val="clear" w:color="auto" w:fill="FFFFFF"/>
        <w:spacing w:before="300" w:after="150" w:line="420" w:lineRule="atLeast"/>
        <w:rPr>
          <w:rFonts w:ascii="inherit" w:hAnsi="inherit" w:cs="Poppins"/>
          <w:color w:val="444444"/>
          <w:sz w:val="30"/>
          <w:szCs w:val="30"/>
        </w:rPr>
      </w:pPr>
      <w:r>
        <w:rPr>
          <w:rFonts w:ascii="inherit" w:hAnsi="inherit" w:cs="Poppins"/>
          <w:color w:val="444444"/>
          <w:sz w:val="30"/>
          <w:szCs w:val="30"/>
        </w:rPr>
        <w:t>Limitations of Ohm’s Law</w:t>
      </w:r>
    </w:p>
    <w:p w14:paraId="212F1621" w14:textId="77777777" w:rsidR="009B47EB" w:rsidRDefault="009B47EB" w:rsidP="009B47EB">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Following are the limitations of Ohm’s law:</w:t>
      </w:r>
    </w:p>
    <w:p w14:paraId="2670AABC" w14:textId="77777777" w:rsidR="009B47EB" w:rsidRDefault="009B47EB" w:rsidP="00305392">
      <w:pPr>
        <w:numPr>
          <w:ilvl w:val="0"/>
          <w:numId w:val="12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Ohm’s law is not applicable for unilateral electrical elements like diodes and transistors as they allow the current to flow through in one direction only.</w:t>
      </w:r>
    </w:p>
    <w:p w14:paraId="4B52B15B" w14:textId="77777777" w:rsidR="009B47EB" w:rsidRDefault="009B47EB" w:rsidP="00305392">
      <w:pPr>
        <w:numPr>
          <w:ilvl w:val="0"/>
          <w:numId w:val="124"/>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For non-linear electrical elements with parameters like capacitance, resistance etc the ratio ofvoltage and current won’t be constant with respect to time making it difficult to use Ohm’s law.</w:t>
      </w:r>
    </w:p>
    <w:p w14:paraId="14E9FB7E" w14:textId="77777777" w:rsidR="009B47EB" w:rsidRPr="00D77CA0" w:rsidRDefault="009B47EB" w:rsidP="00D77CA0">
      <w:pPr>
        <w:rPr>
          <w:rFonts w:ascii="Poppins" w:hAnsi="Poppins" w:cs="Poppins"/>
          <w:sz w:val="28"/>
          <w:szCs w:val="28"/>
        </w:rPr>
      </w:pPr>
    </w:p>
    <w:p w14:paraId="56F9492D" w14:textId="173DE6F8" w:rsidR="006E4ADB" w:rsidRDefault="00236840" w:rsidP="00236840">
      <w:pPr>
        <w:pStyle w:val="Heading1"/>
      </w:pPr>
      <w:r>
        <w:t>FACTORS AFFECTING RESISTANCE</w:t>
      </w:r>
    </w:p>
    <w:p w14:paraId="3CD2880B" w14:textId="73B9E090" w:rsidR="00236840" w:rsidRDefault="00236840" w:rsidP="00236840"/>
    <w:p w14:paraId="3CE8FAF6" w14:textId="3E7FD517" w:rsidR="00236840" w:rsidRDefault="00236840" w:rsidP="00236840">
      <w:r w:rsidRPr="00236840">
        <w:drawing>
          <wp:inline distT="0" distB="0" distL="0" distR="0" wp14:anchorId="54D9CFC6" wp14:editId="192E8A23">
            <wp:extent cx="9347982" cy="4274754"/>
            <wp:effectExtent l="0" t="0" r="571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9350222" cy="4275778"/>
                    </a:xfrm>
                    <a:prstGeom prst="rect">
                      <a:avLst/>
                    </a:prstGeom>
                  </pic:spPr>
                </pic:pic>
              </a:graphicData>
            </a:graphic>
          </wp:inline>
        </w:drawing>
      </w:r>
    </w:p>
    <w:p w14:paraId="491EACD2" w14:textId="38D8C97C" w:rsidR="00720C3A" w:rsidRDefault="00720C3A" w:rsidP="00236840"/>
    <w:p w14:paraId="6FB661AD" w14:textId="42CE1C90" w:rsidR="00720C3A" w:rsidRDefault="00720C3A" w:rsidP="00236840"/>
    <w:p w14:paraId="782A9DBF" w14:textId="15F295A3" w:rsidR="00720C3A" w:rsidRDefault="00720C3A" w:rsidP="00236840"/>
    <w:p w14:paraId="16633B66" w14:textId="2AC02DDE" w:rsidR="00720C3A" w:rsidRPr="00720C3A" w:rsidRDefault="00720C3A" w:rsidP="00720C3A">
      <w:pPr>
        <w:pStyle w:val="Heading1"/>
        <w:rPr>
          <w:sz w:val="56"/>
          <w:szCs w:val="56"/>
        </w:rPr>
      </w:pPr>
      <w:r w:rsidRPr="00720C3A">
        <w:rPr>
          <w:sz w:val="56"/>
          <w:szCs w:val="56"/>
        </w:rPr>
        <w:t>V I CHARACTERISTICS OF OHMIC AND NON OHMIC CONDUCTORS</w:t>
      </w:r>
    </w:p>
    <w:p w14:paraId="48D847D8" w14:textId="77777777" w:rsidR="00720C3A" w:rsidRPr="00720C3A" w:rsidRDefault="00720C3A" w:rsidP="00720C3A">
      <w:pPr>
        <w:pStyle w:val="Heading3"/>
        <w:shd w:val="clear" w:color="auto" w:fill="FFFFFF"/>
        <w:spacing w:before="0" w:line="360" w:lineRule="atLeast"/>
        <w:rPr>
          <w:rFonts w:ascii="Poppins" w:hAnsi="Poppins" w:cs="Poppins"/>
          <w:color w:val="3C4852"/>
          <w:sz w:val="30"/>
          <w:szCs w:val="30"/>
        </w:rPr>
      </w:pPr>
      <w:r w:rsidRPr="00720C3A">
        <w:rPr>
          <w:rFonts w:ascii="Poppins" w:hAnsi="Poppins" w:cs="Poppins"/>
          <w:color w:val="3C4852"/>
          <w:sz w:val="30"/>
          <w:szCs w:val="30"/>
        </w:rPr>
        <w:t>Ohmic conductors</w:t>
      </w:r>
    </w:p>
    <w:p w14:paraId="2C48F91E" w14:textId="77777777" w:rsidR="00720C3A" w:rsidRPr="00720C3A" w:rsidRDefault="00720C3A" w:rsidP="00720C3A">
      <w:pPr>
        <w:pStyle w:val="NormalWeb"/>
        <w:shd w:val="clear" w:color="auto" w:fill="FFFFFF"/>
        <w:spacing w:before="0" w:beforeAutospacing="0" w:after="0" w:line="360" w:lineRule="atLeast"/>
        <w:rPr>
          <w:rFonts w:ascii="Poppins" w:hAnsi="Poppins" w:cs="Poppins"/>
          <w:color w:val="3C4852"/>
        </w:rPr>
      </w:pPr>
      <w:r w:rsidRPr="00720C3A">
        <w:rPr>
          <w:rFonts w:ascii="Poppins" w:hAnsi="Poppins" w:cs="Poppins"/>
          <w:color w:val="3C4852"/>
        </w:rPr>
        <w:t>Ohmic conductors are those conductors that strictly follow Ohm’s Law; that is, the voltage varies linearly with the current. Examples of ohmic conductors are silver and resistors. </w:t>
      </w:r>
    </w:p>
    <w:p w14:paraId="0689D0F7" w14:textId="77777777" w:rsidR="00720C3A" w:rsidRPr="00720C3A" w:rsidRDefault="00720C3A" w:rsidP="00720C3A">
      <w:pPr>
        <w:pStyle w:val="Heading3"/>
        <w:shd w:val="clear" w:color="auto" w:fill="FFFFFF"/>
        <w:spacing w:before="0" w:line="360" w:lineRule="atLeast"/>
        <w:rPr>
          <w:rFonts w:ascii="Poppins" w:hAnsi="Poppins" w:cs="Poppins"/>
          <w:color w:val="3C4852"/>
          <w:sz w:val="30"/>
          <w:szCs w:val="30"/>
        </w:rPr>
      </w:pPr>
      <w:r w:rsidRPr="00720C3A">
        <w:rPr>
          <w:rFonts w:ascii="Poppins" w:hAnsi="Poppins" w:cs="Poppins"/>
          <w:color w:val="3C4852"/>
          <w:sz w:val="30"/>
          <w:szCs w:val="30"/>
        </w:rPr>
        <w:t>Non-ohmic conductors </w:t>
      </w:r>
    </w:p>
    <w:p w14:paraId="702237C5" w14:textId="77777777" w:rsidR="00720C3A" w:rsidRPr="00720C3A" w:rsidRDefault="00720C3A" w:rsidP="00720C3A">
      <w:pPr>
        <w:pStyle w:val="NormalWeb"/>
        <w:shd w:val="clear" w:color="auto" w:fill="FFFFFF"/>
        <w:spacing w:before="0" w:beforeAutospacing="0" w:after="0" w:line="360" w:lineRule="atLeast"/>
        <w:rPr>
          <w:rFonts w:ascii="Poppins" w:hAnsi="Poppins" w:cs="Poppins"/>
          <w:color w:val="3C4852"/>
        </w:rPr>
      </w:pPr>
      <w:r w:rsidRPr="00720C3A">
        <w:rPr>
          <w:rFonts w:ascii="Poppins" w:hAnsi="Poppins" w:cs="Poppins"/>
          <w:color w:val="3C4852"/>
        </w:rPr>
        <w:t>The non-ohmic conductors are those conductors that do not strictly adhere to Ohm’s Law. Examples of non-ohmic conductors are semiconductors and electrolytes. </w:t>
      </w:r>
    </w:p>
    <w:p w14:paraId="6BC26891" w14:textId="77777777" w:rsidR="00720C3A" w:rsidRPr="00720C3A" w:rsidRDefault="00720C3A" w:rsidP="00720C3A">
      <w:pPr>
        <w:pStyle w:val="Heading3"/>
        <w:shd w:val="clear" w:color="auto" w:fill="FFFFFF"/>
        <w:spacing w:before="0" w:line="360" w:lineRule="atLeast"/>
        <w:rPr>
          <w:rFonts w:ascii="Poppins" w:hAnsi="Poppins" w:cs="Poppins"/>
          <w:color w:val="3C4852"/>
          <w:sz w:val="30"/>
          <w:szCs w:val="30"/>
        </w:rPr>
      </w:pPr>
      <w:r w:rsidRPr="00720C3A">
        <w:rPr>
          <w:rFonts w:ascii="Poppins" w:hAnsi="Poppins" w:cs="Poppins"/>
          <w:color w:val="3C4852"/>
          <w:sz w:val="30"/>
          <w:szCs w:val="30"/>
        </w:rPr>
        <w:t>V-I characteristic of ohmic and non-ohmic conductors </w:t>
      </w:r>
    </w:p>
    <w:p w14:paraId="1C326103" w14:textId="77777777" w:rsidR="00720C3A" w:rsidRPr="00720C3A" w:rsidRDefault="00720C3A" w:rsidP="00720C3A">
      <w:pPr>
        <w:pStyle w:val="NormalWeb"/>
        <w:shd w:val="clear" w:color="auto" w:fill="FFFFFF"/>
        <w:spacing w:before="0" w:beforeAutospacing="0" w:after="0" w:line="360" w:lineRule="atLeast"/>
        <w:rPr>
          <w:rFonts w:ascii="Poppins" w:hAnsi="Poppins" w:cs="Poppins"/>
          <w:color w:val="3C4852"/>
        </w:rPr>
      </w:pPr>
      <w:r w:rsidRPr="00720C3A">
        <w:rPr>
          <w:rFonts w:ascii="Poppins" w:hAnsi="Poppins" w:cs="Poppins"/>
          <w:color w:val="3C4852"/>
        </w:rPr>
        <w:t>The V-I characteristic of any conductor is obtained by plotting the graph between voltage and current. The voltage is plotted on the y-axis and the current is taken on the x-axis. By changing the potential difference, the current will also change. We take different values of V and I to obtain the V-I characteristic of the conductor. </w:t>
      </w:r>
    </w:p>
    <w:p w14:paraId="53C07DF1" w14:textId="77777777" w:rsidR="00720C3A" w:rsidRPr="00720C3A" w:rsidRDefault="00720C3A" w:rsidP="00720C3A">
      <w:pPr>
        <w:pStyle w:val="NormalWeb"/>
        <w:shd w:val="clear" w:color="auto" w:fill="FFFFFF"/>
        <w:spacing w:before="0" w:beforeAutospacing="0" w:after="0" w:line="360" w:lineRule="atLeast"/>
        <w:rPr>
          <w:rFonts w:ascii="Poppins" w:hAnsi="Poppins" w:cs="Poppins"/>
          <w:color w:val="3C4852"/>
        </w:rPr>
      </w:pPr>
      <w:r w:rsidRPr="00720C3A">
        <w:rPr>
          <w:rFonts w:ascii="Poppins" w:hAnsi="Poppins" w:cs="Poppins"/>
          <w:color w:val="3C4852"/>
        </w:rPr>
        <w:t xml:space="preserve">Ohm’s law states a linear relationship between voltage and the current. All the conductors that follow Ohm’s law are known as ohmic conductors. These conductors have a </w:t>
      </w:r>
      <w:r w:rsidRPr="00720C3A">
        <w:rPr>
          <w:rFonts w:ascii="Poppins" w:hAnsi="Poppins" w:cs="Poppins"/>
          <w:color w:val="3C4852"/>
          <w:highlight w:val="yellow"/>
        </w:rPr>
        <w:t>linear graph</w:t>
      </w:r>
      <w:r w:rsidRPr="00720C3A">
        <w:rPr>
          <w:rFonts w:ascii="Poppins" w:hAnsi="Poppins" w:cs="Poppins"/>
          <w:color w:val="3C4852"/>
        </w:rPr>
        <w:t xml:space="preserve"> of V-I, as shown in the diagram below. Thus, ohmic conductors are also non-linear components. </w:t>
      </w:r>
    </w:p>
    <w:p w14:paraId="1AAC55D4" w14:textId="77777777" w:rsidR="00720C3A" w:rsidRPr="00720C3A" w:rsidRDefault="00720C3A" w:rsidP="00720C3A">
      <w:pPr>
        <w:pStyle w:val="NormalWeb"/>
        <w:shd w:val="clear" w:color="auto" w:fill="FFFFFF"/>
        <w:spacing w:before="0" w:beforeAutospacing="0" w:after="0" w:line="360" w:lineRule="atLeast"/>
        <w:rPr>
          <w:rFonts w:ascii="Poppins" w:hAnsi="Poppins" w:cs="Poppins"/>
          <w:color w:val="3C4852"/>
        </w:rPr>
      </w:pPr>
      <w:r w:rsidRPr="00720C3A">
        <w:rPr>
          <w:rFonts w:ascii="Poppins" w:hAnsi="Poppins" w:cs="Poppins"/>
          <w:color w:val="3C4852"/>
        </w:rPr>
        <w:t xml:space="preserve">The non-ohmic conductors do not follow Ohm’s law to a great extent. </w:t>
      </w:r>
      <w:r w:rsidRPr="00720C3A">
        <w:rPr>
          <w:rFonts w:ascii="Poppins" w:hAnsi="Poppins" w:cs="Poppins"/>
          <w:color w:val="3C4852"/>
          <w:highlight w:val="yellow"/>
        </w:rPr>
        <w:t>Initially, they may follow the linear graph, but ongoing further, the graph becomes a non-linear</w:t>
      </w:r>
      <w:r w:rsidRPr="00720C3A">
        <w:rPr>
          <w:rFonts w:ascii="Poppins" w:hAnsi="Poppins" w:cs="Poppins"/>
          <w:color w:val="3C4852"/>
        </w:rPr>
        <w:t xml:space="preserve"> relationship of voltage and linear—for example, incandescent light bulbs and semiconductor devices. </w:t>
      </w:r>
    </w:p>
    <w:p w14:paraId="6065603C" w14:textId="77777777" w:rsidR="00720C3A" w:rsidRPr="00720C3A" w:rsidRDefault="00720C3A" w:rsidP="00720C3A">
      <w:pPr>
        <w:pStyle w:val="Heading3"/>
        <w:shd w:val="clear" w:color="auto" w:fill="FFFFFF"/>
        <w:spacing w:before="0" w:line="360" w:lineRule="atLeast"/>
        <w:rPr>
          <w:rFonts w:ascii="Poppins" w:hAnsi="Poppins" w:cs="Poppins"/>
          <w:color w:val="3C4852"/>
          <w:sz w:val="30"/>
          <w:szCs w:val="30"/>
        </w:rPr>
      </w:pPr>
      <w:r w:rsidRPr="00720C3A">
        <w:rPr>
          <w:rFonts w:ascii="Poppins" w:hAnsi="Poppins" w:cs="Poppins"/>
          <w:color w:val="3C4852"/>
          <w:sz w:val="30"/>
          <w:szCs w:val="30"/>
          <w:highlight w:val="yellow"/>
        </w:rPr>
        <w:t>Comparison Table Between Ohmic and Non-Ohmic Conductor</w:t>
      </w:r>
    </w:p>
    <w:tbl>
      <w:tblPr>
        <w:tblW w:w="15150" w:type="dxa"/>
        <w:tblCellMar>
          <w:top w:w="15" w:type="dxa"/>
          <w:left w:w="15" w:type="dxa"/>
          <w:bottom w:w="15" w:type="dxa"/>
          <w:right w:w="15" w:type="dxa"/>
        </w:tblCellMar>
        <w:tblLook w:val="04A0" w:firstRow="1" w:lastRow="0" w:firstColumn="1" w:lastColumn="0" w:noHBand="0" w:noVBand="1"/>
      </w:tblPr>
      <w:tblGrid>
        <w:gridCol w:w="7804"/>
        <w:gridCol w:w="3736"/>
        <w:gridCol w:w="3610"/>
      </w:tblGrid>
      <w:tr w:rsidR="00720C3A" w:rsidRPr="00720C3A" w14:paraId="2D5FC7C7" w14:textId="77777777" w:rsidTr="00720C3A">
        <w:tc>
          <w:tcPr>
            <w:tcW w:w="0" w:type="auto"/>
            <w:tcMar>
              <w:top w:w="300" w:type="dxa"/>
              <w:left w:w="0" w:type="dxa"/>
              <w:bottom w:w="300" w:type="dxa"/>
              <w:right w:w="150" w:type="dxa"/>
            </w:tcMar>
            <w:hideMark/>
          </w:tcPr>
          <w:p w14:paraId="2C29BCCF"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Parameter of Comparisons</w:t>
            </w:r>
          </w:p>
        </w:tc>
        <w:tc>
          <w:tcPr>
            <w:tcW w:w="0" w:type="auto"/>
            <w:tcMar>
              <w:top w:w="300" w:type="dxa"/>
              <w:left w:w="0" w:type="dxa"/>
              <w:bottom w:w="300" w:type="dxa"/>
              <w:right w:w="150" w:type="dxa"/>
            </w:tcMar>
            <w:hideMark/>
          </w:tcPr>
          <w:p w14:paraId="583D10F6"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Ohmic Conductor</w:t>
            </w:r>
          </w:p>
        </w:tc>
        <w:tc>
          <w:tcPr>
            <w:tcW w:w="0" w:type="auto"/>
            <w:tcMar>
              <w:top w:w="300" w:type="dxa"/>
              <w:left w:w="0" w:type="dxa"/>
              <w:bottom w:w="300" w:type="dxa"/>
              <w:right w:w="150" w:type="dxa"/>
            </w:tcMar>
            <w:hideMark/>
          </w:tcPr>
          <w:p w14:paraId="39C09D50"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Non-ohmic Conductor</w:t>
            </w:r>
          </w:p>
        </w:tc>
      </w:tr>
      <w:tr w:rsidR="00720C3A" w:rsidRPr="00720C3A" w14:paraId="00C1267A" w14:textId="77777777" w:rsidTr="00720C3A">
        <w:tc>
          <w:tcPr>
            <w:tcW w:w="0" w:type="auto"/>
            <w:tcMar>
              <w:top w:w="300" w:type="dxa"/>
              <w:left w:w="0" w:type="dxa"/>
              <w:bottom w:w="300" w:type="dxa"/>
              <w:right w:w="150" w:type="dxa"/>
            </w:tcMar>
            <w:hideMark/>
          </w:tcPr>
          <w:p w14:paraId="4E7FDC3B"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Definition </w:t>
            </w:r>
          </w:p>
        </w:tc>
        <w:tc>
          <w:tcPr>
            <w:tcW w:w="0" w:type="auto"/>
            <w:tcMar>
              <w:top w:w="300" w:type="dxa"/>
              <w:left w:w="0" w:type="dxa"/>
              <w:bottom w:w="300" w:type="dxa"/>
              <w:right w:w="150" w:type="dxa"/>
            </w:tcMar>
            <w:hideMark/>
          </w:tcPr>
          <w:p w14:paraId="1A30B374"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Conductors which follow ohm’s law that is current vary proportionally to potential differences. </w:t>
            </w:r>
          </w:p>
        </w:tc>
        <w:tc>
          <w:tcPr>
            <w:tcW w:w="0" w:type="auto"/>
            <w:tcMar>
              <w:top w:w="300" w:type="dxa"/>
              <w:left w:w="0" w:type="dxa"/>
              <w:bottom w:w="300" w:type="dxa"/>
              <w:right w:w="150" w:type="dxa"/>
            </w:tcMar>
            <w:hideMark/>
          </w:tcPr>
          <w:p w14:paraId="596131D2"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The conductors which do not follow Ohm’s law are known as non-ohmic conductors. </w:t>
            </w:r>
          </w:p>
        </w:tc>
      </w:tr>
      <w:tr w:rsidR="00720C3A" w:rsidRPr="00720C3A" w14:paraId="0970ADF4" w14:textId="77777777" w:rsidTr="00720C3A">
        <w:tc>
          <w:tcPr>
            <w:tcW w:w="0" w:type="auto"/>
            <w:tcMar>
              <w:top w:w="300" w:type="dxa"/>
              <w:left w:w="0" w:type="dxa"/>
              <w:bottom w:w="300" w:type="dxa"/>
              <w:right w:w="150" w:type="dxa"/>
            </w:tcMar>
            <w:hideMark/>
          </w:tcPr>
          <w:p w14:paraId="0CEDB9FD"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Relationship between current and voltage</w:t>
            </w:r>
          </w:p>
        </w:tc>
        <w:tc>
          <w:tcPr>
            <w:tcW w:w="0" w:type="auto"/>
            <w:tcMar>
              <w:top w:w="300" w:type="dxa"/>
              <w:left w:w="0" w:type="dxa"/>
              <w:bottom w:w="300" w:type="dxa"/>
              <w:right w:w="150" w:type="dxa"/>
            </w:tcMar>
            <w:hideMark/>
          </w:tcPr>
          <w:p w14:paraId="1704E413"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There is a linear relationship between current and voltage. </w:t>
            </w:r>
          </w:p>
        </w:tc>
        <w:tc>
          <w:tcPr>
            <w:tcW w:w="0" w:type="auto"/>
            <w:tcMar>
              <w:top w:w="300" w:type="dxa"/>
              <w:left w:w="0" w:type="dxa"/>
              <w:bottom w:w="300" w:type="dxa"/>
              <w:right w:w="150" w:type="dxa"/>
            </w:tcMar>
            <w:hideMark/>
          </w:tcPr>
          <w:p w14:paraId="31AE5E9E"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The current and voltage have a nonlinear relationship. </w:t>
            </w:r>
          </w:p>
        </w:tc>
      </w:tr>
      <w:tr w:rsidR="00720C3A" w:rsidRPr="00720C3A" w14:paraId="681EB670" w14:textId="77777777" w:rsidTr="00720C3A">
        <w:tc>
          <w:tcPr>
            <w:tcW w:w="0" w:type="auto"/>
            <w:tcMar>
              <w:top w:w="300" w:type="dxa"/>
              <w:left w:w="0" w:type="dxa"/>
              <w:bottom w:w="300" w:type="dxa"/>
              <w:right w:w="150" w:type="dxa"/>
            </w:tcMar>
            <w:hideMark/>
          </w:tcPr>
          <w:p w14:paraId="42CE1D9B"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The slope between current and voltage</w:t>
            </w:r>
          </w:p>
        </w:tc>
        <w:tc>
          <w:tcPr>
            <w:tcW w:w="0" w:type="auto"/>
            <w:tcMar>
              <w:top w:w="300" w:type="dxa"/>
              <w:left w:w="0" w:type="dxa"/>
              <w:bottom w:w="300" w:type="dxa"/>
              <w:right w:w="150" w:type="dxa"/>
            </w:tcMar>
            <w:hideMark/>
          </w:tcPr>
          <w:p w14:paraId="785288BA"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The slope is positive with a straight line. </w:t>
            </w:r>
          </w:p>
        </w:tc>
        <w:tc>
          <w:tcPr>
            <w:tcW w:w="0" w:type="auto"/>
            <w:tcMar>
              <w:top w:w="300" w:type="dxa"/>
              <w:left w:w="0" w:type="dxa"/>
              <w:bottom w:w="300" w:type="dxa"/>
              <w:right w:w="150" w:type="dxa"/>
            </w:tcMar>
            <w:hideMark/>
          </w:tcPr>
          <w:p w14:paraId="11543FC2"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The slope is a curved line. </w:t>
            </w:r>
          </w:p>
        </w:tc>
      </w:tr>
      <w:tr w:rsidR="00720C3A" w:rsidRPr="00720C3A" w14:paraId="18F0B832" w14:textId="77777777" w:rsidTr="00720C3A">
        <w:tc>
          <w:tcPr>
            <w:tcW w:w="0" w:type="auto"/>
            <w:tcMar>
              <w:top w:w="300" w:type="dxa"/>
              <w:left w:w="0" w:type="dxa"/>
              <w:bottom w:w="300" w:type="dxa"/>
              <w:right w:w="150" w:type="dxa"/>
            </w:tcMar>
            <w:hideMark/>
          </w:tcPr>
          <w:p w14:paraId="7D49D308"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Effect of temperature</w:t>
            </w:r>
          </w:p>
        </w:tc>
        <w:tc>
          <w:tcPr>
            <w:tcW w:w="0" w:type="auto"/>
            <w:tcMar>
              <w:top w:w="300" w:type="dxa"/>
              <w:left w:w="0" w:type="dxa"/>
              <w:bottom w:w="300" w:type="dxa"/>
              <w:right w:w="150" w:type="dxa"/>
            </w:tcMar>
            <w:hideMark/>
          </w:tcPr>
          <w:p w14:paraId="1431CCC6"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With the increase of temperature, the ohmic conductors start behaving as non-ohmic conductors. </w:t>
            </w:r>
          </w:p>
        </w:tc>
        <w:tc>
          <w:tcPr>
            <w:tcW w:w="0" w:type="auto"/>
            <w:tcMar>
              <w:top w:w="300" w:type="dxa"/>
              <w:left w:w="0" w:type="dxa"/>
              <w:bottom w:w="300" w:type="dxa"/>
              <w:right w:w="150" w:type="dxa"/>
            </w:tcMar>
            <w:hideMark/>
          </w:tcPr>
          <w:p w14:paraId="55898CF0"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The resistance varies as per the change in temperature.</w:t>
            </w:r>
          </w:p>
        </w:tc>
      </w:tr>
      <w:tr w:rsidR="00720C3A" w:rsidRPr="00720C3A" w14:paraId="7A6CBC64" w14:textId="77777777" w:rsidTr="00720C3A">
        <w:tc>
          <w:tcPr>
            <w:tcW w:w="0" w:type="auto"/>
            <w:tcMar>
              <w:top w:w="300" w:type="dxa"/>
              <w:left w:w="0" w:type="dxa"/>
              <w:bottom w:w="300" w:type="dxa"/>
              <w:right w:w="150" w:type="dxa"/>
            </w:tcMar>
            <w:hideMark/>
          </w:tcPr>
          <w:p w14:paraId="65D703F1"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b/>
                <w:bCs/>
                <w:sz w:val="21"/>
                <w:szCs w:val="21"/>
              </w:rPr>
              <w:t>Examples</w:t>
            </w:r>
          </w:p>
        </w:tc>
        <w:tc>
          <w:tcPr>
            <w:tcW w:w="0" w:type="auto"/>
            <w:tcMar>
              <w:top w:w="300" w:type="dxa"/>
              <w:left w:w="0" w:type="dxa"/>
              <w:bottom w:w="300" w:type="dxa"/>
              <w:right w:w="150" w:type="dxa"/>
            </w:tcMar>
            <w:hideMark/>
          </w:tcPr>
          <w:p w14:paraId="04BF3415"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Metal, resistor, nichrome wires. </w:t>
            </w:r>
          </w:p>
        </w:tc>
        <w:tc>
          <w:tcPr>
            <w:tcW w:w="0" w:type="auto"/>
            <w:tcMar>
              <w:top w:w="300" w:type="dxa"/>
              <w:left w:w="0" w:type="dxa"/>
              <w:bottom w:w="300" w:type="dxa"/>
              <w:right w:w="150" w:type="dxa"/>
            </w:tcMar>
            <w:hideMark/>
          </w:tcPr>
          <w:p w14:paraId="363DC2F3"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r w:rsidRPr="00720C3A">
              <w:rPr>
                <w:rFonts w:ascii="Poppins" w:hAnsi="Poppins" w:cs="Poppins"/>
                <w:sz w:val="21"/>
                <w:szCs w:val="21"/>
              </w:rPr>
              <w:t>Semiconductors, electrolytes. </w:t>
            </w:r>
          </w:p>
        </w:tc>
      </w:tr>
      <w:tr w:rsidR="00720C3A" w:rsidRPr="00720C3A" w14:paraId="590463B1" w14:textId="77777777" w:rsidTr="00720C3A">
        <w:tc>
          <w:tcPr>
            <w:tcW w:w="0" w:type="auto"/>
            <w:tcMar>
              <w:top w:w="300" w:type="dxa"/>
              <w:left w:w="0" w:type="dxa"/>
              <w:bottom w:w="300" w:type="dxa"/>
              <w:right w:w="150" w:type="dxa"/>
            </w:tcMar>
          </w:tcPr>
          <w:p w14:paraId="53A69E05" w14:textId="77777777" w:rsidR="00720C3A" w:rsidRDefault="00720C3A">
            <w:pPr>
              <w:pStyle w:val="NormalWeb"/>
              <w:spacing w:before="0" w:beforeAutospacing="0" w:after="0" w:line="315" w:lineRule="atLeast"/>
              <w:textAlignment w:val="top"/>
              <w:rPr>
                <w:rFonts w:ascii="Poppins" w:hAnsi="Poppins" w:cs="Poppins"/>
                <w:b/>
                <w:bCs/>
                <w:sz w:val="21"/>
                <w:szCs w:val="21"/>
              </w:rPr>
            </w:pPr>
          </w:p>
          <w:p w14:paraId="0661606A" w14:textId="77777777" w:rsidR="00720C3A" w:rsidRDefault="00720C3A">
            <w:pPr>
              <w:pStyle w:val="NormalWeb"/>
              <w:spacing w:before="0" w:beforeAutospacing="0" w:after="0" w:line="315" w:lineRule="atLeast"/>
              <w:textAlignment w:val="top"/>
              <w:rPr>
                <w:rFonts w:ascii="Poppins" w:hAnsi="Poppins" w:cs="Poppins"/>
                <w:b/>
                <w:bCs/>
                <w:sz w:val="21"/>
                <w:szCs w:val="21"/>
              </w:rPr>
            </w:pPr>
          </w:p>
          <w:p w14:paraId="6F971ACB" w14:textId="336420B9" w:rsidR="00720C3A" w:rsidRPr="00720C3A" w:rsidRDefault="00720C3A">
            <w:pPr>
              <w:pStyle w:val="NormalWeb"/>
              <w:spacing w:before="0" w:beforeAutospacing="0" w:after="0" w:line="315" w:lineRule="atLeast"/>
              <w:textAlignment w:val="top"/>
              <w:rPr>
                <w:rFonts w:ascii="Poppins" w:hAnsi="Poppins" w:cs="Poppins"/>
                <w:b/>
                <w:bCs/>
                <w:sz w:val="21"/>
                <w:szCs w:val="21"/>
              </w:rPr>
            </w:pPr>
            <w:r>
              <w:rPr>
                <w:noProof/>
              </w:rPr>
              <w:drawing>
                <wp:inline distT="0" distB="0" distL="0" distR="0" wp14:anchorId="327526EE" wp14:editId="214A1DC0">
                  <wp:extent cx="4860290" cy="2398395"/>
                  <wp:effectExtent l="0" t="0" r="0" b="1905"/>
                  <wp:docPr id="192" name="Picture 192" descr="Bengali] Draw V-I graph for ohmic and non-ohmic materials, Give one 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Bengali] Draw V-I graph for ohmic and non-ohmic materials, Give one 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860290" cy="2398395"/>
                          </a:xfrm>
                          <a:prstGeom prst="rect">
                            <a:avLst/>
                          </a:prstGeom>
                          <a:noFill/>
                          <a:ln>
                            <a:noFill/>
                          </a:ln>
                        </pic:spPr>
                      </pic:pic>
                    </a:graphicData>
                  </a:graphic>
                </wp:inline>
              </w:drawing>
            </w:r>
          </w:p>
        </w:tc>
        <w:tc>
          <w:tcPr>
            <w:tcW w:w="0" w:type="auto"/>
            <w:tcMar>
              <w:top w:w="300" w:type="dxa"/>
              <w:left w:w="0" w:type="dxa"/>
              <w:bottom w:w="300" w:type="dxa"/>
              <w:right w:w="150" w:type="dxa"/>
            </w:tcMar>
          </w:tcPr>
          <w:p w14:paraId="12EBC932"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p>
        </w:tc>
        <w:tc>
          <w:tcPr>
            <w:tcW w:w="0" w:type="auto"/>
            <w:tcMar>
              <w:top w:w="300" w:type="dxa"/>
              <w:left w:w="0" w:type="dxa"/>
              <w:bottom w:w="300" w:type="dxa"/>
              <w:right w:w="150" w:type="dxa"/>
            </w:tcMar>
          </w:tcPr>
          <w:p w14:paraId="7A9248EB" w14:textId="77777777" w:rsidR="00720C3A" w:rsidRPr="00720C3A" w:rsidRDefault="00720C3A">
            <w:pPr>
              <w:pStyle w:val="NormalWeb"/>
              <w:spacing w:before="0" w:beforeAutospacing="0" w:after="0" w:line="315" w:lineRule="atLeast"/>
              <w:textAlignment w:val="top"/>
              <w:rPr>
                <w:rFonts w:ascii="Poppins" w:hAnsi="Poppins" w:cs="Poppins"/>
                <w:sz w:val="21"/>
                <w:szCs w:val="21"/>
              </w:rPr>
            </w:pPr>
          </w:p>
        </w:tc>
      </w:tr>
    </w:tbl>
    <w:p w14:paraId="3884398C" w14:textId="1DC661BF" w:rsidR="00720C3A" w:rsidRDefault="00720C3A" w:rsidP="00720C3A">
      <w:pPr>
        <w:pStyle w:val="NormalWeb"/>
        <w:shd w:val="clear" w:color="auto" w:fill="FFFFFF"/>
        <w:spacing w:before="0" w:beforeAutospacing="0" w:line="360" w:lineRule="atLeast"/>
        <w:rPr>
          <w:rFonts w:ascii="Poppins" w:hAnsi="Poppins" w:cs="Poppins"/>
          <w:color w:val="3C4852"/>
        </w:rPr>
      </w:pPr>
      <w:r w:rsidRPr="00720C3A">
        <w:rPr>
          <w:rFonts w:ascii="Poppins" w:hAnsi="Poppins" w:cs="Poppins"/>
          <w:color w:val="3C4852"/>
        </w:rPr>
        <w:t> </w:t>
      </w:r>
    </w:p>
    <w:p w14:paraId="5EA0A6A4" w14:textId="5FF7AB94" w:rsidR="00720C3A" w:rsidRPr="00720C3A" w:rsidRDefault="00720C3A" w:rsidP="00720C3A">
      <w:pPr>
        <w:pStyle w:val="Heading1"/>
        <w:rPr>
          <w:sz w:val="56"/>
          <w:szCs w:val="56"/>
        </w:rPr>
      </w:pPr>
      <w:r>
        <w:rPr>
          <w:sz w:val="56"/>
          <w:szCs w:val="56"/>
        </w:rPr>
        <w:t>ELECTRICAL ENERGY</w:t>
      </w:r>
    </w:p>
    <w:p w14:paraId="5D7DD77A" w14:textId="77777777" w:rsidR="00720C3A" w:rsidRPr="00720C3A" w:rsidRDefault="00720C3A" w:rsidP="00720C3A">
      <w:pPr>
        <w:pStyle w:val="Heading2"/>
        <w:spacing w:before="300" w:after="150" w:line="480" w:lineRule="atLeast"/>
        <w:rPr>
          <w:rFonts w:ascii="Poppins" w:hAnsi="Poppins" w:cs="Poppins"/>
          <w:color w:val="444444"/>
        </w:rPr>
      </w:pPr>
      <w:r w:rsidRPr="00720C3A">
        <w:rPr>
          <w:rFonts w:ascii="Poppins" w:hAnsi="Poppins" w:cs="Poppins"/>
          <w:color w:val="800080"/>
        </w:rPr>
        <w:t>What Is Electrical Energy?</w:t>
      </w:r>
    </w:p>
    <w:p w14:paraId="3FC05703" w14:textId="5CC22166"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Electrical energy is the energy derived from electric potential energy</w:t>
      </w:r>
      <w:r w:rsidR="002B32EB">
        <w:rPr>
          <w:rFonts w:ascii="Poppins" w:hAnsi="Poppins" w:cs="Poppins"/>
        </w:rPr>
        <w:t>(U = kq1q2/r with signs, check)</w:t>
      </w:r>
      <w:r w:rsidRPr="00720C3A">
        <w:rPr>
          <w:rFonts w:ascii="Poppins" w:hAnsi="Poppins" w:cs="Poppins"/>
        </w:rPr>
        <w:t xml:space="preserve"> or kinetic energy of the charged particles. In general, it is referred to as the energy that has been converted from electric potential energy. We can define electrical energy </w:t>
      </w:r>
      <w:r w:rsidRPr="002B32EB">
        <w:rPr>
          <w:rFonts w:ascii="Poppins" w:hAnsi="Poppins" w:cs="Poppins"/>
          <w:highlight w:val="yellow"/>
        </w:rPr>
        <w:t>as the energy generated by the movement of electrons from one point to another.</w:t>
      </w:r>
      <w:r w:rsidRPr="00720C3A">
        <w:rPr>
          <w:rFonts w:ascii="Poppins" w:hAnsi="Poppins" w:cs="Poppins"/>
        </w:rPr>
        <w:t xml:space="preserve"> The movement of charged particles along/through a medium (say wire) constitute current or electricity.</w:t>
      </w:r>
    </w:p>
    <w:p w14:paraId="50D6D2F3" w14:textId="40887F53" w:rsidR="00720C3A" w:rsidRPr="00720C3A" w:rsidRDefault="00720C3A" w:rsidP="00720C3A">
      <w:pPr>
        <w:pStyle w:val="NormalWeb"/>
        <w:spacing w:before="0" w:beforeAutospacing="0" w:after="150" w:afterAutospacing="0" w:line="360" w:lineRule="atLeast"/>
        <w:rPr>
          <w:rFonts w:ascii="Poppins" w:hAnsi="Poppins" w:cs="Poppins"/>
        </w:rPr>
      </w:pPr>
    </w:p>
    <w:p w14:paraId="5C678B58" w14:textId="77777777" w:rsidR="00720C3A" w:rsidRPr="00720C3A" w:rsidRDefault="00720C3A" w:rsidP="00720C3A">
      <w:pPr>
        <w:pStyle w:val="Heading3"/>
        <w:spacing w:before="300" w:after="150" w:line="420" w:lineRule="atLeast"/>
        <w:rPr>
          <w:rFonts w:ascii="Poppins" w:hAnsi="Poppins" w:cs="Poppins"/>
          <w:color w:val="444444"/>
          <w:sz w:val="30"/>
          <w:szCs w:val="30"/>
        </w:rPr>
      </w:pPr>
      <w:r w:rsidRPr="00720C3A">
        <w:rPr>
          <w:rFonts w:ascii="Poppins" w:hAnsi="Poppins" w:cs="Poppins"/>
          <w:color w:val="993366"/>
          <w:sz w:val="30"/>
          <w:szCs w:val="30"/>
        </w:rPr>
        <w:t>Electrical Energy Formula</w:t>
      </w:r>
    </w:p>
    <w:p w14:paraId="0B598B5C"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A cell has two terminals – a negative and a positive terminal. The negative terminal has the excess of electrons whereas the positive terminal has a deficiency of electrons. Let us take the positive terminal as A and the electrical potential at A is given by V(A). Similarly, the negative terminal is B and the electrical potential at B is given by V(B). Electric current flows from A to B, and thus V(A) &gt; V (B).</w:t>
      </w:r>
    </w:p>
    <w:p w14:paraId="0543FA7A"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The potential difference between A and B is given by</w:t>
      </w:r>
    </w:p>
    <w:p w14:paraId="1BECDAB0"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V = V(A) – V(B) &gt; 0</w:t>
      </w:r>
    </w:p>
    <w:p w14:paraId="688E4689"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Mathematically, electric current is defined as </w:t>
      </w:r>
      <w:r w:rsidRPr="00720C3A">
        <w:rPr>
          <w:rStyle w:val="Strong"/>
          <w:rFonts w:ascii="Poppins" w:hAnsi="Poppins" w:cs="Poppins"/>
          <w:i/>
          <w:iCs/>
        </w:rPr>
        <w:t>the rate of flow of charge through the cross-section of a conductor</w:t>
      </w:r>
      <w:r w:rsidRPr="00720C3A">
        <w:rPr>
          <w:rFonts w:ascii="Poppins" w:hAnsi="Poppins" w:cs="Poppins"/>
          <w:i/>
          <w:iCs/>
        </w:rPr>
        <w:t>.</w:t>
      </w:r>
    </w:p>
    <w:p w14:paraId="3534E33E"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Thus, it is given by I = ∆Q/ ∆t where I is the </w:t>
      </w:r>
      <w:hyperlink r:id="rId391" w:history="1">
        <w:r w:rsidRPr="00720C3A">
          <w:rPr>
            <w:rStyle w:val="Hyperlink"/>
            <w:rFonts w:ascii="Poppins" w:hAnsi="Poppins" w:cs="Poppins"/>
            <w:color w:val="8C69FF"/>
          </w:rPr>
          <w:t>electric current</w:t>
        </w:r>
      </w:hyperlink>
      <w:r w:rsidRPr="00720C3A">
        <w:rPr>
          <w:rFonts w:ascii="Poppins" w:hAnsi="Poppins" w:cs="Poppins"/>
        </w:rPr>
        <w:t> and ∆Q is the quantity of electric charge flowing through a point in time ∆t.</w:t>
      </w:r>
    </w:p>
    <w:p w14:paraId="48FE8376"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The potential energy of charge Q at A is Q V(A) and at B, it is Q V(B). So the change in the potential energy is given by</w:t>
      </w:r>
    </w:p>
    <w:p w14:paraId="670619B6"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∆Upot = Final potential energy – Initial potential energy</w:t>
      </w:r>
    </w:p>
    <w:p w14:paraId="70153EC5"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 ∆Q [(V (B) – V (A)] = –∆Q V</w:t>
      </w:r>
    </w:p>
    <w:p w14:paraId="7A15FBBB"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 –I V∆t (Since I = ∆Q/ ∆t)</w:t>
      </w:r>
    </w:p>
    <w:p w14:paraId="386731FD"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If we take the kinetic energy of the system into account, it would also change if the charges inside the conductor moved without collision. This is to keep the total energy of the system unchanged. Thus, by conservation of total energy, we have:</w:t>
      </w:r>
    </w:p>
    <w:p w14:paraId="69F596E4"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∆K = –∆Upot</w:t>
      </w:r>
    </w:p>
    <w:p w14:paraId="0DAA9CD2"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Or ∆K = I V∆t &gt; 0</w:t>
      </w:r>
    </w:p>
    <w:p w14:paraId="654EDEA8"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Thus, in the electric field, if the charges move freely across the conductor, there would be an increase in the kinetic energy as they move.</w:t>
      </w:r>
    </w:p>
    <w:p w14:paraId="1DC0BFFB"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When the charges collide, the energy gained by them is shared between the atoms. Consequently, the vibration of the atoms increases resulting in the heating up of the conductor. Thus, some amount of energy is dissipated in the form of heat in an actual conductor.</w:t>
      </w:r>
    </w:p>
    <w:p w14:paraId="0691B7B6" w14:textId="77777777" w:rsidR="00720C3A" w:rsidRPr="00720C3A" w:rsidRDefault="00720C3A" w:rsidP="00720C3A">
      <w:pPr>
        <w:pStyle w:val="Heading3"/>
        <w:spacing w:before="300" w:after="150" w:line="420" w:lineRule="atLeast"/>
        <w:rPr>
          <w:rFonts w:ascii="Poppins" w:hAnsi="Poppins" w:cs="Poppins"/>
          <w:color w:val="444444"/>
          <w:sz w:val="30"/>
          <w:szCs w:val="30"/>
        </w:rPr>
      </w:pPr>
      <w:r w:rsidRPr="00720C3A">
        <w:rPr>
          <w:rFonts w:ascii="Poppins" w:hAnsi="Poppins" w:cs="Poppins"/>
          <w:color w:val="993366"/>
          <w:sz w:val="30"/>
          <w:szCs w:val="30"/>
        </w:rPr>
        <w:t>Units of Electrical Energy</w:t>
      </w:r>
    </w:p>
    <w:p w14:paraId="1F416516" w14:textId="38675860"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 xml:space="preserve">The basic unit of electrical energy is the joule or watt-second. </w:t>
      </w:r>
      <w:r w:rsidRPr="008E7BBD">
        <w:rPr>
          <w:rFonts w:ascii="Poppins" w:hAnsi="Poppins" w:cs="Poppins"/>
          <w:highlight w:val="yellow"/>
        </w:rPr>
        <w:t>An electrical energy is said to be one joule when one ampere of current flows through the circuit for a second when the potential difference of one volt is applied across</w:t>
      </w:r>
      <w:r w:rsidRPr="00720C3A">
        <w:rPr>
          <w:rFonts w:ascii="Poppins" w:hAnsi="Poppins" w:cs="Poppins"/>
        </w:rPr>
        <w:t xml:space="preserve"> it. The commercial unit of electrical energy is the kilowatt-hour (kWh) which is also knwon as the Board of trade unit (B.O.T).</w:t>
      </w:r>
      <w:r w:rsidRPr="00720C3A">
        <w:rPr>
          <w:rFonts w:ascii="Poppins" w:hAnsi="Poppins" w:cs="Poppins"/>
        </w:rPr>
        <w:br/>
        <w:t>1 kwh = 1000 × 60 × 60 watt – second</w:t>
      </w:r>
      <w:r w:rsidR="002B32EB">
        <w:rPr>
          <w:rFonts w:ascii="Poppins" w:hAnsi="Poppins" w:cs="Poppins"/>
        </w:rPr>
        <w:t xml:space="preserve"> (check)</w:t>
      </w:r>
      <w:r w:rsidRPr="00720C3A">
        <w:rPr>
          <w:rFonts w:ascii="Poppins" w:hAnsi="Poppins" w:cs="Poppins"/>
        </w:rPr>
        <w:br/>
        <w:t>1 kwh = 36 × 10</w:t>
      </w:r>
      <w:r w:rsidRPr="00720C3A">
        <w:rPr>
          <w:rFonts w:ascii="Poppins" w:hAnsi="Poppins" w:cs="Poppins"/>
          <w:sz w:val="18"/>
          <w:szCs w:val="18"/>
          <w:vertAlign w:val="superscript"/>
        </w:rPr>
        <w:t>5</w:t>
      </w:r>
      <w:r w:rsidRPr="00720C3A">
        <w:rPr>
          <w:rFonts w:ascii="Poppins" w:hAnsi="Poppins" w:cs="Poppins"/>
        </w:rPr>
        <w:t> Ws or Joules</w:t>
      </w:r>
      <w:r w:rsidRPr="00720C3A">
        <w:rPr>
          <w:rFonts w:ascii="Poppins" w:hAnsi="Poppins" w:cs="Poppins"/>
        </w:rPr>
        <w:br/>
        <w:t>Generally, one kwh is called one unit.</w:t>
      </w:r>
    </w:p>
    <w:p w14:paraId="2ACFB7AA" w14:textId="77777777" w:rsidR="00720C3A" w:rsidRPr="00720C3A" w:rsidRDefault="00720C3A" w:rsidP="00720C3A">
      <w:pPr>
        <w:pStyle w:val="Heading3"/>
        <w:spacing w:before="300" w:after="150" w:line="420" w:lineRule="atLeast"/>
        <w:rPr>
          <w:rFonts w:ascii="Poppins" w:hAnsi="Poppins" w:cs="Poppins"/>
          <w:color w:val="444444"/>
          <w:sz w:val="30"/>
          <w:szCs w:val="30"/>
        </w:rPr>
      </w:pPr>
      <w:r w:rsidRPr="00720C3A">
        <w:rPr>
          <w:rFonts w:ascii="Poppins" w:hAnsi="Poppins" w:cs="Poppins"/>
          <w:color w:val="993366"/>
          <w:sz w:val="30"/>
          <w:szCs w:val="30"/>
        </w:rPr>
        <w:t>What Are Some Examples of Electrical Energy?</w:t>
      </w:r>
    </w:p>
    <w:p w14:paraId="7DC5B0D9"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A few examples of electrical energy are:</w:t>
      </w:r>
    </w:p>
    <w:p w14:paraId="241E6899" w14:textId="77777777" w:rsidR="00720C3A" w:rsidRPr="00720C3A" w:rsidRDefault="00720C3A" w:rsidP="00305392">
      <w:pPr>
        <w:numPr>
          <w:ilvl w:val="0"/>
          <w:numId w:val="125"/>
        </w:numPr>
        <w:spacing w:before="100" w:beforeAutospacing="1" w:after="75" w:line="240" w:lineRule="auto"/>
        <w:rPr>
          <w:rFonts w:ascii="Poppins" w:hAnsi="Poppins" w:cs="Poppins"/>
        </w:rPr>
      </w:pPr>
      <w:r w:rsidRPr="00720C3A">
        <w:rPr>
          <w:rFonts w:ascii="Poppins" w:hAnsi="Poppins" w:cs="Poppins"/>
        </w:rPr>
        <w:t>In a car battery, a chemical reaction results in the formation of an electron which possesses the energy to move in an electric current. These moving charges provide electrical energy to the circuits in the car.</w:t>
      </w:r>
    </w:p>
    <w:p w14:paraId="3D9F817C" w14:textId="77777777" w:rsidR="00720C3A" w:rsidRPr="00720C3A" w:rsidRDefault="00720C3A" w:rsidP="00305392">
      <w:pPr>
        <w:numPr>
          <w:ilvl w:val="0"/>
          <w:numId w:val="125"/>
        </w:numPr>
        <w:spacing w:before="100" w:beforeAutospacing="1" w:after="75" w:line="240" w:lineRule="auto"/>
        <w:rPr>
          <w:rFonts w:ascii="Poppins" w:hAnsi="Poppins" w:cs="Poppins"/>
        </w:rPr>
      </w:pPr>
      <w:r w:rsidRPr="00720C3A">
        <w:rPr>
          <w:rFonts w:ascii="Poppins" w:hAnsi="Poppins" w:cs="Poppins"/>
        </w:rPr>
        <w:t>Lightning, during a thunderstorm, is an example of electrical energy – what we see as lightning is nothing but electricity discharging in the atmosphere.</w:t>
      </w:r>
    </w:p>
    <w:p w14:paraId="2B374BF6" w14:textId="77777777" w:rsidR="00720C3A" w:rsidRPr="00720C3A" w:rsidRDefault="00720C3A" w:rsidP="00305392">
      <w:pPr>
        <w:numPr>
          <w:ilvl w:val="0"/>
          <w:numId w:val="125"/>
        </w:numPr>
        <w:spacing w:before="100" w:beforeAutospacing="1" w:after="75" w:line="240" w:lineRule="auto"/>
        <w:rPr>
          <w:rFonts w:ascii="Poppins" w:hAnsi="Poppins" w:cs="Poppins"/>
        </w:rPr>
      </w:pPr>
      <w:r w:rsidRPr="00720C3A">
        <w:rPr>
          <w:rFonts w:ascii="Poppins" w:hAnsi="Poppins" w:cs="Poppins"/>
        </w:rPr>
        <w:t>Electric eels generate electrical energy and use it against predators for defence.</w:t>
      </w:r>
    </w:p>
    <w:p w14:paraId="0369F503" w14:textId="77777777" w:rsidR="00720C3A" w:rsidRPr="00720C3A" w:rsidRDefault="00720C3A" w:rsidP="00720C3A">
      <w:pPr>
        <w:pStyle w:val="Heading2"/>
        <w:spacing w:before="300" w:after="150" w:line="480" w:lineRule="atLeast"/>
        <w:rPr>
          <w:rFonts w:ascii="Poppins" w:hAnsi="Poppins" w:cs="Poppins"/>
          <w:color w:val="444444"/>
        </w:rPr>
      </w:pPr>
      <w:r w:rsidRPr="00720C3A">
        <w:rPr>
          <w:rFonts w:ascii="Poppins" w:hAnsi="Poppins" w:cs="Poppins"/>
          <w:color w:val="444444"/>
        </w:rPr>
        <w:t>Why shouldn’t you touch electrical equipment with wet hands? Find out answer to this question by watching the video.</w:t>
      </w:r>
    </w:p>
    <w:p w14:paraId="12E922FF" w14:textId="555888E4" w:rsidR="00720C3A" w:rsidRPr="00720C3A" w:rsidRDefault="00720C3A" w:rsidP="00720C3A">
      <w:pPr>
        <w:rPr>
          <w:rFonts w:ascii="Poppins" w:hAnsi="Poppins" w:cs="Poppins"/>
        </w:rPr>
      </w:pPr>
    </w:p>
    <w:p w14:paraId="14F05F3D" w14:textId="77777777" w:rsidR="00720C3A" w:rsidRPr="00720C3A" w:rsidRDefault="00720C3A" w:rsidP="00720C3A">
      <w:pPr>
        <w:rPr>
          <w:rFonts w:ascii="Poppins" w:hAnsi="Poppins" w:cs="Poppins"/>
        </w:rPr>
      </w:pPr>
      <w:r w:rsidRPr="00720C3A">
        <w:rPr>
          <w:rFonts w:ascii="Poppins" w:hAnsi="Poppins" w:cs="Poppins"/>
        </w:rPr>
        <w:t>3,70,748</w:t>
      </w:r>
    </w:p>
    <w:p w14:paraId="64826F64" w14:textId="77777777" w:rsidR="00720C3A" w:rsidRPr="00720C3A" w:rsidRDefault="00720C3A" w:rsidP="00720C3A">
      <w:pPr>
        <w:pStyle w:val="Heading3"/>
        <w:spacing w:before="300" w:after="150" w:line="420" w:lineRule="atLeast"/>
        <w:rPr>
          <w:rFonts w:ascii="Poppins" w:hAnsi="Poppins" w:cs="Poppins"/>
          <w:color w:val="444444"/>
          <w:sz w:val="30"/>
          <w:szCs w:val="30"/>
        </w:rPr>
      </w:pPr>
      <w:r w:rsidRPr="00720C3A">
        <w:rPr>
          <w:rFonts w:ascii="Poppins" w:hAnsi="Poppins" w:cs="Poppins"/>
          <w:color w:val="993366"/>
          <w:sz w:val="30"/>
          <w:szCs w:val="30"/>
        </w:rPr>
        <w:t>Electrical Energy Into Mechanical Energy</w:t>
      </w:r>
    </w:p>
    <w:p w14:paraId="7AF82D0F"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Electrical energy can be converted into other forms of energy like heat energy, light energy, motion etc. The best-known example are:</w:t>
      </w:r>
    </w:p>
    <w:p w14:paraId="1DE5A192" w14:textId="77777777" w:rsidR="00720C3A" w:rsidRPr="00720C3A" w:rsidRDefault="00720C3A" w:rsidP="00305392">
      <w:pPr>
        <w:numPr>
          <w:ilvl w:val="0"/>
          <w:numId w:val="126"/>
        </w:numPr>
        <w:spacing w:before="100" w:beforeAutospacing="1" w:after="75" w:line="240" w:lineRule="auto"/>
        <w:rPr>
          <w:rFonts w:ascii="Poppins" w:hAnsi="Poppins" w:cs="Poppins"/>
        </w:rPr>
      </w:pPr>
      <w:r w:rsidRPr="00720C3A">
        <w:rPr>
          <w:rFonts w:ascii="Poppins" w:hAnsi="Poppins" w:cs="Poppins"/>
        </w:rPr>
        <w:t>Fan: The motor in Fan converts electrical energy into mechanical energy</w:t>
      </w:r>
    </w:p>
    <w:p w14:paraId="0D74211A" w14:textId="77777777" w:rsidR="00720C3A" w:rsidRPr="00720C3A" w:rsidRDefault="00720C3A" w:rsidP="00305392">
      <w:pPr>
        <w:numPr>
          <w:ilvl w:val="0"/>
          <w:numId w:val="126"/>
        </w:numPr>
        <w:spacing w:before="100" w:beforeAutospacing="1" w:after="75" w:line="240" w:lineRule="auto"/>
        <w:rPr>
          <w:rFonts w:ascii="Poppins" w:hAnsi="Poppins" w:cs="Poppins"/>
        </w:rPr>
      </w:pPr>
      <w:r w:rsidRPr="00720C3A">
        <w:rPr>
          <w:rFonts w:ascii="Poppins" w:hAnsi="Poppins" w:cs="Poppins"/>
        </w:rPr>
        <w:t>Bulb: Here the electrical energy is converted into light energy.</w:t>
      </w:r>
    </w:p>
    <w:p w14:paraId="3B26ABBA" w14:textId="77777777" w:rsidR="00720C3A" w:rsidRPr="00720C3A" w:rsidRDefault="00720C3A" w:rsidP="00720C3A">
      <w:pPr>
        <w:pStyle w:val="Heading2"/>
        <w:spacing w:before="300" w:after="150" w:line="480" w:lineRule="atLeast"/>
        <w:rPr>
          <w:rFonts w:ascii="Poppins" w:hAnsi="Poppins" w:cs="Poppins"/>
          <w:color w:val="444444"/>
        </w:rPr>
      </w:pPr>
      <w:r w:rsidRPr="008E7BBD">
        <w:rPr>
          <w:rFonts w:ascii="Poppins" w:hAnsi="Poppins" w:cs="Poppins"/>
          <w:color w:val="800080"/>
          <w:highlight w:val="yellow"/>
        </w:rPr>
        <w:t>Summary</w:t>
      </w:r>
    </w:p>
    <w:p w14:paraId="5596CAC5"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Some of the keynotes on electrical energy is tabulated below</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289"/>
        <w:gridCol w:w="8761"/>
      </w:tblGrid>
      <w:tr w:rsidR="00720C3A" w:rsidRPr="00720C3A" w14:paraId="4D7B78BF"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4EDDD5B"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Definition</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451B438"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Electrical energy can be due to either kinetic energy or potential energy. Mostly it is due to potential energy, which is energy stored due to the relative positions of charged particles or electric fields.</w:t>
            </w:r>
          </w:p>
        </w:tc>
      </w:tr>
      <w:tr w:rsidR="00720C3A" w:rsidRPr="00720C3A" w14:paraId="312FDE64"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4D41E44"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Symbol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899D93E" w14:textId="77777777" w:rsidR="00720C3A" w:rsidRPr="00720C3A" w:rsidRDefault="00720C3A">
            <w:pPr>
              <w:pStyle w:val="NormalWeb"/>
              <w:spacing w:before="0" w:beforeAutospacing="0" w:after="0" w:afterAutospacing="0" w:line="360" w:lineRule="atLeast"/>
              <w:rPr>
                <w:rFonts w:ascii="Poppins" w:hAnsi="Poppins" w:cs="Poppins"/>
              </w:rPr>
            </w:pPr>
            <w:r w:rsidRPr="008E7BBD">
              <w:rPr>
                <w:rFonts w:ascii="Poppins" w:hAnsi="Poppins" w:cs="Poppins"/>
                <w:highlight w:val="yellow"/>
              </w:rPr>
              <w:t>E</w:t>
            </w:r>
          </w:p>
        </w:tc>
      </w:tr>
      <w:tr w:rsidR="00720C3A" w:rsidRPr="00720C3A" w14:paraId="0743F96D" w14:textId="77777777" w:rsidTr="00720C3A">
        <w:trPr>
          <w:tblCellSpacing w:w="15" w:type="dxa"/>
        </w:trPr>
        <w:tc>
          <w:tcPr>
            <w:tcW w:w="0" w:type="auto"/>
            <w:vMerge w:val="restart"/>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4736504"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Units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9F71742" w14:textId="77777777" w:rsidR="00720C3A" w:rsidRPr="008E7BBD" w:rsidRDefault="00720C3A">
            <w:pPr>
              <w:pStyle w:val="NormalWeb"/>
              <w:spacing w:before="0" w:beforeAutospacing="0" w:after="0" w:afterAutospacing="0" w:line="360" w:lineRule="atLeast"/>
              <w:rPr>
                <w:rFonts w:ascii="Poppins" w:hAnsi="Poppins" w:cs="Poppins"/>
                <w:highlight w:val="yellow"/>
              </w:rPr>
            </w:pPr>
            <w:r w:rsidRPr="008E7BBD">
              <w:rPr>
                <w:rFonts w:ascii="Poppins" w:hAnsi="Poppins" w:cs="Poppins"/>
                <w:highlight w:val="yellow"/>
              </w:rPr>
              <w:t>Joule (J)</w:t>
            </w:r>
          </w:p>
        </w:tc>
      </w:tr>
      <w:tr w:rsidR="00720C3A" w:rsidRPr="00720C3A" w14:paraId="0840BABA"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5C471C9"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C4E05C8" w14:textId="77777777" w:rsidR="00720C3A" w:rsidRPr="008E7BBD" w:rsidRDefault="00720C3A">
            <w:pPr>
              <w:pStyle w:val="NormalWeb"/>
              <w:spacing w:before="0" w:beforeAutospacing="0" w:after="0" w:afterAutospacing="0" w:line="360" w:lineRule="atLeast"/>
              <w:rPr>
                <w:rFonts w:ascii="Poppins" w:hAnsi="Poppins" w:cs="Poppins"/>
                <w:highlight w:val="yellow"/>
              </w:rPr>
            </w:pPr>
            <w:r w:rsidRPr="008E7BBD">
              <w:rPr>
                <w:rFonts w:ascii="Poppins" w:hAnsi="Poppins" w:cs="Poppins"/>
                <w:highlight w:val="yellow"/>
              </w:rPr>
              <w:t>Kilowatt-hour(kWh)</w:t>
            </w:r>
          </w:p>
        </w:tc>
      </w:tr>
      <w:tr w:rsidR="00720C3A" w:rsidRPr="00720C3A" w14:paraId="21882DD5"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64828CB"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951C892" w14:textId="77777777" w:rsidR="00720C3A" w:rsidRPr="00720C3A" w:rsidRDefault="00720C3A">
            <w:pPr>
              <w:pStyle w:val="NormalWeb"/>
              <w:spacing w:before="0" w:beforeAutospacing="0" w:after="0" w:afterAutospacing="0" w:line="360" w:lineRule="atLeast"/>
              <w:rPr>
                <w:rFonts w:ascii="Poppins" w:hAnsi="Poppins" w:cs="Poppins"/>
              </w:rPr>
            </w:pPr>
            <w:r w:rsidRPr="008E7BBD">
              <w:rPr>
                <w:rFonts w:ascii="Poppins" w:hAnsi="Poppins" w:cs="Poppins"/>
                <w:highlight w:val="yellow"/>
              </w:rPr>
              <w:t>Electron-Volt(eV)</w:t>
            </w:r>
          </w:p>
        </w:tc>
      </w:tr>
      <w:tr w:rsidR="00720C3A" w:rsidRPr="00720C3A" w14:paraId="2E813CC7"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052FEFA"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B0C71F3" w14:textId="77777777" w:rsidR="00720C3A" w:rsidRPr="00720C3A" w:rsidRDefault="00720C3A">
            <w:pPr>
              <w:pStyle w:val="NormalWeb"/>
              <w:spacing w:before="0" w:beforeAutospacing="0" w:after="150" w:afterAutospacing="0" w:line="360" w:lineRule="atLeast"/>
              <w:rPr>
                <w:rFonts w:ascii="Poppins" w:hAnsi="Poppins" w:cs="Poppins"/>
              </w:rPr>
            </w:pPr>
            <w:r w:rsidRPr="008E7BBD">
              <w:rPr>
                <w:rFonts w:ascii="Poppins" w:hAnsi="Poppins" w:cs="Poppins"/>
                <w:highlight w:val="yellow"/>
              </w:rPr>
              <w:t>E = QV</w:t>
            </w:r>
            <w:r w:rsidRPr="00720C3A">
              <w:rPr>
                <w:rFonts w:ascii="Poppins" w:hAnsi="Poppins" w:cs="Poppins"/>
              </w:rPr>
              <w:br/>
              <w:t>Where,</w:t>
            </w:r>
          </w:p>
          <w:p w14:paraId="777C226F" w14:textId="77777777" w:rsidR="00720C3A" w:rsidRPr="00720C3A" w:rsidRDefault="00720C3A">
            <w:pPr>
              <w:pStyle w:val="NormalWeb"/>
              <w:spacing w:before="0" w:beforeAutospacing="0" w:after="150" w:afterAutospacing="0" w:line="360" w:lineRule="atLeast"/>
              <w:rPr>
                <w:rFonts w:ascii="Poppins" w:hAnsi="Poppins" w:cs="Poppins"/>
              </w:rPr>
            </w:pPr>
            <w:r w:rsidRPr="00720C3A">
              <w:rPr>
                <w:rFonts w:ascii="Poppins" w:hAnsi="Poppins" w:cs="Poppins"/>
              </w:rPr>
              <w:t>Q is charge</w:t>
            </w:r>
          </w:p>
          <w:p w14:paraId="7041FC84"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V is the potential difference</w:t>
            </w:r>
          </w:p>
        </w:tc>
      </w:tr>
      <w:tr w:rsidR="00720C3A" w:rsidRPr="00720C3A" w14:paraId="6EAFCB02" w14:textId="77777777" w:rsidTr="00720C3A">
        <w:trPr>
          <w:tblCellSpacing w:w="15" w:type="dxa"/>
        </w:trPr>
        <w:tc>
          <w:tcPr>
            <w:tcW w:w="0" w:type="auto"/>
            <w:vMerge w:val="restart"/>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F057CA1"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Examples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08AFA45"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Electrical charges moving through a wire or electricity.</w:t>
            </w:r>
          </w:p>
        </w:tc>
      </w:tr>
      <w:tr w:rsidR="00720C3A" w:rsidRPr="00720C3A" w14:paraId="2C737EF4"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90BF06E"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A139623"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Lightning.</w:t>
            </w:r>
          </w:p>
        </w:tc>
      </w:tr>
      <w:tr w:rsidR="00720C3A" w:rsidRPr="00720C3A" w14:paraId="32316C81"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5DA1FFE"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C0A4CCE"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Batteries.</w:t>
            </w:r>
          </w:p>
        </w:tc>
      </w:tr>
      <w:tr w:rsidR="00720C3A" w:rsidRPr="00720C3A" w14:paraId="48F41559"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D1C5978"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3A12ACF"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Static electricity.</w:t>
            </w:r>
          </w:p>
        </w:tc>
      </w:tr>
      <w:tr w:rsidR="00720C3A" w:rsidRPr="00720C3A" w14:paraId="2D7ED12A"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6E3E27A"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F7458C7"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Electric wheels generate electrical energy.</w:t>
            </w:r>
          </w:p>
        </w:tc>
      </w:tr>
      <w:tr w:rsidR="00720C3A" w:rsidRPr="00720C3A" w14:paraId="480F4A47"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52B104C"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01D1DDC"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Electricity stored in capacitors.</w:t>
            </w:r>
          </w:p>
        </w:tc>
      </w:tr>
      <w:tr w:rsidR="00720C3A" w:rsidRPr="00720C3A" w14:paraId="5A866CCC"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DA158F7"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01DEC70A"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Audio speakers.</w:t>
            </w:r>
          </w:p>
        </w:tc>
      </w:tr>
      <w:tr w:rsidR="00720C3A" w:rsidRPr="00720C3A" w14:paraId="77FDABAD"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208C7B8"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5E2C71E"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Doorbells.</w:t>
            </w:r>
          </w:p>
        </w:tc>
      </w:tr>
      <w:tr w:rsidR="00720C3A" w:rsidRPr="00720C3A" w14:paraId="79390B0F"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9B00D9F"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Uses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2077DAE" w14:textId="77777777" w:rsidR="00720C3A" w:rsidRPr="00720C3A" w:rsidRDefault="00720C3A">
            <w:pPr>
              <w:pStyle w:val="NormalWeb"/>
              <w:spacing w:before="0" w:beforeAutospacing="0" w:after="150" w:afterAutospacing="0" w:line="360" w:lineRule="atLeast"/>
              <w:rPr>
                <w:rFonts w:ascii="Poppins" w:hAnsi="Poppins" w:cs="Poppins"/>
              </w:rPr>
            </w:pPr>
            <w:r w:rsidRPr="00720C3A">
              <w:rPr>
                <w:rFonts w:ascii="Poppins" w:hAnsi="Poppins" w:cs="Poppins"/>
              </w:rPr>
              <w:t>Lighting, cooling, heating.</w:t>
            </w:r>
          </w:p>
          <w:p w14:paraId="046D4BCA" w14:textId="77777777" w:rsidR="00720C3A" w:rsidRPr="00720C3A" w:rsidRDefault="00720C3A">
            <w:pPr>
              <w:pStyle w:val="NormalWeb"/>
              <w:spacing w:before="0" w:beforeAutospacing="0" w:after="150" w:afterAutospacing="0" w:line="360" w:lineRule="atLeast"/>
              <w:rPr>
                <w:rFonts w:ascii="Poppins" w:hAnsi="Poppins" w:cs="Poppins"/>
              </w:rPr>
            </w:pPr>
            <w:r w:rsidRPr="00720C3A">
              <w:rPr>
                <w:rFonts w:ascii="Poppins" w:hAnsi="Poppins" w:cs="Poppins"/>
              </w:rPr>
              <w:t>Operating appliances, electronics, computers, machinery.</w:t>
            </w:r>
          </w:p>
          <w:p w14:paraId="7001341C"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Public transportation systems.</w:t>
            </w:r>
          </w:p>
        </w:tc>
      </w:tr>
      <w:tr w:rsidR="00720C3A" w:rsidRPr="00720C3A" w14:paraId="4CE53CBA" w14:textId="77777777" w:rsidTr="00720C3A">
        <w:trPr>
          <w:tblCellSpacing w:w="15" w:type="dxa"/>
        </w:trPr>
        <w:tc>
          <w:tcPr>
            <w:tcW w:w="0" w:type="auto"/>
            <w:vMerge w:val="restart"/>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C6A2614"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Facts</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2F4388D6"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Electricity travels at the speed of light that is more than 186,000 miles per second.</w:t>
            </w:r>
          </w:p>
        </w:tc>
      </w:tr>
      <w:tr w:rsidR="00720C3A" w:rsidRPr="00720C3A" w14:paraId="71D7B7AA"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1579440"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7DF0535"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A spark of static electricity can measure up to 3,000 volts.</w:t>
            </w:r>
          </w:p>
        </w:tc>
      </w:tr>
      <w:tr w:rsidR="00720C3A" w:rsidRPr="00720C3A" w14:paraId="06D71282" w14:textId="77777777" w:rsidTr="00720C3A">
        <w:trPr>
          <w:tblCellSpacing w:w="15" w:type="dxa"/>
        </w:trPr>
        <w:tc>
          <w:tcPr>
            <w:tcW w:w="0" w:type="auto"/>
            <w:vMerge/>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BADE6CC" w14:textId="77777777" w:rsidR="00720C3A" w:rsidRPr="00720C3A" w:rsidRDefault="00720C3A">
            <w:pPr>
              <w:spacing w:line="270" w:lineRule="atLeast"/>
              <w:rPr>
                <w:rFonts w:ascii="Poppins" w:hAnsi="Poppins" w:cs="Poppins"/>
                <w:sz w:val="24"/>
                <w:szCs w:val="24"/>
              </w:rPr>
            </w:pP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97C0BA1"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A bolt of lightning can measure up to 3,000,000 volts and it lasts less than one second.</w:t>
            </w:r>
          </w:p>
        </w:tc>
      </w:tr>
    </w:tbl>
    <w:p w14:paraId="03EDB1BD" w14:textId="77777777" w:rsidR="00720C3A" w:rsidRPr="00720C3A" w:rsidRDefault="00720C3A" w:rsidP="00720C3A">
      <w:pPr>
        <w:pStyle w:val="Heading2"/>
        <w:spacing w:before="300" w:after="150" w:line="480" w:lineRule="atLeast"/>
        <w:rPr>
          <w:rFonts w:ascii="Poppins" w:hAnsi="Poppins" w:cs="Poppins"/>
          <w:color w:val="444444"/>
        </w:rPr>
      </w:pPr>
      <w:r w:rsidRPr="00720C3A">
        <w:rPr>
          <w:rFonts w:ascii="Poppins" w:hAnsi="Poppins" w:cs="Poppins"/>
          <w:color w:val="800080"/>
        </w:rPr>
        <w:t>What Is Electric Power?</w:t>
      </w:r>
    </w:p>
    <w:p w14:paraId="50C84F17"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Style w:val="Strong"/>
          <w:rFonts w:ascii="Poppins" w:hAnsi="Poppins" w:cs="Poppins"/>
        </w:rPr>
        <w:t>Electric power Definition</w:t>
      </w:r>
      <w:r w:rsidRPr="00720C3A">
        <w:rPr>
          <w:rFonts w:ascii="Poppins" w:hAnsi="Poppins" w:cs="Poppins"/>
        </w:rPr>
        <w:t> – It is the rate at which work is done or energy is transformed in an </w:t>
      </w:r>
      <w:hyperlink r:id="rId392" w:history="1">
        <w:r w:rsidRPr="00720C3A">
          <w:rPr>
            <w:rStyle w:val="Hyperlink"/>
            <w:rFonts w:ascii="Poppins" w:hAnsi="Poppins" w:cs="Poppins"/>
            <w:color w:val="8C69FF"/>
          </w:rPr>
          <w:t>electrical circuit</w:t>
        </w:r>
      </w:hyperlink>
      <w:r w:rsidRPr="00720C3A">
        <w:rPr>
          <w:rFonts w:ascii="Poppins" w:hAnsi="Poppins" w:cs="Poppins"/>
        </w:rPr>
        <w:t>. Simply put, it is a measure of how much energy is used in a span of time.</w:t>
      </w:r>
    </w:p>
    <w:p w14:paraId="2F8EFE5F"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 xml:space="preserve">In physics, the </w:t>
      </w:r>
      <w:r w:rsidRPr="008E7BBD">
        <w:rPr>
          <w:rFonts w:ascii="Poppins" w:hAnsi="Poppins" w:cs="Poppins"/>
          <w:highlight w:val="yellow"/>
        </w:rPr>
        <w:t>rate of transfer of electrical energy by an electrical circuit per unit time is called electrical pow</w:t>
      </w:r>
      <w:r w:rsidRPr="00720C3A">
        <w:rPr>
          <w:rFonts w:ascii="Poppins" w:hAnsi="Poppins" w:cs="Poppins"/>
        </w:rPr>
        <w:t>er. Here electrical energy can be either kinetic energy or potential energy. In most of the cases, potential energy is considered, which is the energy stored due to the relative positions of charged particles or electric fields. Electrical power is denoted by P and measured using Watt.</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3289"/>
        <w:gridCol w:w="6761"/>
      </w:tblGrid>
      <w:tr w:rsidR="00720C3A" w:rsidRPr="00720C3A" w14:paraId="0545D55A"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1BC15443"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Symbol</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2CA4855" w14:textId="77777777" w:rsidR="00720C3A" w:rsidRPr="008E7BBD" w:rsidRDefault="00720C3A">
            <w:pPr>
              <w:pStyle w:val="NormalWeb"/>
              <w:spacing w:before="0" w:beforeAutospacing="0" w:after="0" w:afterAutospacing="0" w:line="360" w:lineRule="atLeast"/>
              <w:rPr>
                <w:rFonts w:ascii="Poppins" w:hAnsi="Poppins" w:cs="Poppins"/>
                <w:highlight w:val="yellow"/>
              </w:rPr>
            </w:pPr>
            <w:r w:rsidRPr="008E7BBD">
              <w:rPr>
                <w:rFonts w:ascii="Poppins" w:hAnsi="Poppins" w:cs="Poppins"/>
                <w:highlight w:val="yellow"/>
              </w:rPr>
              <w:t>P</w:t>
            </w:r>
          </w:p>
        </w:tc>
      </w:tr>
      <w:tr w:rsidR="00720C3A" w:rsidRPr="00720C3A" w14:paraId="2338526E"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3168375"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SI Unit</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1BE0E52" w14:textId="77777777" w:rsidR="00720C3A" w:rsidRPr="008E7BBD" w:rsidRDefault="00720C3A">
            <w:pPr>
              <w:pStyle w:val="NormalWeb"/>
              <w:spacing w:before="0" w:beforeAutospacing="0" w:after="0" w:afterAutospacing="0" w:line="360" w:lineRule="atLeast"/>
              <w:rPr>
                <w:rFonts w:ascii="Poppins" w:hAnsi="Poppins" w:cs="Poppins"/>
                <w:highlight w:val="yellow"/>
              </w:rPr>
            </w:pPr>
            <w:r w:rsidRPr="008E7BBD">
              <w:rPr>
                <w:rFonts w:ascii="Poppins" w:hAnsi="Poppins" w:cs="Poppins"/>
                <w:highlight w:val="yellow"/>
              </w:rPr>
              <w:t>Watt, joule per second</w:t>
            </w:r>
          </w:p>
        </w:tc>
      </w:tr>
      <w:tr w:rsidR="00720C3A" w:rsidRPr="00720C3A" w14:paraId="1F37AAA5"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2BF1C81"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Scalar or Vector</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8B552D6"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Scalar Quantity</w:t>
            </w:r>
          </w:p>
        </w:tc>
      </w:tr>
      <w:tr w:rsidR="00720C3A" w:rsidRPr="00720C3A" w14:paraId="38ED1107" w14:textId="77777777" w:rsidTr="00720C3A">
        <w:trPr>
          <w:tblCellSpacing w:w="15" w:type="dxa"/>
        </w:trPr>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359A39AF"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Style w:val="Strong"/>
                <w:rFonts w:ascii="Poppins" w:hAnsi="Poppins" w:cs="Poppins"/>
              </w:rPr>
              <w:t>Formula</w:t>
            </w:r>
          </w:p>
        </w:tc>
        <w:tc>
          <w:tcPr>
            <w:tcW w:w="0" w:type="auto"/>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78A3BBD2" w14:textId="77777777" w:rsidR="00720C3A" w:rsidRPr="00720C3A" w:rsidRDefault="00720C3A">
            <w:pPr>
              <w:pStyle w:val="NormalWeb"/>
              <w:spacing w:before="0" w:beforeAutospacing="0" w:after="150" w:afterAutospacing="0" w:line="360" w:lineRule="atLeast"/>
              <w:rPr>
                <w:rFonts w:ascii="Poppins" w:hAnsi="Poppins" w:cs="Poppins"/>
              </w:rPr>
            </w:pPr>
            <w:r w:rsidRPr="008E7BBD">
              <w:rPr>
                <w:rFonts w:ascii="Poppins" w:hAnsi="Poppins" w:cs="Poppins"/>
                <w:highlight w:val="yellow"/>
              </w:rPr>
              <w:t>P=VI</w:t>
            </w:r>
          </w:p>
          <w:p w14:paraId="3C6971E8" w14:textId="77777777" w:rsidR="00720C3A" w:rsidRPr="00720C3A" w:rsidRDefault="00720C3A">
            <w:pPr>
              <w:pStyle w:val="NormalWeb"/>
              <w:spacing w:before="0" w:beforeAutospacing="0" w:after="150" w:afterAutospacing="0" w:line="360" w:lineRule="atLeast"/>
              <w:rPr>
                <w:rFonts w:ascii="Poppins" w:hAnsi="Poppins" w:cs="Poppins"/>
              </w:rPr>
            </w:pPr>
            <w:r w:rsidRPr="00720C3A">
              <w:rPr>
                <w:rFonts w:ascii="Poppins" w:hAnsi="Poppins" w:cs="Poppins"/>
              </w:rPr>
              <w:t>Where,</w:t>
            </w:r>
          </w:p>
          <w:p w14:paraId="3443AC9F" w14:textId="77777777" w:rsidR="00720C3A" w:rsidRPr="00720C3A" w:rsidRDefault="00720C3A">
            <w:pPr>
              <w:pStyle w:val="NormalWeb"/>
              <w:spacing w:before="0" w:beforeAutospacing="0" w:after="150" w:afterAutospacing="0" w:line="360" w:lineRule="atLeast"/>
              <w:rPr>
                <w:rFonts w:ascii="Poppins" w:hAnsi="Poppins" w:cs="Poppins"/>
              </w:rPr>
            </w:pPr>
            <w:r w:rsidRPr="00720C3A">
              <w:rPr>
                <w:rFonts w:ascii="Poppins" w:hAnsi="Poppins" w:cs="Poppins"/>
              </w:rPr>
              <w:t>V is the potential difference (volts)</w:t>
            </w:r>
          </w:p>
          <w:p w14:paraId="23421359" w14:textId="77777777" w:rsidR="00720C3A" w:rsidRPr="00720C3A" w:rsidRDefault="00720C3A">
            <w:pPr>
              <w:pStyle w:val="NormalWeb"/>
              <w:spacing w:before="0" w:beforeAutospacing="0" w:after="0" w:afterAutospacing="0" w:line="360" w:lineRule="atLeast"/>
              <w:rPr>
                <w:rFonts w:ascii="Poppins" w:hAnsi="Poppins" w:cs="Poppins"/>
              </w:rPr>
            </w:pPr>
            <w:r w:rsidRPr="00720C3A">
              <w:rPr>
                <w:rFonts w:ascii="Poppins" w:hAnsi="Poppins" w:cs="Poppins"/>
              </w:rPr>
              <w:t>I is the electric current</w:t>
            </w:r>
          </w:p>
        </w:tc>
      </w:tr>
    </w:tbl>
    <w:p w14:paraId="79B30F42"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We talked about the energy that is dissipated due to the heating up of the conductor. The energy dissipated in time interval ∆t is given by</w:t>
      </w:r>
    </w:p>
    <w:p w14:paraId="655D4F62"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Style w:val="Strong"/>
          <w:rFonts w:ascii="Poppins" w:hAnsi="Poppins" w:cs="Poppins"/>
        </w:rPr>
        <w:t>∆W = I V∆t</w:t>
      </w:r>
    </w:p>
    <w:p w14:paraId="47BB5EE8"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 xml:space="preserve">And the energy dissipated per unit time is actually the power dissipated, which is given by </w:t>
      </w:r>
      <w:r w:rsidRPr="008E7BBD">
        <w:rPr>
          <w:rFonts w:ascii="Poppins" w:hAnsi="Poppins" w:cs="Poppins"/>
          <w:highlight w:val="yellow"/>
        </w:rPr>
        <w:t>P = ∆W/∆</w:t>
      </w:r>
      <w:r w:rsidRPr="00720C3A">
        <w:rPr>
          <w:rFonts w:ascii="Poppins" w:hAnsi="Poppins" w:cs="Poppins"/>
        </w:rPr>
        <w:t>t. But we know the formula for power is given by P = I V</w:t>
      </w:r>
    </w:p>
    <w:p w14:paraId="7A34D13B"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Hence, according to </w:t>
      </w:r>
      <w:hyperlink r:id="rId393" w:history="1">
        <w:r w:rsidRPr="00720C3A">
          <w:rPr>
            <w:rStyle w:val="Hyperlink"/>
            <w:rFonts w:ascii="Poppins" w:hAnsi="Poppins" w:cs="Poppins"/>
            <w:color w:val="8C69FF"/>
          </w:rPr>
          <w:t>Ohm’s law</w:t>
        </w:r>
      </w:hyperlink>
      <w:r w:rsidRPr="00720C3A">
        <w:rPr>
          <w:rFonts w:ascii="Poppins" w:hAnsi="Poppins" w:cs="Poppins"/>
        </w:rPr>
        <w:t>, V = IR. Substituting we have,</w:t>
      </w:r>
    </w:p>
    <w:p w14:paraId="574BB44D"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Style w:val="Strong"/>
          <w:rFonts w:ascii="Poppins" w:hAnsi="Poppins" w:cs="Poppins"/>
        </w:rPr>
        <w:t>P = I</w:t>
      </w:r>
      <w:r w:rsidRPr="00720C3A">
        <w:rPr>
          <w:rStyle w:val="Strong"/>
          <w:rFonts w:ascii="Poppins" w:hAnsi="Poppins" w:cs="Poppins"/>
          <w:sz w:val="18"/>
          <w:szCs w:val="18"/>
          <w:vertAlign w:val="superscript"/>
        </w:rPr>
        <w:t>2</w:t>
      </w:r>
      <w:r w:rsidRPr="00720C3A">
        <w:rPr>
          <w:rStyle w:val="Strong"/>
          <w:rFonts w:ascii="Poppins" w:hAnsi="Poppins" w:cs="Poppins"/>
        </w:rPr>
        <w:t>R</w:t>
      </w:r>
    </w:p>
    <w:p w14:paraId="0E50CF28"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Fonts w:ascii="Poppins" w:hAnsi="Poppins" w:cs="Poppins"/>
        </w:rPr>
        <w:t>Or</w:t>
      </w:r>
    </w:p>
    <w:p w14:paraId="4D27FB8F" w14:textId="77777777" w:rsidR="00720C3A" w:rsidRPr="00720C3A" w:rsidRDefault="00720C3A" w:rsidP="00720C3A">
      <w:pPr>
        <w:pStyle w:val="NormalWeb"/>
        <w:spacing w:before="0" w:beforeAutospacing="0" w:after="150" w:afterAutospacing="0" w:line="360" w:lineRule="atLeast"/>
        <w:rPr>
          <w:rFonts w:ascii="Poppins" w:hAnsi="Poppins" w:cs="Poppins"/>
        </w:rPr>
      </w:pPr>
      <w:r w:rsidRPr="00720C3A">
        <w:rPr>
          <w:rStyle w:val="Strong"/>
          <w:rFonts w:ascii="Poppins" w:hAnsi="Poppins" w:cs="Poppins"/>
        </w:rPr>
        <w:t>P = V</w:t>
      </w:r>
      <w:r w:rsidRPr="00720C3A">
        <w:rPr>
          <w:rStyle w:val="Strong"/>
          <w:rFonts w:ascii="Poppins" w:hAnsi="Poppins" w:cs="Poppins"/>
          <w:sz w:val="18"/>
          <w:szCs w:val="18"/>
          <w:vertAlign w:val="superscript"/>
        </w:rPr>
        <w:t>2</w:t>
      </w:r>
      <w:r w:rsidRPr="00720C3A">
        <w:rPr>
          <w:rStyle w:val="Strong"/>
          <w:rFonts w:ascii="Poppins" w:hAnsi="Poppins" w:cs="Poppins"/>
        </w:rPr>
        <w:t>/R</w:t>
      </w:r>
    </w:p>
    <w:p w14:paraId="11EA8879" w14:textId="61DE6F5B" w:rsidR="00720C3A" w:rsidRDefault="00720C3A" w:rsidP="00720C3A">
      <w:pPr>
        <w:pStyle w:val="NormalWeb"/>
        <w:spacing w:before="0" w:beforeAutospacing="0" w:after="150" w:afterAutospacing="0" w:line="360" w:lineRule="atLeast"/>
      </w:pPr>
      <w:r w:rsidRPr="00720C3A">
        <w:rPr>
          <w:rFonts w:ascii="Poppins" w:hAnsi="Poppins" w:cs="Poppins"/>
        </w:rPr>
        <w:t>It is this power which is responsi</w:t>
      </w:r>
      <w:r>
        <w:t>ble for heating up the coil of a bulb, which gives out heat and light.</w:t>
      </w:r>
    </w:p>
    <w:p w14:paraId="2D62D764" w14:textId="43EDEF4B" w:rsidR="008E7BBD" w:rsidRDefault="008E7BBD" w:rsidP="00720C3A">
      <w:pPr>
        <w:pStyle w:val="NormalWeb"/>
        <w:spacing w:before="0" w:beforeAutospacing="0" w:after="150" w:afterAutospacing="0" w:line="360" w:lineRule="atLeast"/>
      </w:pPr>
    </w:p>
    <w:p w14:paraId="1A01F387" w14:textId="57E84F5E" w:rsidR="008E7BBD" w:rsidRDefault="008E7BBD" w:rsidP="00720C3A">
      <w:pPr>
        <w:pStyle w:val="NormalWeb"/>
        <w:spacing w:before="0" w:beforeAutospacing="0" w:after="150" w:afterAutospacing="0" w:line="360" w:lineRule="atLeast"/>
      </w:pPr>
    </w:p>
    <w:p w14:paraId="0639B460" w14:textId="6EC97793" w:rsidR="008E7BBD" w:rsidRDefault="008E7BBD" w:rsidP="00720C3A">
      <w:pPr>
        <w:pStyle w:val="NormalWeb"/>
        <w:spacing w:before="0" w:beforeAutospacing="0" w:after="150" w:afterAutospacing="0" w:line="360" w:lineRule="atLeast"/>
      </w:pPr>
    </w:p>
    <w:p w14:paraId="41FD4527" w14:textId="73381837" w:rsidR="008E7BBD" w:rsidRPr="00305392" w:rsidRDefault="00305392" w:rsidP="00305392">
      <w:pPr>
        <w:pStyle w:val="Heading1"/>
        <w:rPr>
          <w:sz w:val="56"/>
          <w:szCs w:val="56"/>
        </w:rPr>
      </w:pPr>
      <w:r>
        <w:rPr>
          <w:sz w:val="56"/>
          <w:szCs w:val="56"/>
        </w:rPr>
        <w:t>ELECTRICAL RESISTIVITY AND CONDUCTIVITY</w:t>
      </w:r>
    </w:p>
    <w:p w14:paraId="15E7D442" w14:textId="77777777" w:rsidR="008E7BBD" w:rsidRDefault="008E7BBD" w:rsidP="008E7BBD">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We know there are three types of materials; conductors, semiconductors and insulators. Conductors are materials that can pass electricity through them. In this article, before we learn about electrical resistivity, let us know what is meant by electrical conductivity and its units. </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8E7BBD" w14:paraId="7CE88EE5" w14:textId="77777777" w:rsidTr="008E7BBD">
        <w:trPr>
          <w:tblCellSpacing w:w="15" w:type="dxa"/>
        </w:trPr>
        <w:tc>
          <w:tcPr>
            <w:tcW w:w="0" w:type="auto"/>
            <w:tcBorders>
              <w:bottom w:val="single" w:sz="6" w:space="0" w:color="444444"/>
            </w:tcBorders>
            <w:shd w:val="clear" w:color="auto" w:fill="F1EDFF"/>
            <w:vAlign w:val="center"/>
            <w:hideMark/>
          </w:tcPr>
          <w:p w14:paraId="79C6B5AD" w14:textId="77777777" w:rsidR="008E7BBD" w:rsidRDefault="008E7BBD">
            <w:pPr>
              <w:spacing w:after="330" w:line="300" w:lineRule="atLeast"/>
              <w:rPr>
                <w:rFonts w:ascii="Poppins" w:hAnsi="Poppins" w:cs="Poppins"/>
                <w:color w:val="444444"/>
                <w:sz w:val="21"/>
                <w:szCs w:val="21"/>
              </w:rPr>
            </w:pPr>
            <w:r>
              <w:rPr>
                <w:rFonts w:ascii="Poppins" w:hAnsi="Poppins" w:cs="Poppins"/>
                <w:b/>
                <w:bCs/>
                <w:color w:val="444444"/>
                <w:sz w:val="21"/>
                <w:szCs w:val="21"/>
                <w:u w:val="single"/>
              </w:rPr>
              <w:t>Table of Contents</w:t>
            </w:r>
          </w:p>
          <w:p w14:paraId="5734958C" w14:textId="77777777" w:rsidR="008E7BBD" w:rsidRDefault="008E7BBD" w:rsidP="00305392">
            <w:pPr>
              <w:numPr>
                <w:ilvl w:val="0"/>
                <w:numId w:val="127"/>
              </w:numPr>
              <w:spacing w:before="100" w:beforeAutospacing="1" w:after="75" w:line="300" w:lineRule="atLeast"/>
              <w:rPr>
                <w:rFonts w:ascii="Poppins" w:hAnsi="Poppins" w:cs="Poppins"/>
                <w:color w:val="444444"/>
                <w:sz w:val="21"/>
                <w:szCs w:val="21"/>
              </w:rPr>
            </w:pPr>
            <w:hyperlink r:id="rId394" w:anchor="what-is-electrical-resistivity" w:history="1">
              <w:r>
                <w:rPr>
                  <w:rStyle w:val="Hyperlink"/>
                  <w:rFonts w:ascii="Poppins" w:hAnsi="Poppins" w:cs="Poppins"/>
                  <w:color w:val="8C69FF"/>
                  <w:sz w:val="21"/>
                  <w:szCs w:val="21"/>
                </w:rPr>
                <w:t>What Is Electrical Resistivity?</w:t>
              </w:r>
            </w:hyperlink>
          </w:p>
          <w:p w14:paraId="175A04B0" w14:textId="77777777" w:rsidR="008E7BBD" w:rsidRDefault="008E7BBD" w:rsidP="00305392">
            <w:pPr>
              <w:numPr>
                <w:ilvl w:val="0"/>
                <w:numId w:val="127"/>
              </w:numPr>
              <w:spacing w:before="100" w:beforeAutospacing="1" w:after="75" w:line="300" w:lineRule="atLeast"/>
              <w:rPr>
                <w:rFonts w:ascii="Poppins" w:hAnsi="Poppins" w:cs="Poppins"/>
                <w:color w:val="444444"/>
                <w:sz w:val="21"/>
                <w:szCs w:val="21"/>
              </w:rPr>
            </w:pPr>
            <w:hyperlink r:id="rId395" w:anchor="the-resistivity-of-different-materials" w:history="1">
              <w:r>
                <w:rPr>
                  <w:rStyle w:val="Hyperlink"/>
                  <w:rFonts w:ascii="Poppins" w:hAnsi="Poppins" w:cs="Poppins"/>
                  <w:color w:val="8C69FF"/>
                  <w:sz w:val="21"/>
                  <w:szCs w:val="21"/>
                </w:rPr>
                <w:t>The Resistivity of Different Materials</w:t>
              </w:r>
            </w:hyperlink>
          </w:p>
          <w:p w14:paraId="73728BD5" w14:textId="77777777" w:rsidR="008E7BBD" w:rsidRDefault="008E7BBD" w:rsidP="00305392">
            <w:pPr>
              <w:numPr>
                <w:ilvl w:val="0"/>
                <w:numId w:val="127"/>
              </w:numPr>
              <w:spacing w:before="100" w:beforeAutospacing="1" w:after="75" w:line="300" w:lineRule="atLeast"/>
              <w:rPr>
                <w:rFonts w:ascii="Poppins" w:hAnsi="Poppins" w:cs="Poppins"/>
                <w:color w:val="444444"/>
                <w:sz w:val="21"/>
                <w:szCs w:val="21"/>
              </w:rPr>
            </w:pPr>
            <w:hyperlink r:id="rId396" w:anchor="resistivity-formula" w:history="1">
              <w:r>
                <w:rPr>
                  <w:rStyle w:val="Hyperlink"/>
                  <w:rFonts w:ascii="Poppins" w:hAnsi="Poppins" w:cs="Poppins"/>
                  <w:color w:val="8C69FF"/>
                  <w:sz w:val="21"/>
                  <w:szCs w:val="21"/>
                </w:rPr>
                <w:t>Resistivity Formula</w:t>
              </w:r>
            </w:hyperlink>
          </w:p>
          <w:p w14:paraId="0C6B578E" w14:textId="77777777" w:rsidR="008E7BBD" w:rsidRDefault="008E7BBD" w:rsidP="00305392">
            <w:pPr>
              <w:numPr>
                <w:ilvl w:val="0"/>
                <w:numId w:val="127"/>
              </w:numPr>
              <w:spacing w:before="100" w:beforeAutospacing="1" w:after="75" w:line="300" w:lineRule="atLeast"/>
              <w:rPr>
                <w:rFonts w:ascii="Poppins" w:hAnsi="Poppins" w:cs="Poppins"/>
                <w:color w:val="444444"/>
                <w:sz w:val="21"/>
                <w:szCs w:val="21"/>
              </w:rPr>
            </w:pPr>
            <w:hyperlink r:id="rId397" w:anchor="resistivity-unit" w:history="1">
              <w:r>
                <w:rPr>
                  <w:rStyle w:val="Hyperlink"/>
                  <w:rFonts w:ascii="Poppins" w:hAnsi="Poppins" w:cs="Poppins"/>
                  <w:color w:val="8C69FF"/>
                  <w:sz w:val="21"/>
                  <w:szCs w:val="21"/>
                </w:rPr>
                <w:t>Resistivity Unit</w:t>
              </w:r>
            </w:hyperlink>
          </w:p>
          <w:p w14:paraId="0D0A88BA" w14:textId="77777777" w:rsidR="008E7BBD" w:rsidRDefault="008E7BBD" w:rsidP="00305392">
            <w:pPr>
              <w:numPr>
                <w:ilvl w:val="0"/>
                <w:numId w:val="127"/>
              </w:numPr>
              <w:spacing w:before="100" w:beforeAutospacing="1" w:after="75" w:line="300" w:lineRule="atLeast"/>
              <w:rPr>
                <w:rFonts w:ascii="Poppins" w:hAnsi="Poppins" w:cs="Poppins"/>
                <w:color w:val="444444"/>
                <w:sz w:val="21"/>
                <w:szCs w:val="21"/>
              </w:rPr>
            </w:pPr>
            <w:hyperlink r:id="rId398" w:anchor="resistor-colour-coding" w:history="1">
              <w:r>
                <w:rPr>
                  <w:rStyle w:val="Hyperlink"/>
                  <w:rFonts w:ascii="Poppins" w:hAnsi="Poppins" w:cs="Poppins"/>
                  <w:color w:val="8C69FF"/>
                  <w:sz w:val="21"/>
                  <w:szCs w:val="21"/>
                </w:rPr>
                <w:t>Resistor Colour-Coding</w:t>
              </w:r>
            </w:hyperlink>
          </w:p>
          <w:p w14:paraId="682C0C81" w14:textId="77777777" w:rsidR="008E7BBD" w:rsidRDefault="008E7BBD" w:rsidP="00305392">
            <w:pPr>
              <w:numPr>
                <w:ilvl w:val="0"/>
                <w:numId w:val="127"/>
              </w:numPr>
              <w:spacing w:before="100" w:beforeAutospacing="1" w:after="75" w:line="300" w:lineRule="atLeast"/>
              <w:rPr>
                <w:rFonts w:ascii="Poppins" w:hAnsi="Poppins" w:cs="Poppins"/>
                <w:color w:val="444444"/>
                <w:sz w:val="21"/>
                <w:szCs w:val="21"/>
              </w:rPr>
            </w:pPr>
            <w:hyperlink r:id="rId399" w:anchor="faq" w:history="1">
              <w:r>
                <w:rPr>
                  <w:rStyle w:val="Hyperlink"/>
                  <w:rFonts w:ascii="Poppins" w:hAnsi="Poppins" w:cs="Poppins"/>
                  <w:color w:val="8C69FF"/>
                  <w:sz w:val="21"/>
                  <w:szCs w:val="21"/>
                </w:rPr>
                <w:t>Frequently Asked Questions – FAQs</w:t>
              </w:r>
            </w:hyperlink>
          </w:p>
        </w:tc>
      </w:tr>
    </w:tbl>
    <w:p w14:paraId="00BEE5D3" w14:textId="77777777" w:rsidR="008E7BBD" w:rsidRDefault="008E7BBD" w:rsidP="008E7BBD">
      <w:pPr>
        <w:pStyle w:val="NormalWeb"/>
        <w:shd w:val="clear" w:color="auto" w:fill="FFFFFF"/>
        <w:spacing w:before="0" w:beforeAutospacing="0" w:after="240" w:afterAutospacing="0" w:line="360" w:lineRule="atLeast"/>
        <w:rPr>
          <w:rFonts w:ascii="Poppins" w:hAnsi="Poppins" w:cs="Poppins"/>
          <w:color w:val="444444"/>
        </w:rPr>
      </w:pPr>
      <w:r w:rsidRPr="00BC24A2">
        <w:rPr>
          <w:rFonts w:ascii="Poppins" w:hAnsi="Poppins" w:cs="Poppins"/>
          <w:color w:val="444444"/>
          <w:highlight w:val="yellow"/>
        </w:rPr>
        <w:t>Electrical Conductivity is an intrinsic property of a material which is defined as the measure of the amount of electrical current a material can carry</w:t>
      </w:r>
      <w:r>
        <w:rPr>
          <w:rFonts w:ascii="Poppins" w:hAnsi="Poppins" w:cs="Poppins"/>
          <w:color w:val="444444"/>
        </w:rPr>
        <w:t xml:space="preserve">. Electrical conductivity </w:t>
      </w:r>
      <w:r w:rsidRPr="00BC24A2">
        <w:rPr>
          <w:rFonts w:ascii="Poppins" w:hAnsi="Poppins" w:cs="Poppins"/>
          <w:color w:val="444444"/>
          <w:highlight w:val="yellow"/>
        </w:rPr>
        <w:t>is also known as specific conductance</w:t>
      </w:r>
      <w:r>
        <w:rPr>
          <w:rFonts w:ascii="Poppins" w:hAnsi="Poppins" w:cs="Poppins"/>
          <w:color w:val="444444"/>
        </w:rPr>
        <w:t xml:space="preserve">, and the </w:t>
      </w:r>
      <w:r w:rsidRPr="00BC24A2">
        <w:rPr>
          <w:rFonts w:ascii="Poppins" w:hAnsi="Poppins" w:cs="Poppins"/>
          <w:color w:val="444444"/>
          <w:highlight w:val="yellow"/>
        </w:rPr>
        <w:t>SI unit is Siemens per meter (S/m).</w:t>
      </w:r>
      <w:r>
        <w:rPr>
          <w:rFonts w:ascii="Poppins" w:hAnsi="Poppins" w:cs="Poppins"/>
          <w:color w:val="444444"/>
        </w:rPr>
        <w:t xml:space="preserve"> It is also defined as </w:t>
      </w:r>
      <w:r w:rsidRPr="00BC24A2">
        <w:rPr>
          <w:rFonts w:ascii="Poppins" w:hAnsi="Poppins" w:cs="Poppins"/>
          <w:color w:val="444444"/>
          <w:highlight w:val="yellow"/>
        </w:rPr>
        <w:t>the ratio of the current density to the electric field strength</w:t>
      </w:r>
      <w:r>
        <w:rPr>
          <w:rFonts w:ascii="Poppins" w:hAnsi="Poppins" w:cs="Poppins"/>
          <w:color w:val="444444"/>
        </w:rPr>
        <w:t xml:space="preserve">.  It is represented by the Greek letter </w:t>
      </w:r>
      <w:r>
        <w:rPr>
          <w:rFonts w:ascii="Cambria" w:hAnsi="Cambria" w:cs="Cambria"/>
          <w:color w:val="444444"/>
        </w:rPr>
        <w:t>σ</w:t>
      </w:r>
      <w:r>
        <w:rPr>
          <w:rFonts w:ascii="Poppins" w:hAnsi="Poppins" w:cs="Poppins"/>
          <w:color w:val="444444"/>
        </w:rPr>
        <w:t>.</w:t>
      </w:r>
    </w:p>
    <w:p w14:paraId="3683823B" w14:textId="77777777" w:rsidR="008E7BBD" w:rsidRDefault="008E7BBD" w:rsidP="008E7BBD">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What Is Electrical Resistivity?</w:t>
      </w:r>
    </w:p>
    <w:p w14:paraId="6E27DC36" w14:textId="77777777" w:rsidR="008E7BBD" w:rsidRDefault="008E7BBD" w:rsidP="008E7BBD">
      <w:pPr>
        <w:pStyle w:val="NormalWeb"/>
        <w:shd w:val="clear" w:color="auto" w:fill="FFFFFF"/>
        <w:spacing w:before="0" w:beforeAutospacing="0" w:after="150" w:afterAutospacing="0" w:line="360" w:lineRule="atLeast"/>
        <w:rPr>
          <w:rFonts w:ascii="Poppins" w:hAnsi="Poppins" w:cs="Poppins"/>
          <w:color w:val="444444"/>
        </w:rPr>
      </w:pPr>
      <w:r w:rsidRPr="00BC24A2">
        <w:rPr>
          <w:rFonts w:ascii="Poppins" w:hAnsi="Poppins" w:cs="Poppins"/>
          <w:color w:val="444444"/>
          <w:highlight w:val="yellow"/>
        </w:rPr>
        <w:t>Electrical resistivity is the reciprocal of electrical conductivity</w:t>
      </w:r>
      <w:r>
        <w:rPr>
          <w:rFonts w:ascii="Poppins" w:hAnsi="Poppins" w:cs="Poppins"/>
          <w:color w:val="444444"/>
        </w:rPr>
        <w:t xml:space="preserve">. </w:t>
      </w:r>
      <w:r w:rsidRPr="00BC24A2">
        <w:rPr>
          <w:rFonts w:ascii="Poppins" w:hAnsi="Poppins" w:cs="Poppins"/>
          <w:color w:val="444444"/>
          <w:highlight w:val="yellow"/>
        </w:rPr>
        <w:t>It is the measure of the ability of a material to oppose the flow of current</w:t>
      </w:r>
      <w:r>
        <w:rPr>
          <w:rFonts w:ascii="Poppins" w:hAnsi="Poppins" w:cs="Poppins"/>
          <w:color w:val="444444"/>
        </w:rPr>
        <w:t>.</w:t>
      </w:r>
    </w:p>
    <w:p w14:paraId="0A37F390" w14:textId="77777777" w:rsidR="008E7BBD" w:rsidRDefault="008E7BBD" w:rsidP="00305392">
      <w:pPr>
        <w:numPr>
          <w:ilvl w:val="0"/>
          <w:numId w:val="12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Metals are good conductors of electricity. Hence, they have low resistivity.</w:t>
      </w:r>
    </w:p>
    <w:p w14:paraId="1F879D2D" w14:textId="77777777" w:rsidR="008E7BBD" w:rsidRDefault="008E7BBD" w:rsidP="00305392">
      <w:pPr>
        <w:numPr>
          <w:ilvl w:val="0"/>
          <w:numId w:val="12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insulators like rubber, glass, graphite, plastics, etc. have very high resistivity when compared to the metallic conductors.</w:t>
      </w:r>
    </w:p>
    <w:p w14:paraId="30A5943A" w14:textId="77777777" w:rsidR="008E7BBD" w:rsidRDefault="008E7BBD" w:rsidP="00305392">
      <w:pPr>
        <w:numPr>
          <w:ilvl w:val="0"/>
          <w:numId w:val="128"/>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third type is the semiconductor which comes in between the conductors and insulators. Their resistivity decreases with the increase in temperature and is also affected by the presence of impurities in them.</w:t>
      </w:r>
    </w:p>
    <w:p w14:paraId="5B34367B" w14:textId="77777777" w:rsidR="008E7BBD" w:rsidRDefault="008E7BBD" w:rsidP="008E7BBD">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hAnsi="Poppins" w:cs="Poppins"/>
          <w:color w:val="444444"/>
        </w:rPr>
        <w:t>Read More:</w:t>
      </w:r>
      <w:r>
        <w:rPr>
          <w:rFonts w:ascii="Poppins" w:hAnsi="Poppins" w:cs="Poppins"/>
          <w:color w:val="444444"/>
        </w:rPr>
        <w:t> </w:t>
      </w:r>
      <w:hyperlink r:id="rId400" w:history="1">
        <w:r>
          <w:rPr>
            <w:rStyle w:val="Hyperlink"/>
            <w:rFonts w:ascii="Poppins" w:eastAsiaTheme="majorEastAsia" w:hAnsi="Poppins" w:cs="Poppins"/>
            <w:color w:val="8C69FF"/>
          </w:rPr>
          <w:t>Conductors and Insulators</w:t>
        </w:r>
      </w:hyperlink>
    </w:p>
    <w:p w14:paraId="7D1AFC79" w14:textId="77777777" w:rsidR="008E7BBD" w:rsidRDefault="008E7BBD" w:rsidP="008E7BBD">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The Resistivity of Different Materials</w:t>
      </w:r>
    </w:p>
    <w:p w14:paraId="0F54AE76" w14:textId="77777777" w:rsidR="008E7BBD" w:rsidRDefault="008E7BBD" w:rsidP="008E7BB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table below lists the electrical resistivity of several conductors, semiconductors, and insulators.</w:t>
      </w:r>
    </w:p>
    <w:p w14:paraId="3EB5AC20" w14:textId="7FB0D526" w:rsidR="008E7BBD" w:rsidRDefault="008E7BBD" w:rsidP="008E7BBD">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7BF234FD" wp14:editId="552ECE65">
            <wp:extent cx="7146290" cy="7040880"/>
            <wp:effectExtent l="0" t="0" r="0" b="7620"/>
            <wp:docPr id="198" name="Picture 198" descr="Electrical Conductivity and Resis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lectrical Conductivity and Resistivity"/>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46290" cy="7040880"/>
                    </a:xfrm>
                    <a:prstGeom prst="rect">
                      <a:avLst/>
                    </a:prstGeom>
                    <a:noFill/>
                    <a:ln>
                      <a:noFill/>
                    </a:ln>
                  </pic:spPr>
                </pic:pic>
              </a:graphicData>
            </a:graphic>
          </wp:inline>
        </w:drawing>
      </w:r>
    </w:p>
    <w:p w14:paraId="5A99177F" w14:textId="77777777" w:rsidR="008E7BBD" w:rsidRDefault="008E7BBD" w:rsidP="008E7BBD">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Resistivity Formula</w:t>
      </w:r>
    </w:p>
    <w:p w14:paraId="0195179A" w14:textId="7621D211" w:rsidR="008E7BBD" w:rsidRPr="008E7BBD" w:rsidRDefault="00BC24A2" w:rsidP="008E7BBD">
      <w:pPr>
        <w:shd w:val="clear" w:color="auto" w:fill="FFFFFF"/>
        <w:spacing w:after="150" w:line="360" w:lineRule="atLeast"/>
        <w:rPr>
          <w:rFonts w:ascii="Poppins" w:eastAsia="Times New Roman" w:hAnsi="Poppins" w:cs="Poppins"/>
          <w:color w:val="444444"/>
          <w:sz w:val="24"/>
          <w:szCs w:val="24"/>
          <w:lang w:eastAsia="en-IN"/>
        </w:rPr>
      </w:pPr>
      <w:r>
        <w:rPr>
          <w:rFonts w:ascii="Poppins" w:eastAsia="Times New Roman" w:hAnsi="Poppins" w:cs="Poppins"/>
          <w:color w:val="444444"/>
          <w:sz w:val="24"/>
          <w:szCs w:val="24"/>
          <w:lang w:eastAsia="en-IN"/>
        </w:rPr>
        <w:t>Mat</w:t>
      </w:r>
      <w:r w:rsidRPr="008E7BBD">
        <w:rPr>
          <w:rFonts w:ascii="Poppins" w:eastAsia="Times New Roman" w:hAnsi="Poppins" w:cs="Poppins"/>
          <w:color w:val="444444"/>
          <w:sz w:val="24"/>
          <w:szCs w:val="24"/>
          <w:lang w:eastAsia="en-IN"/>
        </w:rPr>
        <w:t>erials</w:t>
      </w:r>
      <w:r w:rsidR="008E7BBD" w:rsidRPr="008E7BBD">
        <w:rPr>
          <w:rFonts w:ascii="Poppins" w:eastAsia="Times New Roman" w:hAnsi="Poppins" w:cs="Poppins"/>
          <w:color w:val="444444"/>
          <w:sz w:val="24"/>
          <w:szCs w:val="24"/>
          <w:lang w:eastAsia="en-IN"/>
        </w:rPr>
        <w:t xml:space="preserve"> having electric field and current density will have the following resistivity formula:</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8E7BBD" w:rsidRPr="008E7BBD" w14:paraId="3FB05AE8" w14:textId="77777777" w:rsidTr="008E7BBD">
        <w:trPr>
          <w:tblCellSpacing w:w="15" w:type="dxa"/>
        </w:trPr>
        <w:tc>
          <w:tcPr>
            <w:tcW w:w="4035" w:type="dxa"/>
            <w:tcBorders>
              <w:bottom w:val="single" w:sz="6" w:space="0" w:color="444444"/>
            </w:tcBorders>
            <w:shd w:val="clear" w:color="auto" w:fill="F1EDFF"/>
            <w:vAlign w:val="center"/>
            <w:hideMark/>
          </w:tcPr>
          <w:p w14:paraId="4FB7226C" w14:textId="77777777" w:rsidR="008E7BBD" w:rsidRPr="008E7BBD" w:rsidRDefault="008E7BBD" w:rsidP="008E7BBD">
            <w:pPr>
              <w:spacing w:after="330" w:line="300" w:lineRule="atLeast"/>
              <w:jc w:val="center"/>
              <w:divId w:val="1652520275"/>
              <w:rPr>
                <w:rFonts w:ascii="Poppins" w:eastAsia="Times New Roman" w:hAnsi="Poppins" w:cs="Poppins"/>
                <w:color w:val="444444"/>
                <w:sz w:val="21"/>
                <w:szCs w:val="21"/>
                <w:lang w:eastAsia="en-IN"/>
              </w:rPr>
            </w:pPr>
            <w:r w:rsidRPr="008E7BBD">
              <w:rPr>
                <w:rFonts w:ascii="Cambria" w:eastAsia="Times New Roman" w:hAnsi="Cambria" w:cs="Cambria"/>
                <w:color w:val="444444"/>
                <w:sz w:val="21"/>
                <w:szCs w:val="21"/>
                <w:lang w:eastAsia="en-IN"/>
              </w:rPr>
              <w:t>ρ</w:t>
            </w:r>
            <w:r w:rsidRPr="008E7BBD">
              <w:rPr>
                <w:rFonts w:ascii="Poppins" w:eastAsia="Times New Roman" w:hAnsi="Poppins" w:cs="Poppins"/>
                <w:color w:val="444444"/>
                <w:sz w:val="21"/>
                <w:szCs w:val="21"/>
                <w:lang w:eastAsia="en-IN"/>
              </w:rPr>
              <w:t>=EJ</w:t>
            </w:r>
          </w:p>
        </w:tc>
      </w:tr>
    </w:tbl>
    <w:p w14:paraId="6B9C5B22" w14:textId="77777777" w:rsidR="008E7BBD" w:rsidRPr="008E7BBD" w:rsidRDefault="008E7BBD" w:rsidP="008E7BBD">
      <w:pPr>
        <w:shd w:val="clear" w:color="auto" w:fill="FFFFFF"/>
        <w:spacing w:after="150" w:line="360" w:lineRule="atLeast"/>
        <w:rPr>
          <w:rFonts w:ascii="Poppins" w:eastAsia="Times New Roman" w:hAnsi="Poppins" w:cs="Poppins"/>
          <w:color w:val="444444"/>
          <w:sz w:val="24"/>
          <w:szCs w:val="24"/>
          <w:lang w:eastAsia="en-IN"/>
        </w:rPr>
      </w:pPr>
      <w:r w:rsidRPr="008E7BBD">
        <w:rPr>
          <w:rFonts w:ascii="Poppins" w:eastAsia="Times New Roman" w:hAnsi="Poppins" w:cs="Poppins"/>
          <w:color w:val="444444"/>
          <w:sz w:val="24"/>
          <w:szCs w:val="24"/>
          <w:lang w:eastAsia="en-IN"/>
        </w:rPr>
        <w:t>Where,</w:t>
      </w:r>
    </w:p>
    <w:p w14:paraId="686113EC" w14:textId="77777777" w:rsidR="008E7BBD" w:rsidRPr="008E7BBD" w:rsidRDefault="008E7BBD" w:rsidP="00305392">
      <w:pPr>
        <w:numPr>
          <w:ilvl w:val="0"/>
          <w:numId w:val="129"/>
        </w:numPr>
        <w:shd w:val="clear" w:color="auto" w:fill="FFFFFF"/>
        <w:spacing w:before="100" w:beforeAutospacing="1" w:after="75" w:line="240" w:lineRule="auto"/>
        <w:rPr>
          <w:rFonts w:ascii="Poppins" w:eastAsia="Times New Roman" w:hAnsi="Poppins" w:cs="Poppins"/>
          <w:color w:val="444444"/>
          <w:sz w:val="21"/>
          <w:szCs w:val="21"/>
          <w:lang w:eastAsia="en-IN"/>
        </w:rPr>
      </w:pPr>
      <w:r w:rsidRPr="008E7BBD">
        <w:rPr>
          <w:rFonts w:ascii="Cambria" w:eastAsia="Times New Roman" w:hAnsi="Cambria" w:cs="Cambria"/>
          <w:color w:val="444444"/>
          <w:sz w:val="21"/>
          <w:szCs w:val="21"/>
          <w:lang w:eastAsia="en-IN"/>
        </w:rPr>
        <w:t>ρ</w:t>
      </w:r>
      <w:r w:rsidRPr="008E7BBD">
        <w:rPr>
          <w:rFonts w:ascii="Poppins" w:eastAsia="Times New Roman" w:hAnsi="Poppins" w:cs="Poppins"/>
          <w:color w:val="444444"/>
          <w:sz w:val="21"/>
          <w:szCs w:val="21"/>
          <w:lang w:eastAsia="en-IN"/>
        </w:rPr>
        <w:t xml:space="preserve"> is the resistivity of the material in </w:t>
      </w:r>
      <w:r w:rsidRPr="008E7BBD">
        <w:rPr>
          <w:rFonts w:ascii="Cambria" w:eastAsia="Times New Roman" w:hAnsi="Cambria" w:cs="Cambria"/>
          <w:color w:val="444444"/>
          <w:sz w:val="21"/>
          <w:szCs w:val="21"/>
          <w:lang w:eastAsia="en-IN"/>
        </w:rPr>
        <w:t>Ω</w:t>
      </w:r>
      <w:r w:rsidRPr="008E7BBD">
        <w:rPr>
          <w:rFonts w:ascii="Poppins" w:eastAsia="Times New Roman" w:hAnsi="Poppins" w:cs="Poppins"/>
          <w:color w:val="444444"/>
          <w:sz w:val="21"/>
          <w:szCs w:val="21"/>
          <w:lang w:eastAsia="en-IN"/>
        </w:rPr>
        <w:t>.m</w:t>
      </w:r>
    </w:p>
    <w:p w14:paraId="6F462637" w14:textId="77777777" w:rsidR="008E7BBD" w:rsidRPr="008E7BBD" w:rsidRDefault="008E7BBD" w:rsidP="00305392">
      <w:pPr>
        <w:numPr>
          <w:ilvl w:val="0"/>
          <w:numId w:val="129"/>
        </w:numPr>
        <w:shd w:val="clear" w:color="auto" w:fill="FFFFFF"/>
        <w:spacing w:before="100" w:beforeAutospacing="1" w:after="75" w:line="240" w:lineRule="auto"/>
        <w:rPr>
          <w:rFonts w:ascii="Poppins" w:eastAsia="Times New Roman" w:hAnsi="Poppins" w:cs="Poppins"/>
          <w:color w:val="444444"/>
          <w:sz w:val="21"/>
          <w:szCs w:val="21"/>
          <w:lang w:eastAsia="en-IN"/>
        </w:rPr>
      </w:pPr>
      <w:r w:rsidRPr="008E7BBD">
        <w:rPr>
          <w:rFonts w:ascii="Poppins" w:eastAsia="Times New Roman" w:hAnsi="Poppins" w:cs="Poppins"/>
          <w:color w:val="444444"/>
          <w:sz w:val="21"/>
          <w:szCs w:val="21"/>
          <w:lang w:eastAsia="en-IN"/>
        </w:rPr>
        <w:t>E is the magnitude of the electric field in V.m</w:t>
      </w:r>
      <w:r w:rsidRPr="008E7BBD">
        <w:rPr>
          <w:rFonts w:ascii="Poppins" w:eastAsia="Times New Roman" w:hAnsi="Poppins" w:cs="Poppins"/>
          <w:color w:val="444444"/>
          <w:sz w:val="16"/>
          <w:szCs w:val="16"/>
          <w:vertAlign w:val="superscript"/>
          <w:lang w:eastAsia="en-IN"/>
        </w:rPr>
        <w:t>-1</w:t>
      </w:r>
    </w:p>
    <w:p w14:paraId="7134F1E1" w14:textId="77777777" w:rsidR="008E7BBD" w:rsidRPr="008E7BBD" w:rsidRDefault="008E7BBD" w:rsidP="00305392">
      <w:pPr>
        <w:numPr>
          <w:ilvl w:val="0"/>
          <w:numId w:val="129"/>
        </w:numPr>
        <w:shd w:val="clear" w:color="auto" w:fill="FFFFFF"/>
        <w:spacing w:before="100" w:beforeAutospacing="1" w:after="75" w:line="240" w:lineRule="auto"/>
        <w:rPr>
          <w:rFonts w:ascii="Poppins" w:eastAsia="Times New Roman" w:hAnsi="Poppins" w:cs="Poppins"/>
          <w:color w:val="444444"/>
          <w:sz w:val="21"/>
          <w:szCs w:val="21"/>
          <w:lang w:eastAsia="en-IN"/>
        </w:rPr>
      </w:pPr>
      <w:r w:rsidRPr="008E7BBD">
        <w:rPr>
          <w:rFonts w:ascii="Poppins" w:eastAsia="Times New Roman" w:hAnsi="Poppins" w:cs="Poppins"/>
          <w:color w:val="444444"/>
          <w:sz w:val="21"/>
          <w:szCs w:val="21"/>
          <w:lang w:eastAsia="en-IN"/>
        </w:rPr>
        <w:t>J is the magnitude of current density in A.m</w:t>
      </w:r>
      <w:r w:rsidRPr="008E7BBD">
        <w:rPr>
          <w:rFonts w:ascii="Poppins" w:eastAsia="Times New Roman" w:hAnsi="Poppins" w:cs="Poppins"/>
          <w:color w:val="444444"/>
          <w:sz w:val="16"/>
          <w:szCs w:val="16"/>
          <w:vertAlign w:val="superscript"/>
          <w:lang w:eastAsia="en-IN"/>
        </w:rPr>
        <w:t>-2</w:t>
      </w:r>
    </w:p>
    <w:p w14:paraId="17304624" w14:textId="77777777" w:rsidR="008E7BBD" w:rsidRPr="008E7BBD" w:rsidRDefault="008E7BBD" w:rsidP="008E7BBD">
      <w:pPr>
        <w:shd w:val="clear" w:color="auto" w:fill="FFFFFF"/>
        <w:spacing w:after="150" w:line="360" w:lineRule="atLeast"/>
        <w:rPr>
          <w:rFonts w:ascii="Poppins" w:eastAsia="Times New Roman" w:hAnsi="Poppins" w:cs="Poppins"/>
          <w:color w:val="444444"/>
          <w:sz w:val="24"/>
          <w:szCs w:val="24"/>
          <w:lang w:eastAsia="en-IN"/>
        </w:rPr>
      </w:pPr>
      <w:r w:rsidRPr="008E7BBD">
        <w:rPr>
          <w:rFonts w:ascii="Poppins" w:eastAsia="Times New Roman" w:hAnsi="Poppins" w:cs="Poppins"/>
          <w:color w:val="444444"/>
          <w:sz w:val="24"/>
          <w:szCs w:val="24"/>
          <w:lang w:eastAsia="en-IN"/>
        </w:rPr>
        <w:t>Conductors with a uniform cross-section and uniform flow of electric current will have the following resistivity formula:</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8E7BBD" w:rsidRPr="008E7BBD" w14:paraId="36D91938" w14:textId="77777777" w:rsidTr="008E7BBD">
        <w:trPr>
          <w:tblCellSpacing w:w="15" w:type="dxa"/>
        </w:trPr>
        <w:tc>
          <w:tcPr>
            <w:tcW w:w="4035" w:type="dxa"/>
            <w:tcBorders>
              <w:bottom w:val="single" w:sz="6" w:space="0" w:color="444444"/>
            </w:tcBorders>
            <w:shd w:val="clear" w:color="auto" w:fill="F1EDFF"/>
            <w:vAlign w:val="center"/>
            <w:hideMark/>
          </w:tcPr>
          <w:p w14:paraId="31FFA13B" w14:textId="77777777" w:rsidR="008E7BBD" w:rsidRPr="008E7BBD" w:rsidRDefault="008E7BBD" w:rsidP="008E7BBD">
            <w:pPr>
              <w:spacing w:after="0" w:line="240" w:lineRule="auto"/>
              <w:rPr>
                <w:rFonts w:ascii="Poppins" w:eastAsia="Times New Roman" w:hAnsi="Poppins" w:cs="Poppins"/>
                <w:color w:val="444444"/>
                <w:sz w:val="24"/>
                <w:szCs w:val="24"/>
                <w:lang w:eastAsia="en-IN"/>
              </w:rPr>
            </w:pPr>
          </w:p>
        </w:tc>
      </w:tr>
    </w:tbl>
    <w:p w14:paraId="313AB4EE" w14:textId="5DBF5FD3" w:rsidR="008E7BBD" w:rsidRDefault="008E7BBD" w:rsidP="008E7BBD">
      <w:pPr>
        <w:pStyle w:val="NormalWeb"/>
        <w:shd w:val="clear" w:color="auto" w:fill="FFFFFF"/>
        <w:spacing w:before="0" w:beforeAutospacing="0" w:after="150" w:afterAutospacing="0" w:line="360" w:lineRule="atLeast"/>
        <w:rPr>
          <w:rFonts w:ascii="Poppins" w:hAnsi="Poppins" w:cs="Poppins"/>
          <w:color w:val="444444"/>
        </w:rPr>
      </w:pPr>
    </w:p>
    <w:p w14:paraId="11CC0BD4" w14:textId="5BEE8640" w:rsidR="00305392" w:rsidRDefault="00305392" w:rsidP="008E7BBD">
      <w:pPr>
        <w:pStyle w:val="NormalWeb"/>
        <w:shd w:val="clear" w:color="auto" w:fill="FFFFFF"/>
        <w:spacing w:before="0" w:beforeAutospacing="0" w:after="150" w:afterAutospacing="0" w:line="360" w:lineRule="atLeast"/>
        <w:rPr>
          <w:rFonts w:ascii="Poppins" w:hAnsi="Poppins" w:cs="Poppins"/>
          <w:color w:val="444444"/>
        </w:rPr>
      </w:pPr>
    </w:p>
    <w:p w14:paraId="2E49CA40" w14:textId="77777777" w:rsidR="00305392" w:rsidRDefault="00305392" w:rsidP="00305392">
      <w:pPr>
        <w:pStyle w:val="NormalWeb"/>
        <w:shd w:val="clear" w:color="auto" w:fill="FFFFFF"/>
        <w:spacing w:before="0" w:beforeAutospacing="0" w:after="150" w:afterAutospacing="0" w:line="360" w:lineRule="atLeast"/>
      </w:pPr>
      <w:r>
        <w:t>ctors with a uniform cross-section and uniform flow of electric current will have the following resistivity formula:</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305392" w14:paraId="4A859F46" w14:textId="77777777" w:rsidTr="00305392">
        <w:trPr>
          <w:tblCellSpacing w:w="15" w:type="dxa"/>
        </w:trPr>
        <w:tc>
          <w:tcPr>
            <w:tcW w:w="4035" w:type="dxa"/>
            <w:tcBorders>
              <w:bottom w:val="single" w:sz="6" w:space="0" w:color="444444"/>
            </w:tcBorders>
            <w:shd w:val="clear" w:color="auto" w:fill="F1EDFF"/>
            <w:vAlign w:val="center"/>
            <w:hideMark/>
          </w:tcPr>
          <w:p w14:paraId="5FE0B4D1" w14:textId="77777777" w:rsidR="00305392" w:rsidRDefault="00305392">
            <w:pPr>
              <w:spacing w:after="330" w:line="300" w:lineRule="atLeast"/>
              <w:jc w:val="center"/>
              <w:divId w:val="949749047"/>
              <w:rPr>
                <w:sz w:val="21"/>
                <w:szCs w:val="21"/>
              </w:rPr>
            </w:pPr>
            <w:r>
              <w:rPr>
                <w:sz w:val="21"/>
                <w:szCs w:val="21"/>
              </w:rPr>
              <w:t>ρ=RAl</w:t>
            </w:r>
          </w:p>
        </w:tc>
      </w:tr>
    </w:tbl>
    <w:p w14:paraId="033C291C" w14:textId="77777777" w:rsidR="00305392" w:rsidRDefault="00305392" w:rsidP="00305392">
      <w:pPr>
        <w:pStyle w:val="NormalWeb"/>
        <w:shd w:val="clear" w:color="auto" w:fill="FFFFFF"/>
        <w:spacing w:before="0" w:beforeAutospacing="0" w:after="150" w:afterAutospacing="0" w:line="360" w:lineRule="atLeast"/>
      </w:pPr>
      <w:r>
        <w:t>Where,</w:t>
      </w:r>
    </w:p>
    <w:p w14:paraId="3601C122" w14:textId="77777777" w:rsidR="00305392" w:rsidRDefault="00305392" w:rsidP="00305392">
      <w:pPr>
        <w:numPr>
          <w:ilvl w:val="0"/>
          <w:numId w:val="130"/>
        </w:numPr>
        <w:shd w:val="clear" w:color="auto" w:fill="FFFFFF"/>
        <w:spacing w:before="100" w:beforeAutospacing="1" w:after="75" w:line="240" w:lineRule="auto"/>
      </w:pPr>
      <w:r>
        <w:t>ρ is the resistivity of the material in Ω.m</w:t>
      </w:r>
    </w:p>
    <w:p w14:paraId="7C5B0466" w14:textId="77777777" w:rsidR="00305392" w:rsidRDefault="00305392" w:rsidP="00305392">
      <w:pPr>
        <w:numPr>
          <w:ilvl w:val="0"/>
          <w:numId w:val="130"/>
        </w:numPr>
        <w:shd w:val="clear" w:color="auto" w:fill="FFFFFF"/>
        <w:spacing w:before="100" w:beforeAutospacing="1" w:after="75" w:line="240" w:lineRule="auto"/>
      </w:pPr>
      <w:r>
        <w:t>R is the electrical resistance of uniform cross-sectional material in Ω</w:t>
      </w:r>
    </w:p>
    <w:p w14:paraId="4AC4C619" w14:textId="77777777" w:rsidR="00305392" w:rsidRDefault="00305392" w:rsidP="00305392">
      <w:pPr>
        <w:numPr>
          <w:ilvl w:val="0"/>
          <w:numId w:val="130"/>
        </w:numPr>
        <w:shd w:val="clear" w:color="auto" w:fill="FFFFFF"/>
        <w:spacing w:before="100" w:beforeAutospacing="1" w:after="75" w:line="240" w:lineRule="auto"/>
      </w:pPr>
      <w:r>
        <w:t>l is the length of a piece of material in m</w:t>
      </w:r>
    </w:p>
    <w:p w14:paraId="79F08F76" w14:textId="77777777" w:rsidR="00305392" w:rsidRDefault="00305392" w:rsidP="00305392">
      <w:pPr>
        <w:numPr>
          <w:ilvl w:val="0"/>
          <w:numId w:val="130"/>
        </w:numPr>
        <w:shd w:val="clear" w:color="auto" w:fill="FFFFFF"/>
        <w:spacing w:before="100" w:beforeAutospacing="1" w:after="75" w:line="240" w:lineRule="auto"/>
      </w:pPr>
      <w:r>
        <w:t>A is the cross-sectional area of the material in m</w:t>
      </w:r>
      <w:r>
        <w:rPr>
          <w:sz w:val="16"/>
          <w:szCs w:val="16"/>
          <w:vertAlign w:val="superscript"/>
        </w:rPr>
        <w:t>2</w:t>
      </w:r>
    </w:p>
    <w:p w14:paraId="1CBC8EAA" w14:textId="77777777" w:rsidR="00305392" w:rsidRDefault="00305392" w:rsidP="00305392">
      <w:pPr>
        <w:pStyle w:val="NormalWeb"/>
        <w:shd w:val="clear" w:color="auto" w:fill="FFFFFF"/>
        <w:spacing w:before="0" w:beforeAutospacing="0" w:after="150" w:afterAutospacing="0" w:line="360" w:lineRule="atLeast"/>
      </w:pPr>
      <w:r>
        <w:rPr>
          <w:rStyle w:val="Strong"/>
          <w:rFonts w:eastAsiaTheme="majorEastAsia"/>
        </w:rPr>
        <w:t>Read More:</w:t>
      </w:r>
      <w:r>
        <w:t> </w:t>
      </w:r>
      <w:hyperlink r:id="rId402" w:history="1">
        <w:r>
          <w:rPr>
            <w:rStyle w:val="Hyperlink"/>
            <w:color w:val="8C69FF"/>
          </w:rPr>
          <w:t>Electric Field of a Point Charge</w:t>
        </w:r>
      </w:hyperlink>
    </w:p>
    <w:p w14:paraId="08B9DFB6" w14:textId="77777777" w:rsidR="00305392" w:rsidRDefault="00305392" w:rsidP="00305392">
      <w:pPr>
        <w:pStyle w:val="Heading2"/>
        <w:shd w:val="clear" w:color="auto" w:fill="FFFFFF"/>
        <w:spacing w:before="300" w:after="150" w:line="480" w:lineRule="atLeast"/>
        <w:rPr>
          <w:rFonts w:ascii="inherit" w:hAnsi="inherit"/>
          <w:color w:val="444444"/>
        </w:rPr>
      </w:pPr>
      <w:r>
        <w:rPr>
          <w:rFonts w:ascii="inherit" w:hAnsi="inherit"/>
          <w:color w:val="444444"/>
        </w:rPr>
        <w:t>Resistivity Unit</w:t>
      </w:r>
    </w:p>
    <w:p w14:paraId="5DC7F553" w14:textId="77777777" w:rsidR="00305392" w:rsidRDefault="00305392" w:rsidP="00305392">
      <w:pPr>
        <w:pStyle w:val="NormalWeb"/>
        <w:shd w:val="clear" w:color="auto" w:fill="FFFFFF"/>
        <w:spacing w:before="0" w:beforeAutospacing="0" w:after="150" w:afterAutospacing="0" w:line="360" w:lineRule="atLeast"/>
      </w:pPr>
      <w:r>
        <w:t>Following is the unit of resistivity:</w:t>
      </w:r>
    </w:p>
    <w:tbl>
      <w:tblPr>
        <w:tblW w:w="10050" w:type="dxa"/>
        <w:tblCellSpacing w:w="15" w:type="dxa"/>
        <w:tblBorders>
          <w:top w:val="single" w:sz="2" w:space="0" w:color="444444"/>
          <w:left w:val="single" w:sz="2" w:space="0" w:color="444444"/>
          <w:bottom w:val="single" w:sz="2" w:space="0" w:color="444444"/>
          <w:right w:val="single" w:sz="2"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014"/>
        <w:gridCol w:w="5036"/>
      </w:tblGrid>
      <w:tr w:rsidR="00305392" w14:paraId="79C986E6" w14:textId="77777777" w:rsidTr="00305392">
        <w:trPr>
          <w:tblCellSpacing w:w="15" w:type="dxa"/>
        </w:trPr>
        <w:tc>
          <w:tcPr>
            <w:tcW w:w="343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5B1B516F" w14:textId="77777777" w:rsidR="00305392" w:rsidRDefault="00305392">
            <w:pPr>
              <w:spacing w:after="330" w:line="300" w:lineRule="atLeast"/>
              <w:rPr>
                <w:sz w:val="21"/>
                <w:szCs w:val="21"/>
              </w:rPr>
            </w:pPr>
            <w:r>
              <w:rPr>
                <w:sz w:val="21"/>
                <w:szCs w:val="21"/>
              </w:rPr>
              <w:t>CGS unit</w:t>
            </w:r>
          </w:p>
        </w:tc>
        <w:tc>
          <w:tcPr>
            <w:tcW w:w="3450"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20FF8D3" w14:textId="77777777" w:rsidR="00305392" w:rsidRDefault="00305392">
            <w:pPr>
              <w:spacing w:after="330" w:line="300" w:lineRule="atLeast"/>
              <w:jc w:val="center"/>
              <w:rPr>
                <w:sz w:val="21"/>
                <w:szCs w:val="21"/>
              </w:rPr>
            </w:pPr>
            <w:r>
              <w:rPr>
                <w:sz w:val="21"/>
                <w:szCs w:val="21"/>
              </w:rPr>
              <w:t>Ω.cm</w:t>
            </w:r>
          </w:p>
        </w:tc>
      </w:tr>
      <w:tr w:rsidR="00305392" w14:paraId="09B723DA" w14:textId="77777777" w:rsidTr="00305392">
        <w:trPr>
          <w:tblCellSpacing w:w="15" w:type="dxa"/>
        </w:trPr>
        <w:tc>
          <w:tcPr>
            <w:tcW w:w="3435"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43491400" w14:textId="77777777" w:rsidR="00305392" w:rsidRDefault="00305392">
            <w:pPr>
              <w:spacing w:after="330" w:line="300" w:lineRule="atLeast"/>
              <w:rPr>
                <w:sz w:val="21"/>
                <w:szCs w:val="21"/>
              </w:rPr>
            </w:pPr>
            <w:r>
              <w:rPr>
                <w:sz w:val="21"/>
                <w:szCs w:val="21"/>
              </w:rPr>
              <w:t>SI unit</w:t>
            </w:r>
          </w:p>
        </w:tc>
        <w:tc>
          <w:tcPr>
            <w:tcW w:w="3450" w:type="dxa"/>
            <w:tcBorders>
              <w:top w:val="single" w:sz="2" w:space="0" w:color="444444"/>
              <w:left w:val="single" w:sz="2" w:space="0" w:color="444444"/>
              <w:bottom w:val="single" w:sz="6" w:space="0" w:color="444444"/>
              <w:right w:val="single" w:sz="2" w:space="0" w:color="444444"/>
            </w:tcBorders>
            <w:shd w:val="clear" w:color="auto" w:fill="F1EDFF"/>
            <w:vAlign w:val="center"/>
            <w:hideMark/>
          </w:tcPr>
          <w:p w14:paraId="659113F2" w14:textId="77777777" w:rsidR="00305392" w:rsidRDefault="00305392">
            <w:pPr>
              <w:spacing w:after="330" w:line="300" w:lineRule="atLeast"/>
              <w:jc w:val="center"/>
              <w:rPr>
                <w:sz w:val="21"/>
                <w:szCs w:val="21"/>
              </w:rPr>
            </w:pPr>
            <w:r>
              <w:rPr>
                <w:sz w:val="21"/>
                <w:szCs w:val="21"/>
              </w:rPr>
              <w:t>Ω.m</w:t>
            </w:r>
          </w:p>
        </w:tc>
      </w:tr>
    </w:tbl>
    <w:p w14:paraId="51E71C1D" w14:textId="77777777" w:rsidR="00305392" w:rsidRDefault="00305392" w:rsidP="00305392">
      <w:pPr>
        <w:pStyle w:val="NormalWeb"/>
        <w:shd w:val="clear" w:color="auto" w:fill="FFFFFF"/>
        <w:spacing w:before="0" w:beforeAutospacing="0" w:after="150" w:afterAutospacing="0" w:line="360" w:lineRule="atLeast"/>
      </w:pPr>
      <w:r>
        <w:t> </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5015"/>
        <w:gridCol w:w="5035"/>
      </w:tblGrid>
      <w:tr w:rsidR="00305392" w14:paraId="0105F967" w14:textId="77777777" w:rsidTr="00305392">
        <w:trPr>
          <w:tblCellSpacing w:w="15" w:type="dxa"/>
        </w:trPr>
        <w:tc>
          <w:tcPr>
            <w:tcW w:w="3840" w:type="dxa"/>
            <w:tcBorders>
              <w:bottom w:val="single" w:sz="6" w:space="0" w:color="444444"/>
            </w:tcBorders>
            <w:shd w:val="clear" w:color="auto" w:fill="F1EDFF"/>
            <w:vAlign w:val="center"/>
            <w:hideMark/>
          </w:tcPr>
          <w:p w14:paraId="2A2E6E09" w14:textId="77777777" w:rsidR="00305392" w:rsidRDefault="00305392">
            <w:pPr>
              <w:spacing w:after="330" w:line="300" w:lineRule="atLeast"/>
              <w:rPr>
                <w:sz w:val="21"/>
                <w:szCs w:val="21"/>
              </w:rPr>
            </w:pPr>
            <w:r>
              <w:rPr>
                <w:sz w:val="21"/>
                <w:szCs w:val="21"/>
              </w:rPr>
              <w:t>Dimension of resistivity</w:t>
            </w:r>
          </w:p>
        </w:tc>
        <w:tc>
          <w:tcPr>
            <w:tcW w:w="3855" w:type="dxa"/>
            <w:tcBorders>
              <w:bottom w:val="single" w:sz="6" w:space="0" w:color="444444"/>
            </w:tcBorders>
            <w:shd w:val="clear" w:color="auto" w:fill="F1EDFF"/>
            <w:vAlign w:val="center"/>
            <w:hideMark/>
          </w:tcPr>
          <w:p w14:paraId="52401F84" w14:textId="77777777" w:rsidR="00305392" w:rsidRDefault="00305392">
            <w:pPr>
              <w:spacing w:after="330" w:line="300" w:lineRule="atLeast"/>
              <w:rPr>
                <w:sz w:val="21"/>
                <w:szCs w:val="21"/>
              </w:rPr>
            </w:pPr>
            <w:r>
              <w:rPr>
                <w:sz w:val="21"/>
                <w:szCs w:val="21"/>
              </w:rPr>
              <w:t>M</w:t>
            </w:r>
            <w:r>
              <w:rPr>
                <w:sz w:val="16"/>
                <w:szCs w:val="16"/>
                <w:vertAlign w:val="superscript"/>
              </w:rPr>
              <w:t>1</w:t>
            </w:r>
            <w:r>
              <w:rPr>
                <w:sz w:val="21"/>
                <w:szCs w:val="21"/>
              </w:rPr>
              <w:t>L</w:t>
            </w:r>
            <w:r>
              <w:rPr>
                <w:sz w:val="16"/>
                <w:szCs w:val="16"/>
                <w:vertAlign w:val="superscript"/>
              </w:rPr>
              <w:t>3</w:t>
            </w:r>
            <w:r>
              <w:rPr>
                <w:sz w:val="21"/>
                <w:szCs w:val="21"/>
              </w:rPr>
              <w:t>T</w:t>
            </w:r>
            <w:r>
              <w:rPr>
                <w:sz w:val="16"/>
                <w:szCs w:val="16"/>
                <w:vertAlign w:val="superscript"/>
              </w:rPr>
              <w:t>-3</w:t>
            </w:r>
            <w:r>
              <w:rPr>
                <w:sz w:val="21"/>
                <w:szCs w:val="21"/>
              </w:rPr>
              <w:t>A</w:t>
            </w:r>
            <w:r>
              <w:rPr>
                <w:sz w:val="16"/>
                <w:szCs w:val="16"/>
                <w:vertAlign w:val="superscript"/>
              </w:rPr>
              <w:t>-2</w:t>
            </w:r>
          </w:p>
        </w:tc>
      </w:tr>
    </w:tbl>
    <w:p w14:paraId="5D3D8DDA" w14:textId="77777777" w:rsidR="00305392" w:rsidRDefault="00305392" w:rsidP="00305392">
      <w:pPr>
        <w:pStyle w:val="NormalWeb"/>
        <w:shd w:val="clear" w:color="auto" w:fill="FFFFFF"/>
        <w:spacing w:before="0" w:beforeAutospacing="0" w:after="150" w:afterAutospacing="0" w:line="360" w:lineRule="atLeast"/>
      </w:pPr>
      <w:r>
        <w:rPr>
          <w:rStyle w:val="Strong"/>
          <w:rFonts w:eastAsiaTheme="majorEastAsia"/>
        </w:rPr>
        <w:t>Read More:</w:t>
      </w:r>
      <w:r>
        <w:t> </w:t>
      </w:r>
      <w:hyperlink r:id="rId403" w:history="1">
        <w:r>
          <w:rPr>
            <w:rStyle w:val="Hyperlink"/>
            <w:color w:val="8C69FF"/>
          </w:rPr>
          <w:t>Electric Current</w:t>
        </w:r>
      </w:hyperlink>
    </w:p>
    <w:p w14:paraId="1D77CF32" w14:textId="77777777" w:rsidR="00305392" w:rsidRDefault="00305392" w:rsidP="00305392">
      <w:pPr>
        <w:pStyle w:val="Heading3"/>
        <w:shd w:val="clear" w:color="auto" w:fill="FFFFFF"/>
        <w:spacing w:before="300" w:after="150" w:line="420" w:lineRule="atLeast"/>
        <w:rPr>
          <w:rFonts w:ascii="inherit" w:hAnsi="inherit"/>
          <w:color w:val="444444"/>
          <w:sz w:val="30"/>
          <w:szCs w:val="30"/>
        </w:rPr>
      </w:pPr>
      <w:r>
        <w:rPr>
          <w:rFonts w:ascii="inherit" w:hAnsi="inherit"/>
          <w:color w:val="993366"/>
          <w:sz w:val="30"/>
          <w:szCs w:val="30"/>
        </w:rPr>
        <w:t>Factors Determining Resistivity of Materials</w:t>
      </w:r>
    </w:p>
    <w:p w14:paraId="18547ECB" w14:textId="77777777" w:rsidR="00305392" w:rsidRDefault="00305392" w:rsidP="00305392">
      <w:pPr>
        <w:pStyle w:val="NormalWeb"/>
        <w:shd w:val="clear" w:color="auto" w:fill="FFFFFF"/>
        <w:spacing w:before="0" w:beforeAutospacing="0" w:after="150" w:afterAutospacing="0" w:line="360" w:lineRule="atLeast"/>
      </w:pPr>
      <w:r>
        <w:t>Following are the factors that determine the resistivity of materials:</w:t>
      </w:r>
    </w:p>
    <w:p w14:paraId="7C90EC1D" w14:textId="77777777" w:rsidR="00305392" w:rsidRPr="00BC24A2" w:rsidRDefault="00305392" w:rsidP="00305392">
      <w:pPr>
        <w:numPr>
          <w:ilvl w:val="0"/>
          <w:numId w:val="131"/>
        </w:numPr>
        <w:shd w:val="clear" w:color="auto" w:fill="FFFFFF"/>
        <w:spacing w:before="100" w:beforeAutospacing="1" w:after="75" w:line="240" w:lineRule="auto"/>
        <w:rPr>
          <w:highlight w:val="yellow"/>
        </w:rPr>
      </w:pPr>
      <w:r w:rsidRPr="00BC24A2">
        <w:rPr>
          <w:highlight w:val="yellow"/>
        </w:rPr>
        <w:t>Nature of material</w:t>
      </w:r>
    </w:p>
    <w:p w14:paraId="5EBF017B" w14:textId="77777777" w:rsidR="00305392" w:rsidRPr="00BC24A2" w:rsidRDefault="00305392" w:rsidP="00305392">
      <w:pPr>
        <w:numPr>
          <w:ilvl w:val="0"/>
          <w:numId w:val="131"/>
        </w:numPr>
        <w:shd w:val="clear" w:color="auto" w:fill="FFFFFF"/>
        <w:spacing w:before="100" w:beforeAutospacing="1" w:after="75" w:line="240" w:lineRule="auto"/>
        <w:rPr>
          <w:highlight w:val="yellow"/>
        </w:rPr>
      </w:pPr>
      <w:r w:rsidRPr="00BC24A2">
        <w:rPr>
          <w:highlight w:val="yellow"/>
        </w:rPr>
        <w:t>Temperature</w:t>
      </w:r>
    </w:p>
    <w:p w14:paraId="60A8A9B8" w14:textId="77777777" w:rsidR="00305392" w:rsidRDefault="00305392" w:rsidP="00305392">
      <w:pPr>
        <w:pStyle w:val="Heading2"/>
        <w:shd w:val="clear" w:color="auto" w:fill="FFFFFF"/>
        <w:spacing w:before="300" w:after="150" w:line="480" w:lineRule="atLeast"/>
        <w:rPr>
          <w:rFonts w:ascii="inherit" w:hAnsi="inherit"/>
          <w:color w:val="444444"/>
        </w:rPr>
      </w:pPr>
      <w:r>
        <w:rPr>
          <w:rFonts w:ascii="inherit" w:hAnsi="inherit"/>
          <w:color w:val="444444"/>
        </w:rPr>
        <w:t>Know about electrical resistivity and resistor colour coding explained briefly in this video</w:t>
      </w:r>
    </w:p>
    <w:p w14:paraId="4183D01C" w14:textId="0A84BB68" w:rsidR="00305392" w:rsidRDefault="00305392" w:rsidP="00305392">
      <w:pPr>
        <w:shd w:val="clear" w:color="auto" w:fill="FFFFFF"/>
        <w:rPr>
          <w:rFonts w:ascii="Times New Roman" w:hAnsi="Times New Roman"/>
        </w:rPr>
      </w:pPr>
    </w:p>
    <w:p w14:paraId="78D39AF5" w14:textId="77777777" w:rsidR="00305392" w:rsidRDefault="00305392" w:rsidP="00305392">
      <w:pPr>
        <w:shd w:val="clear" w:color="auto" w:fill="FFFFFF"/>
      </w:pPr>
      <w:r>
        <w:t>2,33,317</w:t>
      </w:r>
    </w:p>
    <w:p w14:paraId="68ECB292" w14:textId="77777777" w:rsidR="00305392" w:rsidRDefault="00305392" w:rsidP="00305392">
      <w:pPr>
        <w:pStyle w:val="NormalWeb"/>
        <w:shd w:val="clear" w:color="auto" w:fill="FFFFFF"/>
        <w:spacing w:before="0" w:beforeAutospacing="0" w:after="150" w:afterAutospacing="0" w:line="360" w:lineRule="atLeast"/>
      </w:pPr>
      <w:r>
        <w:t>Let us know more about resistor colour coding and how the value of the resistor can be calculated.</w:t>
      </w:r>
    </w:p>
    <w:p w14:paraId="5B8B77C2" w14:textId="77777777" w:rsidR="00305392" w:rsidRDefault="00305392" w:rsidP="00305392">
      <w:pPr>
        <w:pStyle w:val="Heading3"/>
        <w:shd w:val="clear" w:color="auto" w:fill="FFFFFF"/>
        <w:spacing w:before="300" w:after="150" w:line="420" w:lineRule="atLeast"/>
        <w:rPr>
          <w:rFonts w:ascii="inherit" w:hAnsi="inherit"/>
          <w:color w:val="444444"/>
          <w:sz w:val="30"/>
          <w:szCs w:val="30"/>
        </w:rPr>
      </w:pPr>
      <w:r>
        <w:rPr>
          <w:rFonts w:ascii="inherit" w:hAnsi="inherit"/>
          <w:color w:val="800080"/>
          <w:sz w:val="30"/>
          <w:szCs w:val="30"/>
        </w:rPr>
        <w:t>Resistor Colour-Coding</w:t>
      </w:r>
    </w:p>
    <w:p w14:paraId="107E3CD3" w14:textId="77777777" w:rsidR="00305392" w:rsidRDefault="00305392" w:rsidP="00305392">
      <w:pPr>
        <w:pStyle w:val="NormalWeb"/>
        <w:shd w:val="clear" w:color="auto" w:fill="FFFFFF"/>
        <w:spacing w:before="0" w:beforeAutospacing="0" w:after="150" w:afterAutospacing="0" w:line="360" w:lineRule="atLeast"/>
      </w:pPr>
      <w:r>
        <w:t>Resistors are used in electrical circuits to control or reduce the flow of current in the circuit. Their resistance is indicated by using electronic colour codes. Different colour bands or rings are marked on these resistors for different values of resistance.</w:t>
      </w:r>
    </w:p>
    <w:p w14:paraId="55F01AFB" w14:textId="53136419" w:rsidR="00305392" w:rsidRDefault="00305392" w:rsidP="00305392">
      <w:pPr>
        <w:pStyle w:val="NormalWeb"/>
        <w:shd w:val="clear" w:color="auto" w:fill="FFFFFF"/>
        <w:spacing w:before="0" w:beforeAutospacing="0" w:after="150" w:afterAutospacing="0" w:line="360" w:lineRule="atLeast"/>
      </w:pPr>
      <w:r>
        <w:rPr>
          <w:noProof/>
        </w:rPr>
        <w:drawing>
          <wp:inline distT="0" distB="0" distL="0" distR="0" wp14:anchorId="29B6B901" wp14:editId="5AA3A590">
            <wp:extent cx="7146290" cy="3256915"/>
            <wp:effectExtent l="0" t="0" r="0" b="635"/>
            <wp:docPr id="202" name="Picture 202" descr="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Resisto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7146290" cy="3256915"/>
                    </a:xfrm>
                    <a:prstGeom prst="rect">
                      <a:avLst/>
                    </a:prstGeom>
                    <a:noFill/>
                    <a:ln>
                      <a:noFill/>
                    </a:ln>
                  </pic:spPr>
                </pic:pic>
              </a:graphicData>
            </a:graphic>
          </wp:inline>
        </w:drawing>
      </w:r>
    </w:p>
    <w:p w14:paraId="7747EF17" w14:textId="77777777" w:rsidR="00305392" w:rsidRDefault="00305392" w:rsidP="00305392">
      <w:pPr>
        <w:pStyle w:val="NormalWeb"/>
        <w:shd w:val="clear" w:color="auto" w:fill="FFFFFF"/>
        <w:spacing w:before="0" w:beforeAutospacing="0" w:after="150" w:afterAutospacing="0" w:line="360" w:lineRule="atLeast"/>
      </w:pPr>
      <w:r>
        <w:t>Highlights of the resistor colour-coding are as follows:</w:t>
      </w:r>
    </w:p>
    <w:p w14:paraId="1DAC3261" w14:textId="77777777" w:rsidR="00305392" w:rsidRDefault="00305392" w:rsidP="00305392">
      <w:pPr>
        <w:numPr>
          <w:ilvl w:val="0"/>
          <w:numId w:val="132"/>
        </w:numPr>
        <w:shd w:val="clear" w:color="auto" w:fill="FFFFFF"/>
        <w:spacing w:before="100" w:beforeAutospacing="1" w:after="75" w:line="240" w:lineRule="auto"/>
      </w:pPr>
      <w:r>
        <w:t>It usually contains four bands.</w:t>
      </w:r>
    </w:p>
    <w:p w14:paraId="721571CD" w14:textId="77777777" w:rsidR="00305392" w:rsidRDefault="00305392" w:rsidP="00305392">
      <w:pPr>
        <w:numPr>
          <w:ilvl w:val="0"/>
          <w:numId w:val="132"/>
        </w:numPr>
        <w:shd w:val="clear" w:color="auto" w:fill="FFFFFF"/>
        <w:spacing w:before="100" w:beforeAutospacing="1" w:after="75" w:line="240" w:lineRule="auto"/>
      </w:pPr>
      <w:r>
        <w:t>The first band is indicative of the first significant figure of the resistance.</w:t>
      </w:r>
    </w:p>
    <w:p w14:paraId="3BBBB903" w14:textId="77777777" w:rsidR="00305392" w:rsidRDefault="00305392" w:rsidP="00305392">
      <w:pPr>
        <w:numPr>
          <w:ilvl w:val="0"/>
          <w:numId w:val="132"/>
        </w:numPr>
        <w:shd w:val="clear" w:color="auto" w:fill="FFFFFF"/>
        <w:spacing w:before="100" w:beforeAutospacing="1" w:after="75" w:line="240" w:lineRule="auto"/>
      </w:pPr>
      <w:r>
        <w:t>The second band is the second significant figure. (At times there is a third band to have more precision and hence, they are 5 band resistors.)</w:t>
      </w:r>
    </w:p>
    <w:p w14:paraId="2BB58587" w14:textId="77777777" w:rsidR="00305392" w:rsidRDefault="00305392" w:rsidP="00305392">
      <w:pPr>
        <w:numPr>
          <w:ilvl w:val="0"/>
          <w:numId w:val="132"/>
        </w:numPr>
        <w:shd w:val="clear" w:color="auto" w:fill="FFFFFF"/>
        <w:spacing w:before="100" w:beforeAutospacing="1" w:after="75" w:line="240" w:lineRule="auto"/>
      </w:pPr>
      <w:r>
        <w:t>The third band is the decimal multiplier.</w:t>
      </w:r>
    </w:p>
    <w:p w14:paraId="6DD052EC" w14:textId="77777777" w:rsidR="00305392" w:rsidRDefault="00305392" w:rsidP="00305392">
      <w:pPr>
        <w:numPr>
          <w:ilvl w:val="0"/>
          <w:numId w:val="132"/>
        </w:numPr>
        <w:shd w:val="clear" w:color="auto" w:fill="FFFFFF"/>
        <w:spacing w:before="100" w:beforeAutospacing="1" w:after="75" w:line="240" w:lineRule="auto"/>
      </w:pPr>
      <w:r>
        <w:t>The fourth band is indicative of the tolerance (in percentage) that the resistor can withstand the indicated values.</w:t>
      </w:r>
    </w:p>
    <w:p w14:paraId="6C0A217E" w14:textId="77777777" w:rsidR="00305392" w:rsidRDefault="00305392" w:rsidP="00305392">
      <w:pPr>
        <w:numPr>
          <w:ilvl w:val="0"/>
          <w:numId w:val="132"/>
        </w:numPr>
        <w:shd w:val="clear" w:color="auto" w:fill="FFFFFF"/>
        <w:spacing w:before="100" w:beforeAutospacing="1" w:after="75" w:line="240" w:lineRule="auto"/>
      </w:pPr>
      <w:r>
        <w:t>In the absence of the fourth band, a default tolerance of 20% is taken.</w:t>
      </w:r>
    </w:p>
    <w:p w14:paraId="5BB3BF0E" w14:textId="77777777" w:rsidR="00305392" w:rsidRDefault="00305392" w:rsidP="00305392">
      <w:pPr>
        <w:pStyle w:val="NormalWeb"/>
        <w:shd w:val="clear" w:color="auto" w:fill="FFFFFF"/>
        <w:spacing w:before="0" w:beforeAutospacing="0" w:after="150" w:afterAutospacing="0" w:line="360" w:lineRule="atLeast"/>
      </w:pPr>
      <w:r>
        <w:t>The table below lists various colour codes and their values in terms of significant figures, multiplier, and tolerance.</w:t>
      </w:r>
    </w:p>
    <w:p w14:paraId="19B565AA" w14:textId="2116478B" w:rsidR="00305392" w:rsidRDefault="00305392" w:rsidP="00305392">
      <w:pPr>
        <w:pStyle w:val="NormalWeb"/>
        <w:shd w:val="clear" w:color="auto" w:fill="FFFFFF"/>
        <w:spacing w:before="0" w:beforeAutospacing="0" w:after="150" w:afterAutospacing="0" w:line="360" w:lineRule="atLeast"/>
      </w:pPr>
      <w:r>
        <w:rPr>
          <w:noProof/>
        </w:rPr>
        <w:drawing>
          <wp:inline distT="0" distB="0" distL="0" distR="0" wp14:anchorId="61E4137C" wp14:editId="2D7F49DF">
            <wp:extent cx="3875405" cy="4297680"/>
            <wp:effectExtent l="0" t="0" r="0" b="7620"/>
            <wp:docPr id="201" name="Picture 201" descr="Resis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Resistivity"/>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875405" cy="4297680"/>
                    </a:xfrm>
                    <a:prstGeom prst="rect">
                      <a:avLst/>
                    </a:prstGeom>
                    <a:noFill/>
                    <a:ln>
                      <a:noFill/>
                    </a:ln>
                  </pic:spPr>
                </pic:pic>
              </a:graphicData>
            </a:graphic>
          </wp:inline>
        </w:drawing>
      </w:r>
    </w:p>
    <w:p w14:paraId="6EC37343" w14:textId="5B29D463" w:rsidR="00BC24A2" w:rsidRDefault="00BC24A2" w:rsidP="00305392">
      <w:pPr>
        <w:pStyle w:val="NormalWeb"/>
        <w:shd w:val="clear" w:color="auto" w:fill="FFFFFF"/>
        <w:spacing w:before="0" w:beforeAutospacing="0" w:after="150" w:afterAutospacing="0" w:line="360" w:lineRule="atLeast"/>
      </w:pPr>
    </w:p>
    <w:p w14:paraId="6EC5CE53" w14:textId="0D082E5E" w:rsidR="00BC24A2" w:rsidRPr="00BC24A2" w:rsidRDefault="00BC24A2" w:rsidP="00305392">
      <w:pPr>
        <w:pStyle w:val="NormalWeb"/>
        <w:shd w:val="clear" w:color="auto" w:fill="FFFFFF"/>
        <w:spacing w:before="0" w:beforeAutospacing="0" w:after="150" w:afterAutospacing="0" w:line="360" w:lineRule="atLeast"/>
        <w:rPr>
          <w:rFonts w:ascii="Poppins" w:hAnsi="Poppins" w:cs="Poppins"/>
          <w:sz w:val="28"/>
          <w:szCs w:val="28"/>
        </w:rPr>
      </w:pPr>
      <w:r w:rsidRPr="00D76FC1">
        <w:rPr>
          <w:rStyle w:val="Heading3Char"/>
          <w:sz w:val="32"/>
          <w:szCs w:val="32"/>
          <w:highlight w:val="green"/>
        </w:rPr>
        <w:t>TRICK</w:t>
      </w:r>
      <w:r w:rsidRPr="00BC24A2">
        <w:rPr>
          <w:rFonts w:ascii="Poppins" w:hAnsi="Poppins" w:cs="Poppins"/>
          <w:sz w:val="28"/>
          <w:szCs w:val="28"/>
          <w:highlight w:val="green"/>
        </w:rPr>
        <w:t xml:space="preserve">: BB ROY GOOD BOY having VERY </w:t>
      </w:r>
      <w:r w:rsidR="00FF497A">
        <w:rPr>
          <w:rFonts w:ascii="Poppins" w:hAnsi="Poppins" w:cs="Poppins"/>
          <w:sz w:val="28"/>
          <w:szCs w:val="28"/>
          <w:highlight w:val="green"/>
        </w:rPr>
        <w:t>G</w:t>
      </w:r>
      <w:r w:rsidRPr="00BC24A2">
        <w:rPr>
          <w:rFonts w:ascii="Poppins" w:hAnsi="Poppins" w:cs="Poppins"/>
          <w:sz w:val="28"/>
          <w:szCs w:val="28"/>
          <w:highlight w:val="green"/>
        </w:rPr>
        <w:t>OOD WIFE in GOLD SILVER</w:t>
      </w:r>
      <w:r w:rsidR="00FF497A">
        <w:rPr>
          <w:rFonts w:ascii="Poppins" w:hAnsi="Poppins" w:cs="Poppins"/>
          <w:sz w:val="28"/>
          <w:szCs w:val="28"/>
        </w:rPr>
        <w:t xml:space="preserve"> </w:t>
      </w:r>
      <w:r w:rsidR="00FF497A" w:rsidRPr="00FF497A">
        <w:rPr>
          <w:rFonts w:ascii="Poppins" w:hAnsi="Poppins" w:cs="Poppins"/>
          <w:sz w:val="28"/>
          <w:szCs w:val="28"/>
          <w:highlight w:val="cyan"/>
        </w:rPr>
        <w:t>NOTE THE NUMBERING STARTS WITH ZERO</w:t>
      </w:r>
    </w:p>
    <w:p w14:paraId="5F09DB9C" w14:textId="77777777" w:rsidR="00305392" w:rsidRDefault="00305392" w:rsidP="00305392">
      <w:pPr>
        <w:pStyle w:val="NormalWeb"/>
        <w:shd w:val="clear" w:color="auto" w:fill="FFFFFF"/>
        <w:spacing w:before="0" w:beforeAutospacing="0" w:after="150" w:afterAutospacing="0" w:line="360" w:lineRule="atLeast"/>
      </w:pPr>
      <w:r>
        <w:t>Let us take an example to understand </w:t>
      </w:r>
      <w:hyperlink r:id="rId406" w:history="1">
        <w:r>
          <w:rPr>
            <w:rStyle w:val="Hyperlink"/>
            <w:color w:val="8C69FF"/>
          </w:rPr>
          <w:t>resistor colour coding</w:t>
        </w:r>
      </w:hyperlink>
      <w:r>
        <w:t>.</w:t>
      </w:r>
    </w:p>
    <w:p w14:paraId="183AD9FF" w14:textId="5DE7A017" w:rsidR="00305392" w:rsidRDefault="00305392" w:rsidP="00305392">
      <w:pPr>
        <w:pStyle w:val="NormalWeb"/>
        <w:shd w:val="clear" w:color="auto" w:fill="FFFFFF"/>
        <w:spacing w:before="0" w:beforeAutospacing="0" w:after="150" w:afterAutospacing="0" w:line="360" w:lineRule="atLeast"/>
      </w:pPr>
      <w:r>
        <w:rPr>
          <w:noProof/>
        </w:rPr>
        <w:drawing>
          <wp:inline distT="0" distB="0" distL="0" distR="0" wp14:anchorId="05CC57C3" wp14:editId="7F7245AB">
            <wp:extent cx="7146290" cy="3256915"/>
            <wp:effectExtent l="0" t="0" r="0" b="635"/>
            <wp:docPr id="200" name="Picture 200" descr="Resistor Color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Resistor Color Codi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7146290" cy="3256915"/>
                    </a:xfrm>
                    <a:prstGeom prst="rect">
                      <a:avLst/>
                    </a:prstGeom>
                    <a:noFill/>
                    <a:ln>
                      <a:noFill/>
                    </a:ln>
                  </pic:spPr>
                </pic:pic>
              </a:graphicData>
            </a:graphic>
          </wp:inline>
        </w:drawing>
      </w:r>
    </w:p>
    <w:p w14:paraId="24C9DBD0" w14:textId="77777777" w:rsidR="00305392" w:rsidRDefault="00305392" w:rsidP="00305392">
      <w:pPr>
        <w:numPr>
          <w:ilvl w:val="0"/>
          <w:numId w:val="133"/>
        </w:numPr>
        <w:shd w:val="clear" w:color="auto" w:fill="FFFFFF"/>
        <w:spacing w:before="100" w:beforeAutospacing="1" w:after="75" w:line="240" w:lineRule="auto"/>
      </w:pPr>
      <w:r>
        <w:t>The resistor has four colour bands.</w:t>
      </w:r>
    </w:p>
    <w:p w14:paraId="6F027BAC" w14:textId="77777777" w:rsidR="00305392" w:rsidRDefault="00305392" w:rsidP="00305392">
      <w:pPr>
        <w:numPr>
          <w:ilvl w:val="0"/>
          <w:numId w:val="133"/>
        </w:numPr>
        <w:shd w:val="clear" w:color="auto" w:fill="FFFFFF"/>
        <w:spacing w:before="100" w:beforeAutospacing="1" w:after="75" w:line="240" w:lineRule="auto"/>
      </w:pPr>
      <w:r>
        <w:t>The first band is red. From the table, we know that red stands for the significant digit 2.</w:t>
      </w:r>
    </w:p>
    <w:p w14:paraId="4D4F6FC4" w14:textId="77777777" w:rsidR="00305392" w:rsidRDefault="00305392" w:rsidP="00305392">
      <w:pPr>
        <w:numPr>
          <w:ilvl w:val="0"/>
          <w:numId w:val="133"/>
        </w:numPr>
        <w:shd w:val="clear" w:color="auto" w:fill="FFFFFF"/>
        <w:spacing w:before="100" w:beforeAutospacing="1" w:after="75" w:line="240" w:lineRule="auto"/>
      </w:pPr>
      <w:r>
        <w:t>The second is red too. This is indicative of the second significant digit 2.</w:t>
      </w:r>
    </w:p>
    <w:p w14:paraId="7B7F9CD3" w14:textId="77777777" w:rsidR="00305392" w:rsidRDefault="00305392" w:rsidP="00305392">
      <w:pPr>
        <w:numPr>
          <w:ilvl w:val="0"/>
          <w:numId w:val="133"/>
        </w:numPr>
        <w:shd w:val="clear" w:color="auto" w:fill="FFFFFF"/>
        <w:spacing w:before="100" w:beforeAutospacing="1" w:after="75" w:line="240" w:lineRule="auto"/>
      </w:pPr>
      <w:r>
        <w:t>The third band is a multiplier and is black. For black, the multiplier is 10</w:t>
      </w:r>
      <w:r>
        <w:rPr>
          <w:sz w:val="16"/>
          <w:szCs w:val="16"/>
          <w:vertAlign w:val="superscript"/>
        </w:rPr>
        <w:t>0</w:t>
      </w:r>
      <w:r>
        <w:t> or 1.</w:t>
      </w:r>
    </w:p>
    <w:p w14:paraId="69B036B2" w14:textId="77777777" w:rsidR="00305392" w:rsidRDefault="00305392" w:rsidP="00305392">
      <w:pPr>
        <w:numPr>
          <w:ilvl w:val="0"/>
          <w:numId w:val="133"/>
        </w:numPr>
        <w:shd w:val="clear" w:color="auto" w:fill="FFFFFF"/>
        <w:spacing w:before="100" w:beforeAutospacing="1" w:after="75" w:line="240" w:lineRule="auto"/>
      </w:pPr>
      <w:r>
        <w:t>The fourth band is gold which indicates a tolerance of ±5%.</w:t>
      </w:r>
    </w:p>
    <w:p w14:paraId="282F482C" w14:textId="270E6458" w:rsidR="00305392" w:rsidRDefault="00305392" w:rsidP="00305392">
      <w:pPr>
        <w:numPr>
          <w:ilvl w:val="0"/>
          <w:numId w:val="133"/>
        </w:numPr>
        <w:shd w:val="clear" w:color="auto" w:fill="FFFFFF"/>
        <w:spacing w:before="100" w:beforeAutospacing="1" w:after="75" w:line="240" w:lineRule="auto"/>
      </w:pPr>
      <w:r>
        <w:t>Hence, the resistor has a resistance of 22 x 1 Ω with ±5% tolerance.</w:t>
      </w:r>
    </w:p>
    <w:p w14:paraId="6E2C3EA3" w14:textId="326BD5AC" w:rsidR="00AA351F" w:rsidRDefault="00AA351F" w:rsidP="00AA351F">
      <w:pPr>
        <w:shd w:val="clear" w:color="auto" w:fill="FFFFFF"/>
        <w:spacing w:before="100" w:beforeAutospacing="1" w:after="75" w:line="240" w:lineRule="auto"/>
      </w:pPr>
    </w:p>
    <w:p w14:paraId="6DF0F508" w14:textId="4FF53408" w:rsidR="00AA351F" w:rsidRDefault="00AA351F" w:rsidP="00AA351F">
      <w:pPr>
        <w:shd w:val="clear" w:color="auto" w:fill="FFFFFF"/>
        <w:spacing w:before="100" w:beforeAutospacing="1" w:after="75" w:line="240" w:lineRule="auto"/>
      </w:pPr>
    </w:p>
    <w:p w14:paraId="0CDA0820" w14:textId="661E0F50" w:rsidR="00AA351F" w:rsidRPr="00AA351F" w:rsidRDefault="00AA351F" w:rsidP="00AA351F">
      <w:pPr>
        <w:pStyle w:val="Heading1"/>
        <w:rPr>
          <w:sz w:val="56"/>
          <w:szCs w:val="56"/>
        </w:rPr>
      </w:pPr>
      <w:r>
        <w:rPr>
          <w:sz w:val="56"/>
          <w:szCs w:val="56"/>
        </w:rPr>
        <w:t>SERIES AND PARALLEL COMBINATION OF RESISTORS</w:t>
      </w:r>
    </w:p>
    <w:p w14:paraId="1D7B70D3" w14:textId="77777777" w:rsidR="00AA351F" w:rsidRDefault="00AA351F" w:rsidP="00AA351F">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resistor is a passive two-terminal electrical component that implements electrical resistance as a circuit element. </w:t>
      </w:r>
      <w:r w:rsidRPr="00AA351F">
        <w:rPr>
          <w:rFonts w:ascii="Poppins" w:hAnsi="Poppins" w:cs="Poppins"/>
          <w:color w:val="444444"/>
          <w:highlight w:val="yellow"/>
        </w:rPr>
        <w:t>Resistors reduce the current flow and lower voltage levels within circuits.</w:t>
      </w:r>
      <w:r>
        <w:rPr>
          <w:rFonts w:ascii="Poppins" w:hAnsi="Poppins" w:cs="Poppins"/>
          <w:color w:val="444444"/>
        </w:rPr>
        <w:t xml:space="preserve"> Most circuits often have more than one resistor to limit the flow of charges in a circuit. The two simplest combinations of resistors are – series and parallel. In this article, we will be discussing resistors in series and parallel combinations.</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AA351F" w14:paraId="05FA760B" w14:textId="77777777" w:rsidTr="00AA351F">
        <w:trPr>
          <w:tblCellSpacing w:w="15" w:type="dxa"/>
        </w:trPr>
        <w:tc>
          <w:tcPr>
            <w:tcW w:w="0" w:type="auto"/>
            <w:tcBorders>
              <w:bottom w:val="single" w:sz="6" w:space="0" w:color="444444"/>
            </w:tcBorders>
            <w:shd w:val="clear" w:color="auto" w:fill="F1EDFF"/>
            <w:vAlign w:val="center"/>
            <w:hideMark/>
          </w:tcPr>
          <w:p w14:paraId="23A409FF" w14:textId="77777777" w:rsidR="00AA351F" w:rsidRDefault="00AA351F">
            <w:pPr>
              <w:spacing w:after="330" w:line="300" w:lineRule="atLeast"/>
              <w:rPr>
                <w:rFonts w:ascii="Poppins" w:hAnsi="Poppins" w:cs="Poppins"/>
                <w:color w:val="444444"/>
                <w:sz w:val="21"/>
                <w:szCs w:val="21"/>
              </w:rPr>
            </w:pPr>
            <w:r>
              <w:rPr>
                <w:rStyle w:val="Strong"/>
                <w:rFonts w:ascii="Poppins" w:hAnsi="Poppins" w:cs="Poppins"/>
                <w:color w:val="444444"/>
                <w:sz w:val="21"/>
                <w:szCs w:val="21"/>
                <w:u w:val="single"/>
              </w:rPr>
              <w:t>Table of Contents:</w:t>
            </w:r>
          </w:p>
          <w:p w14:paraId="67205014" w14:textId="77777777" w:rsidR="00AA351F" w:rsidRDefault="00AA351F" w:rsidP="00AA351F">
            <w:pPr>
              <w:numPr>
                <w:ilvl w:val="0"/>
                <w:numId w:val="134"/>
              </w:numPr>
              <w:spacing w:before="100" w:beforeAutospacing="1" w:after="75" w:line="300" w:lineRule="atLeast"/>
              <w:rPr>
                <w:rFonts w:ascii="Poppins" w:hAnsi="Poppins" w:cs="Poppins"/>
                <w:color w:val="444444"/>
                <w:sz w:val="21"/>
                <w:szCs w:val="21"/>
              </w:rPr>
            </w:pPr>
            <w:hyperlink r:id="rId408" w:anchor="circuit-components" w:history="1">
              <w:r>
                <w:rPr>
                  <w:rStyle w:val="Hyperlink"/>
                  <w:rFonts w:ascii="Poppins" w:hAnsi="Poppins" w:cs="Poppins"/>
                  <w:color w:val="8C69FF"/>
                  <w:sz w:val="21"/>
                  <w:szCs w:val="21"/>
                </w:rPr>
                <w:t>Circuit Components</w:t>
              </w:r>
            </w:hyperlink>
          </w:p>
          <w:p w14:paraId="5DAD044D" w14:textId="77777777" w:rsidR="00AA351F" w:rsidRDefault="00AA351F" w:rsidP="00AA351F">
            <w:pPr>
              <w:numPr>
                <w:ilvl w:val="0"/>
                <w:numId w:val="134"/>
              </w:numPr>
              <w:spacing w:before="100" w:beforeAutospacing="1" w:after="75" w:line="300" w:lineRule="atLeast"/>
              <w:rPr>
                <w:rFonts w:ascii="Poppins" w:hAnsi="Poppins" w:cs="Poppins"/>
                <w:color w:val="444444"/>
                <w:sz w:val="21"/>
                <w:szCs w:val="21"/>
              </w:rPr>
            </w:pPr>
            <w:hyperlink r:id="rId409" w:anchor="need-of-a-combination-circuit" w:history="1">
              <w:r>
                <w:rPr>
                  <w:rStyle w:val="Hyperlink"/>
                  <w:rFonts w:ascii="Poppins" w:hAnsi="Poppins" w:cs="Poppins"/>
                  <w:color w:val="8C69FF"/>
                  <w:sz w:val="21"/>
                  <w:szCs w:val="21"/>
                </w:rPr>
                <w:t>Need of a Combination Circuit</w:t>
              </w:r>
            </w:hyperlink>
          </w:p>
          <w:p w14:paraId="518AF389" w14:textId="77777777" w:rsidR="00AA351F" w:rsidRDefault="00AA351F" w:rsidP="00AA351F">
            <w:pPr>
              <w:numPr>
                <w:ilvl w:val="0"/>
                <w:numId w:val="134"/>
              </w:numPr>
              <w:spacing w:before="100" w:beforeAutospacing="1" w:after="75" w:line="300" w:lineRule="atLeast"/>
              <w:rPr>
                <w:rFonts w:ascii="Poppins" w:hAnsi="Poppins" w:cs="Poppins"/>
                <w:color w:val="444444"/>
                <w:sz w:val="21"/>
                <w:szCs w:val="21"/>
              </w:rPr>
            </w:pPr>
            <w:hyperlink r:id="rId410" w:anchor="resistors-in-series" w:history="1">
              <w:r>
                <w:rPr>
                  <w:rStyle w:val="Hyperlink"/>
                  <w:rFonts w:ascii="Poppins" w:hAnsi="Poppins" w:cs="Poppins"/>
                  <w:color w:val="8C69FF"/>
                  <w:sz w:val="21"/>
                  <w:szCs w:val="21"/>
                </w:rPr>
                <w:t>Resistors in Series</w:t>
              </w:r>
            </w:hyperlink>
          </w:p>
          <w:p w14:paraId="5AADA862" w14:textId="77777777" w:rsidR="00AA351F" w:rsidRDefault="00AA351F" w:rsidP="00AA351F">
            <w:pPr>
              <w:numPr>
                <w:ilvl w:val="0"/>
                <w:numId w:val="134"/>
              </w:numPr>
              <w:spacing w:before="100" w:beforeAutospacing="1" w:after="75" w:line="300" w:lineRule="atLeast"/>
              <w:rPr>
                <w:rFonts w:ascii="Poppins" w:hAnsi="Poppins" w:cs="Poppins"/>
                <w:color w:val="444444"/>
                <w:sz w:val="21"/>
                <w:szCs w:val="21"/>
              </w:rPr>
            </w:pPr>
            <w:hyperlink r:id="rId411" w:anchor="resistors-in-parallel" w:history="1">
              <w:r>
                <w:rPr>
                  <w:rStyle w:val="Hyperlink"/>
                  <w:rFonts w:ascii="Poppins" w:hAnsi="Poppins" w:cs="Poppins"/>
                  <w:color w:val="8C69FF"/>
                  <w:sz w:val="21"/>
                  <w:szCs w:val="21"/>
                </w:rPr>
                <w:t>Resistors in Parallel</w:t>
              </w:r>
            </w:hyperlink>
          </w:p>
          <w:p w14:paraId="53219ABB" w14:textId="77777777" w:rsidR="00AA351F" w:rsidRDefault="00AA351F" w:rsidP="00AA351F">
            <w:pPr>
              <w:numPr>
                <w:ilvl w:val="0"/>
                <w:numId w:val="134"/>
              </w:numPr>
              <w:spacing w:before="100" w:beforeAutospacing="1" w:after="75" w:line="300" w:lineRule="atLeast"/>
              <w:rPr>
                <w:rFonts w:ascii="Poppins" w:hAnsi="Poppins" w:cs="Poppins"/>
                <w:color w:val="444444"/>
                <w:sz w:val="21"/>
                <w:szCs w:val="21"/>
              </w:rPr>
            </w:pPr>
            <w:hyperlink r:id="rId412" w:anchor="summary" w:history="1">
              <w:r>
                <w:rPr>
                  <w:rStyle w:val="Hyperlink"/>
                  <w:rFonts w:ascii="Poppins" w:hAnsi="Poppins" w:cs="Poppins"/>
                  <w:color w:val="8C69FF"/>
                  <w:sz w:val="21"/>
                  <w:szCs w:val="21"/>
                </w:rPr>
                <w:t>Summary</w:t>
              </w:r>
            </w:hyperlink>
          </w:p>
          <w:p w14:paraId="4B39DDB0" w14:textId="77777777" w:rsidR="00AA351F" w:rsidRDefault="00AA351F" w:rsidP="00AA351F">
            <w:pPr>
              <w:numPr>
                <w:ilvl w:val="0"/>
                <w:numId w:val="134"/>
              </w:numPr>
              <w:spacing w:before="100" w:beforeAutospacing="1" w:after="75" w:line="300" w:lineRule="atLeast"/>
              <w:rPr>
                <w:rFonts w:ascii="Poppins" w:hAnsi="Poppins" w:cs="Poppins"/>
                <w:color w:val="444444"/>
                <w:sz w:val="21"/>
                <w:szCs w:val="21"/>
              </w:rPr>
            </w:pPr>
            <w:hyperlink r:id="rId413" w:anchor="frequently%20asked%20questions%20-%20faqs" w:history="1">
              <w:r>
                <w:rPr>
                  <w:rStyle w:val="Hyperlink"/>
                  <w:rFonts w:ascii="Poppins" w:hAnsi="Poppins" w:cs="Poppins"/>
                  <w:color w:val="8C69FF"/>
                  <w:sz w:val="21"/>
                  <w:szCs w:val="21"/>
                </w:rPr>
                <w:t>Frequently Asked Questions – FAQs</w:t>
              </w:r>
            </w:hyperlink>
          </w:p>
        </w:tc>
      </w:tr>
    </w:tbl>
    <w:p w14:paraId="748F33F3" w14:textId="77777777" w:rsidR="00AA351F" w:rsidRDefault="00AA351F" w:rsidP="00AA351F">
      <w:pPr>
        <w:pStyle w:val="Heading2"/>
        <w:shd w:val="clear" w:color="auto" w:fill="FFFFFF"/>
        <w:spacing w:before="300" w:after="150" w:line="480" w:lineRule="atLeast"/>
        <w:rPr>
          <w:rFonts w:ascii="inherit" w:hAnsi="inherit" w:cs="Poppins"/>
          <w:color w:val="444444"/>
          <w:sz w:val="36"/>
          <w:szCs w:val="36"/>
        </w:rPr>
      </w:pPr>
      <w:r>
        <w:rPr>
          <w:rFonts w:ascii="inherit" w:hAnsi="inherit" w:cs="Poppins"/>
          <w:color w:val="444444"/>
        </w:rPr>
        <w:t>Circuit Components</w:t>
      </w:r>
    </w:p>
    <w:p w14:paraId="34C8D4B5" w14:textId="4C015C68"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noProof/>
          <w:color w:val="444444"/>
        </w:rPr>
        <w:drawing>
          <wp:inline distT="0" distB="0" distL="0" distR="0" wp14:anchorId="44D794FC" wp14:editId="3FB98A74">
            <wp:extent cx="5887085" cy="3284855"/>
            <wp:effectExtent l="0" t="0" r="0" b="0"/>
            <wp:docPr id="204" name="Picture 204" descr="Basic Electrical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Basic Electrical Circui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887085" cy="3284855"/>
                    </a:xfrm>
                    <a:prstGeom prst="rect">
                      <a:avLst/>
                    </a:prstGeom>
                    <a:noFill/>
                    <a:ln>
                      <a:noFill/>
                    </a:ln>
                  </pic:spPr>
                </pic:pic>
              </a:graphicData>
            </a:graphic>
          </wp:inline>
        </w:drawing>
      </w:r>
    </w:p>
    <w:p w14:paraId="1794FF18"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A circuit is composed of conductors (wire), power source, load, resistor, and switch. A circuit starts and ends at the same point. Usually, copper wire without insulation is used as a conductor. A switch is used to make or break a circuit. Resistors control the flow of the electric current in a circuit. A resistor is a passive element which means that it only consumes power but does not generate power. </w:t>
      </w:r>
      <w:r w:rsidRPr="00AA351F">
        <w:rPr>
          <w:rFonts w:ascii="Poppins" w:hAnsi="Poppins" w:cs="Poppins"/>
          <w:color w:val="444444"/>
          <w:highlight w:val="yellow"/>
        </w:rPr>
        <w:t>A load in a circuit consumes electrical energy and converts it into other forms of energy like light, heat, et</w:t>
      </w:r>
      <w:r>
        <w:rPr>
          <w:rFonts w:ascii="Poppins" w:hAnsi="Poppins" w:cs="Poppins"/>
          <w:color w:val="444444"/>
        </w:rPr>
        <w:t>c. A load can be a light bulb, fan, etc. Now let us know about resistors in series and parallel combinations.</w:t>
      </w:r>
    </w:p>
    <w:p w14:paraId="4A0AFF4E"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Style w:val="Strong"/>
          <w:rFonts w:ascii="Poppins" w:eastAsiaTheme="majorEastAsia" w:hAnsi="Poppins" w:cs="Poppins"/>
          <w:color w:val="444444"/>
        </w:rPr>
        <w:t>Read more:</w:t>
      </w:r>
      <w:r>
        <w:rPr>
          <w:rFonts w:ascii="Poppins" w:hAnsi="Poppins" w:cs="Poppins"/>
          <w:color w:val="444444"/>
        </w:rPr>
        <w:t> </w:t>
      </w:r>
      <w:hyperlink r:id="rId415" w:history="1">
        <w:r>
          <w:rPr>
            <w:rStyle w:val="Hyperlink"/>
            <w:rFonts w:ascii="Poppins" w:hAnsi="Poppins" w:cs="Poppins"/>
            <w:color w:val="8C69FF"/>
          </w:rPr>
          <w:t>Types of Switches</w:t>
        </w:r>
      </w:hyperlink>
    </w:p>
    <w:p w14:paraId="22F12708" w14:textId="77777777" w:rsidR="00AA351F" w:rsidRDefault="00AA351F" w:rsidP="00AA351F">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Need of a Combination Circuit</w:t>
      </w:r>
    </w:p>
    <w:p w14:paraId="187333A1"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In an electric circuit, the different components are connected either in series or in parallel to produce different resistive networks. In the same circuit, resistors can sometimes be connected in parallel and series across different loops to produce a more complex resistive network. These circuits are known as mixed resistor circuits. In the end, however, the total resistance should be known. It is important to know how to do this because </w:t>
      </w:r>
      <w:r w:rsidRPr="00AA351F">
        <w:rPr>
          <w:rFonts w:ascii="Poppins" w:hAnsi="Poppins" w:cs="Poppins"/>
          <w:color w:val="444444"/>
          <w:highlight w:val="yellow"/>
        </w:rPr>
        <w:t>resistors never exist in isolation.</w:t>
      </w:r>
      <w:r>
        <w:rPr>
          <w:rFonts w:ascii="Poppins" w:hAnsi="Poppins" w:cs="Poppins"/>
          <w:color w:val="444444"/>
        </w:rPr>
        <w:t xml:space="preserve"> They are always part of a larger circuit that will have many resistors connected in different combinations. So how do we calculate this total </w:t>
      </w:r>
      <w:hyperlink r:id="rId416" w:history="1">
        <w:r>
          <w:rPr>
            <w:rStyle w:val="Hyperlink"/>
            <w:rFonts w:ascii="Poppins" w:hAnsi="Poppins" w:cs="Poppins"/>
            <w:color w:val="8C69FF"/>
          </w:rPr>
          <w:t>resistance</w:t>
        </w:r>
      </w:hyperlink>
      <w:r>
        <w:rPr>
          <w:rFonts w:ascii="Poppins" w:hAnsi="Poppins" w:cs="Poppins"/>
          <w:color w:val="444444"/>
        </w:rPr>
        <w:t> for resistors in series and parallel circuits? In the next section, let us have a look at how to find the total resistance for resistors in series and parallel combinations.</w:t>
      </w:r>
    </w:p>
    <w:p w14:paraId="1690532D" w14:textId="77777777" w:rsidR="00AA351F" w:rsidRDefault="00AA351F" w:rsidP="00AA351F">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See the video below and learn about power dissipated across the resistor</w:t>
      </w:r>
    </w:p>
    <w:p w14:paraId="6477EDCC" w14:textId="567F9FD8" w:rsidR="00AA351F" w:rsidRDefault="00B545DE" w:rsidP="00AA351F">
      <w:pPr>
        <w:pStyle w:val="Heading2"/>
        <w:shd w:val="clear" w:color="auto" w:fill="FFFFFF"/>
        <w:spacing w:before="300" w:after="150" w:line="480" w:lineRule="atLeast"/>
        <w:rPr>
          <w:rFonts w:ascii="Poppins" w:hAnsi="Poppins" w:cs="Poppins"/>
          <w:color w:val="444444"/>
        </w:rPr>
      </w:pPr>
      <w:r w:rsidRPr="00B545DE">
        <w:rPr>
          <w:rFonts w:ascii="Poppins" w:hAnsi="Poppins" w:cs="Poppins"/>
          <w:color w:val="444444"/>
          <w:highlight w:val="yellow"/>
        </w:rPr>
        <w:t>Re</w:t>
      </w:r>
      <w:r w:rsidR="00AA351F" w:rsidRPr="00B545DE">
        <w:rPr>
          <w:rFonts w:ascii="Poppins" w:hAnsi="Poppins" w:cs="Poppins"/>
          <w:color w:val="444444"/>
          <w:highlight w:val="yellow"/>
        </w:rPr>
        <w:t>sistors in Series</w:t>
      </w:r>
    </w:p>
    <w:p w14:paraId="67EAA564"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Two or more resistors are said to be connected in series when the </w:t>
      </w:r>
      <w:r w:rsidRPr="00B545DE">
        <w:rPr>
          <w:rFonts w:ascii="Poppins" w:hAnsi="Poppins" w:cs="Poppins"/>
          <w:color w:val="444444"/>
          <w:highlight w:val="yellow"/>
        </w:rPr>
        <w:t>same amount of current flows through all the resistors</w:t>
      </w:r>
      <w:r>
        <w:rPr>
          <w:rFonts w:ascii="Poppins" w:hAnsi="Poppins" w:cs="Poppins"/>
          <w:color w:val="444444"/>
        </w:rPr>
        <w:t>. In such circuits, the voltage across each resistor is different. In a series connection, if any resistor is broken or a fault occurs, then the entire circuit is turned off. The construction of a series circuit is simpler compared to a parallel circuit.</w:t>
      </w:r>
    </w:p>
    <w:p w14:paraId="2FD7D7F4" w14:textId="35BDAD77" w:rsidR="00AA351F" w:rsidRDefault="00AA351F" w:rsidP="00AA351F">
      <w:pPr>
        <w:rPr>
          <w:rFonts w:ascii="Times New Roman" w:hAnsi="Times New Roman" w:cs="Times New Roman"/>
        </w:rPr>
      </w:pPr>
      <w:r>
        <w:rPr>
          <w:noProof/>
        </w:rPr>
        <w:drawing>
          <wp:inline distT="0" distB="0" distL="0" distR="0" wp14:anchorId="34AC5DC9" wp14:editId="59232E8D">
            <wp:extent cx="7146290" cy="2229485"/>
            <wp:effectExtent l="0" t="0" r="0" b="0"/>
            <wp:docPr id="208" name="Picture 208" descr="Resistors In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Resistors In Series"/>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7146290" cy="2229485"/>
                    </a:xfrm>
                    <a:prstGeom prst="rect">
                      <a:avLst/>
                    </a:prstGeom>
                    <a:noFill/>
                    <a:ln>
                      <a:noFill/>
                    </a:ln>
                  </pic:spPr>
                </pic:pic>
              </a:graphicData>
            </a:graphic>
          </wp:inline>
        </w:drawing>
      </w:r>
    </w:p>
    <w:p w14:paraId="06847154"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For the above circuit, the total resistance is given as:</w:t>
      </w:r>
    </w:p>
    <w:p w14:paraId="21FC5425" w14:textId="77777777" w:rsidR="00AA351F" w:rsidRPr="00B545DE" w:rsidRDefault="00AA351F" w:rsidP="00AA351F">
      <w:pPr>
        <w:shd w:val="clear" w:color="auto" w:fill="FFFFFF"/>
        <w:jc w:val="center"/>
        <w:rPr>
          <w:rFonts w:ascii="Poppins" w:hAnsi="Poppins" w:cs="Poppins"/>
          <w:color w:val="444444"/>
          <w:sz w:val="28"/>
          <w:szCs w:val="28"/>
        </w:rPr>
      </w:pPr>
      <w:r w:rsidRPr="00B545DE">
        <w:rPr>
          <w:rFonts w:ascii="Poppins" w:hAnsi="Poppins" w:cs="Poppins"/>
          <w:color w:val="444444"/>
          <w:sz w:val="28"/>
          <w:szCs w:val="28"/>
          <w:highlight w:val="yellow"/>
        </w:rPr>
        <w:t>R</w:t>
      </w:r>
      <w:r w:rsidRPr="00B545DE">
        <w:rPr>
          <w:rFonts w:ascii="Poppins" w:hAnsi="Poppins" w:cs="Poppins"/>
          <w:color w:val="444444"/>
          <w:sz w:val="28"/>
          <w:szCs w:val="28"/>
          <w:highlight w:val="yellow"/>
          <w:vertAlign w:val="subscript"/>
        </w:rPr>
        <w:t>total</w:t>
      </w:r>
      <w:r w:rsidRPr="00B545DE">
        <w:rPr>
          <w:rFonts w:ascii="Poppins" w:hAnsi="Poppins" w:cs="Poppins"/>
          <w:color w:val="444444"/>
          <w:sz w:val="28"/>
          <w:szCs w:val="28"/>
          <w:highlight w:val="yellow"/>
        </w:rPr>
        <w:t> = R</w:t>
      </w:r>
      <w:r w:rsidRPr="00B545DE">
        <w:rPr>
          <w:rFonts w:ascii="Poppins" w:hAnsi="Poppins" w:cs="Poppins"/>
          <w:color w:val="444444"/>
          <w:sz w:val="28"/>
          <w:szCs w:val="28"/>
          <w:highlight w:val="yellow"/>
          <w:vertAlign w:val="subscript"/>
        </w:rPr>
        <w:t>1</w:t>
      </w:r>
      <w:r w:rsidRPr="00B545DE">
        <w:rPr>
          <w:rFonts w:ascii="Poppins" w:hAnsi="Poppins" w:cs="Poppins"/>
          <w:color w:val="444444"/>
          <w:sz w:val="28"/>
          <w:szCs w:val="28"/>
          <w:highlight w:val="yellow"/>
        </w:rPr>
        <w:t> + R</w:t>
      </w:r>
      <w:r w:rsidRPr="00B545DE">
        <w:rPr>
          <w:rFonts w:ascii="Poppins" w:hAnsi="Poppins" w:cs="Poppins"/>
          <w:color w:val="444444"/>
          <w:sz w:val="28"/>
          <w:szCs w:val="28"/>
          <w:highlight w:val="yellow"/>
          <w:vertAlign w:val="subscript"/>
        </w:rPr>
        <w:t>2</w:t>
      </w:r>
      <w:r w:rsidRPr="00B545DE">
        <w:rPr>
          <w:rFonts w:ascii="Poppins" w:hAnsi="Poppins" w:cs="Poppins"/>
          <w:color w:val="444444"/>
          <w:sz w:val="28"/>
          <w:szCs w:val="28"/>
          <w:highlight w:val="yellow"/>
        </w:rPr>
        <w:t> + ….. + R</w:t>
      </w:r>
      <w:r w:rsidRPr="00B545DE">
        <w:rPr>
          <w:rFonts w:ascii="Poppins" w:hAnsi="Poppins" w:cs="Poppins"/>
          <w:color w:val="444444"/>
          <w:sz w:val="28"/>
          <w:szCs w:val="28"/>
          <w:highlight w:val="yellow"/>
          <w:vertAlign w:val="subscript"/>
        </w:rPr>
        <w:t>n</w:t>
      </w:r>
    </w:p>
    <w:p w14:paraId="6834E4DC" w14:textId="77777777" w:rsidR="00AA351F" w:rsidRDefault="00AA351F" w:rsidP="00AA351F">
      <w:pPr>
        <w:rPr>
          <w:rFonts w:ascii="Times New Roman" w:hAnsi="Times New Roman" w:cs="Times New Roman"/>
          <w:sz w:val="24"/>
          <w:szCs w:val="24"/>
        </w:rPr>
      </w:pPr>
      <w:r>
        <w:rPr>
          <w:rFonts w:ascii="Poppins" w:hAnsi="Poppins" w:cs="Poppins"/>
          <w:color w:val="444444"/>
          <w:sz w:val="21"/>
          <w:szCs w:val="21"/>
          <w:shd w:val="clear" w:color="auto" w:fill="FFFFFF"/>
        </w:rPr>
        <w:t>The total resistance of the system is just the total sum of individual resistances.</w:t>
      </w:r>
      <w:r>
        <w:rPr>
          <w:rFonts w:ascii="Poppins" w:hAnsi="Poppins" w:cs="Poppins"/>
          <w:color w:val="444444"/>
          <w:sz w:val="21"/>
          <w:szCs w:val="21"/>
        </w:rPr>
        <w:br/>
      </w:r>
      <w:r>
        <w:rPr>
          <w:rFonts w:ascii="Poppins" w:hAnsi="Poppins" w:cs="Poppins"/>
          <w:color w:val="444444"/>
          <w:sz w:val="21"/>
          <w:szCs w:val="21"/>
          <w:shd w:val="clear" w:color="auto" w:fill="FFFFFF"/>
        </w:rPr>
        <w:t>For example, consider the following sample problem.</w:t>
      </w:r>
    </w:p>
    <w:p w14:paraId="503CA875"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A resistor with an electrical resistance value of 100 ohms is connected to another with a resistance value of 200 ohms. The two resistances are connected in series. What is the total resistance across the system?</w:t>
      </w:r>
    </w:p>
    <w:p w14:paraId="421776DB"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Here, R</w:t>
      </w:r>
      <w:r>
        <w:rPr>
          <w:rFonts w:ascii="Poppins" w:hAnsi="Poppins" w:cs="Poppins"/>
          <w:color w:val="444444"/>
          <w:sz w:val="18"/>
          <w:szCs w:val="18"/>
          <w:vertAlign w:val="subscript"/>
        </w:rPr>
        <w:t>1</w:t>
      </w:r>
      <w:r>
        <w:rPr>
          <w:rFonts w:ascii="Poppins" w:hAnsi="Poppins" w:cs="Poppins"/>
          <w:color w:val="444444"/>
        </w:rPr>
        <w:t xml:space="preserve"> = 100 </w:t>
      </w:r>
      <w:r>
        <w:rPr>
          <w:rFonts w:ascii="Cambria" w:hAnsi="Cambria" w:cs="Cambria"/>
          <w:color w:val="444444"/>
        </w:rPr>
        <w:t>Ω</w:t>
      </w:r>
      <w:r>
        <w:rPr>
          <w:rFonts w:ascii="Poppins" w:hAnsi="Poppins" w:cs="Poppins"/>
          <w:color w:val="444444"/>
        </w:rPr>
        <w:t xml:space="preserve"> and R</w:t>
      </w:r>
      <w:r>
        <w:rPr>
          <w:rFonts w:ascii="Poppins" w:hAnsi="Poppins" w:cs="Poppins"/>
          <w:color w:val="444444"/>
          <w:sz w:val="18"/>
          <w:szCs w:val="18"/>
          <w:vertAlign w:val="subscript"/>
        </w:rPr>
        <w:t>2</w:t>
      </w:r>
      <w:r>
        <w:rPr>
          <w:rFonts w:ascii="Poppins" w:hAnsi="Poppins" w:cs="Poppins"/>
          <w:color w:val="444444"/>
        </w:rPr>
        <w:t xml:space="preserve">= 200 </w:t>
      </w:r>
      <w:r>
        <w:rPr>
          <w:rFonts w:ascii="Cambria" w:hAnsi="Cambria" w:cs="Cambria"/>
          <w:color w:val="444444"/>
        </w:rPr>
        <w:t>Ω</w:t>
      </w:r>
    </w:p>
    <w:p w14:paraId="19378E0C"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R</w:t>
      </w:r>
      <w:r>
        <w:rPr>
          <w:rFonts w:ascii="Poppins" w:hAnsi="Poppins" w:cs="Poppins"/>
          <w:color w:val="444444"/>
          <w:sz w:val="18"/>
          <w:szCs w:val="18"/>
          <w:vertAlign w:val="subscript"/>
        </w:rPr>
        <w:t>total</w:t>
      </w:r>
      <w:r>
        <w:rPr>
          <w:rFonts w:ascii="Poppins" w:hAnsi="Poppins" w:cs="Poppins"/>
          <w:color w:val="444444"/>
        </w:rPr>
        <w:t xml:space="preserve"> = 100 + 200 = 300 </w:t>
      </w:r>
      <w:r>
        <w:rPr>
          <w:rFonts w:ascii="Cambria" w:hAnsi="Cambria" w:cs="Cambria"/>
          <w:color w:val="444444"/>
        </w:rPr>
        <w:t>Ω</w:t>
      </w:r>
    </w:p>
    <w:p w14:paraId="035117B6" w14:textId="77777777" w:rsidR="00AA351F" w:rsidRDefault="00AA351F" w:rsidP="00AA351F">
      <w:pPr>
        <w:pStyle w:val="Heading2"/>
        <w:shd w:val="clear" w:color="auto" w:fill="FFFFFF"/>
        <w:spacing w:before="300" w:after="150" w:line="480" w:lineRule="atLeast"/>
        <w:rPr>
          <w:rFonts w:ascii="Poppins" w:hAnsi="Poppins" w:cs="Poppins"/>
          <w:color w:val="444444"/>
        </w:rPr>
      </w:pPr>
      <w:r>
        <w:rPr>
          <w:rFonts w:ascii="Poppins" w:hAnsi="Poppins" w:cs="Poppins"/>
          <w:color w:val="444444"/>
        </w:rPr>
        <w:t>Watch the video and learn about series combination of resistances</w:t>
      </w:r>
    </w:p>
    <w:p w14:paraId="5907612E" w14:textId="5C49C9DA" w:rsidR="00AA351F" w:rsidRDefault="00AA351F" w:rsidP="00AA351F">
      <w:pPr>
        <w:shd w:val="clear" w:color="auto" w:fill="FFFFFF"/>
        <w:rPr>
          <w:rFonts w:ascii="Poppins" w:hAnsi="Poppins" w:cs="Poppins"/>
          <w:color w:val="444444"/>
          <w:sz w:val="21"/>
          <w:szCs w:val="21"/>
        </w:rPr>
      </w:pPr>
    </w:p>
    <w:p w14:paraId="0B28072B" w14:textId="77777777" w:rsidR="00AA351F" w:rsidRDefault="00AA351F" w:rsidP="00AA351F">
      <w:pPr>
        <w:shd w:val="clear" w:color="auto" w:fill="FFFFFF"/>
        <w:rPr>
          <w:rFonts w:ascii="Poppins" w:hAnsi="Poppins" w:cs="Poppins"/>
          <w:color w:val="444444"/>
          <w:sz w:val="21"/>
          <w:szCs w:val="21"/>
        </w:rPr>
      </w:pPr>
      <w:r>
        <w:rPr>
          <w:rFonts w:ascii="Poppins" w:hAnsi="Poppins" w:cs="Poppins"/>
          <w:color w:val="444444"/>
          <w:sz w:val="21"/>
          <w:szCs w:val="21"/>
        </w:rPr>
        <w:t>629</w:t>
      </w:r>
    </w:p>
    <w:p w14:paraId="19A7C4DB" w14:textId="77777777" w:rsidR="00AA351F" w:rsidRDefault="00AA351F" w:rsidP="00AA351F">
      <w:pPr>
        <w:pStyle w:val="Heading2"/>
        <w:shd w:val="clear" w:color="auto" w:fill="FFFFFF"/>
        <w:spacing w:before="300" w:after="150" w:line="480" w:lineRule="atLeast"/>
        <w:rPr>
          <w:rFonts w:ascii="inherit" w:hAnsi="inherit" w:cs="Poppins"/>
          <w:color w:val="444444"/>
          <w:sz w:val="36"/>
          <w:szCs w:val="36"/>
        </w:rPr>
      </w:pPr>
      <w:r w:rsidRPr="00B545DE">
        <w:rPr>
          <w:rFonts w:ascii="inherit" w:hAnsi="inherit" w:cs="Poppins"/>
          <w:color w:val="444444"/>
          <w:highlight w:val="yellow"/>
        </w:rPr>
        <w:t>Resistors in Parallel</w:t>
      </w:r>
    </w:p>
    <w:p w14:paraId="5437BCEE"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 xml:space="preserve">Two or more resistors are said to be connected in parallel </w:t>
      </w:r>
      <w:r w:rsidRPr="00B545DE">
        <w:rPr>
          <w:rFonts w:ascii="Poppins" w:hAnsi="Poppins" w:cs="Poppins"/>
          <w:color w:val="444444"/>
          <w:highlight w:val="yellow"/>
        </w:rPr>
        <w:t>when the voltage is the same across all the resistors</w:t>
      </w:r>
      <w:r>
        <w:rPr>
          <w:rFonts w:ascii="Poppins" w:hAnsi="Poppins" w:cs="Poppins"/>
          <w:color w:val="444444"/>
        </w:rPr>
        <w:t xml:space="preserve">. In such circuits, </w:t>
      </w:r>
      <w:r w:rsidRPr="00B545DE">
        <w:rPr>
          <w:rFonts w:ascii="Poppins" w:hAnsi="Poppins" w:cs="Poppins"/>
          <w:color w:val="444444"/>
          <w:highlight w:val="yellow"/>
        </w:rPr>
        <w:t>the current is branched out and recombined when branches meet at a common point.</w:t>
      </w:r>
      <w:r>
        <w:rPr>
          <w:rFonts w:ascii="Poppins" w:hAnsi="Poppins" w:cs="Poppins"/>
          <w:color w:val="444444"/>
        </w:rPr>
        <w:t xml:space="preserve"> A resistor or any other component can be connected or disconnected easily without affecting other elements in a parallel circuit.</w:t>
      </w:r>
    </w:p>
    <w:p w14:paraId="7957D937" w14:textId="637109F1" w:rsidR="00AA351F" w:rsidRDefault="00AA351F" w:rsidP="00AA351F">
      <w:pPr>
        <w:shd w:val="clear" w:color="auto" w:fill="FFFFFF"/>
        <w:rPr>
          <w:rFonts w:ascii="Poppins" w:hAnsi="Poppins" w:cs="Poppins"/>
          <w:color w:val="444444"/>
          <w:sz w:val="21"/>
          <w:szCs w:val="21"/>
        </w:rPr>
      </w:pPr>
      <w:r>
        <w:rPr>
          <w:rFonts w:ascii="Poppins" w:hAnsi="Poppins" w:cs="Poppins"/>
          <w:color w:val="444444"/>
          <w:sz w:val="21"/>
          <w:szCs w:val="21"/>
        </w:rPr>
        <w:t>1</w:t>
      </w:r>
      <w:r w:rsidR="00B545DE">
        <w:rPr>
          <w:rFonts w:ascii="Poppins" w:hAnsi="Poppins" w:cs="Poppins"/>
          <w:noProof/>
          <w:color w:val="444444"/>
          <w:sz w:val="21"/>
          <w:szCs w:val="21"/>
        </w:rPr>
        <w:drawing>
          <wp:inline distT="0" distB="0" distL="0" distR="0" wp14:anchorId="02975D5D" wp14:editId="03E5611A">
            <wp:extent cx="7146290" cy="3129915"/>
            <wp:effectExtent l="0" t="0" r="0" b="0"/>
            <wp:docPr id="206" name="Picture 206" descr="Resistors In Parallel /&gt;&#10;&lt;p&gt;The figure above shows the ‘n’ number of resistors connected in parallel. The following relation gives the total resistance here&lt;/p&gt;&#10;&lt;p&gt;&lt;center&gt;&lt;div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esistors In Parallel /&gt;&#10;&lt;p&gt;The figure above shows the ‘n’ number of resistors connected in parallel. The following relation gives the total resistance here&lt;/p&gt;&#10;&lt;p&gt;&lt;center&gt;&lt;div class="/>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146290" cy="3129915"/>
                    </a:xfrm>
                    <a:prstGeom prst="rect">
                      <a:avLst/>
                    </a:prstGeom>
                    <a:noFill/>
                    <a:ln>
                      <a:noFill/>
                    </a:ln>
                  </pic:spPr>
                </pic:pic>
              </a:graphicData>
            </a:graphic>
          </wp:inline>
        </w:drawing>
      </w:r>
      <w:r w:rsidR="00B545DE">
        <w:rPr>
          <w:rFonts w:ascii="Poppins" w:hAnsi="Poppins" w:cs="Poppins"/>
          <w:color w:val="444444"/>
          <w:sz w:val="21"/>
          <w:szCs w:val="21"/>
        </w:rPr>
        <w:t>/</w:t>
      </w:r>
      <w:r>
        <w:rPr>
          <w:rFonts w:ascii="Poppins" w:hAnsi="Poppins" w:cs="Poppins"/>
          <w:color w:val="444444"/>
          <w:sz w:val="21"/>
          <w:szCs w:val="21"/>
        </w:rPr>
        <w:t>Rtotal=1</w:t>
      </w:r>
      <w:r w:rsidR="00B545DE">
        <w:rPr>
          <w:rFonts w:ascii="Poppins" w:hAnsi="Poppins" w:cs="Poppins"/>
          <w:color w:val="444444"/>
          <w:sz w:val="21"/>
          <w:szCs w:val="21"/>
        </w:rPr>
        <w:t>/</w:t>
      </w:r>
      <w:r>
        <w:rPr>
          <w:rFonts w:ascii="Poppins" w:hAnsi="Poppins" w:cs="Poppins"/>
          <w:color w:val="444444"/>
          <w:sz w:val="21"/>
          <w:szCs w:val="21"/>
        </w:rPr>
        <w:t>R1 + 1</w:t>
      </w:r>
      <w:r w:rsidR="00B545DE">
        <w:rPr>
          <w:rFonts w:ascii="Poppins" w:hAnsi="Poppins" w:cs="Poppins"/>
          <w:color w:val="444444"/>
          <w:sz w:val="21"/>
          <w:szCs w:val="21"/>
        </w:rPr>
        <w:t>/</w:t>
      </w:r>
      <w:r>
        <w:rPr>
          <w:rFonts w:ascii="Poppins" w:hAnsi="Poppins" w:cs="Poppins"/>
          <w:color w:val="444444"/>
          <w:sz w:val="21"/>
          <w:szCs w:val="21"/>
        </w:rPr>
        <w:t>R2 + …. + 1</w:t>
      </w:r>
      <w:r w:rsidR="00B545DE">
        <w:rPr>
          <w:rFonts w:ascii="Poppins" w:hAnsi="Poppins" w:cs="Poppins"/>
          <w:color w:val="444444"/>
          <w:sz w:val="21"/>
          <w:szCs w:val="21"/>
        </w:rPr>
        <w:t>/</w:t>
      </w:r>
      <w:r>
        <w:rPr>
          <w:rFonts w:ascii="Poppins" w:hAnsi="Poppins" w:cs="Poppins"/>
          <w:color w:val="444444"/>
          <w:sz w:val="21"/>
          <w:szCs w:val="21"/>
        </w:rPr>
        <w:t>Rn</w:t>
      </w:r>
    </w:p>
    <w:p w14:paraId="3A34FC41" w14:textId="11CACB49"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The sum of reciprocals of resistance of an individual resistor is the total reciprocal resistance of the system.</w:t>
      </w:r>
    </w:p>
    <w:p w14:paraId="2BE579C4" w14:textId="1D7D1F05" w:rsidR="00B545DE" w:rsidRDefault="00B545DE" w:rsidP="00AA351F">
      <w:pPr>
        <w:pStyle w:val="NormalWeb"/>
        <w:shd w:val="clear" w:color="auto" w:fill="FFFFFF"/>
        <w:spacing w:before="0" w:beforeAutospacing="0" w:after="150" w:afterAutospacing="0" w:line="360" w:lineRule="atLeast"/>
        <w:rPr>
          <w:rFonts w:ascii="Poppins" w:hAnsi="Poppins" w:cs="Poppins"/>
          <w:color w:val="444444"/>
        </w:rPr>
      </w:pPr>
    </w:p>
    <w:p w14:paraId="641BD799" w14:textId="16DC8826" w:rsidR="00B545DE" w:rsidRDefault="00B545DE" w:rsidP="00AA351F">
      <w:pPr>
        <w:pStyle w:val="NormalWeb"/>
        <w:shd w:val="clear" w:color="auto" w:fill="FFFFFF"/>
        <w:spacing w:before="0" w:beforeAutospacing="0" w:after="150" w:afterAutospacing="0" w:line="360" w:lineRule="atLeast"/>
        <w:rPr>
          <w:rFonts w:ascii="Poppins" w:hAnsi="Poppins" w:cs="Poppins"/>
          <w:color w:val="444444"/>
        </w:rPr>
      </w:pPr>
      <w:r w:rsidRPr="00B545DE">
        <w:rPr>
          <w:rFonts w:ascii="Poppins" w:hAnsi="Poppins" w:cs="Poppins"/>
          <w:color w:val="444444"/>
          <w:highlight w:val="yellow"/>
        </w:rPr>
        <w:t>1/Rtotal = 1/R1 + 1/R2 +…+ 1/Rn</w:t>
      </w:r>
    </w:p>
    <w:p w14:paraId="1DBE2B66" w14:textId="77777777" w:rsidR="00AA351F" w:rsidRDefault="00AA351F" w:rsidP="00AA351F">
      <w:pPr>
        <w:pStyle w:val="NormalWeb"/>
        <w:shd w:val="clear" w:color="auto" w:fill="FFFFFF"/>
        <w:spacing w:before="0" w:beforeAutospacing="0" w:after="150" w:afterAutospacing="0" w:line="360" w:lineRule="atLeast"/>
        <w:rPr>
          <w:rFonts w:ascii="Poppins" w:hAnsi="Poppins" w:cs="Poppins"/>
          <w:color w:val="444444"/>
        </w:rPr>
      </w:pPr>
      <w:r>
        <w:rPr>
          <w:rFonts w:ascii="Poppins" w:hAnsi="Poppins" w:cs="Poppins"/>
          <w:color w:val="444444"/>
        </w:rPr>
        <w:t>For the problem given above, what if the </w:t>
      </w:r>
      <w:hyperlink r:id="rId419" w:history="1">
        <w:r>
          <w:rPr>
            <w:rStyle w:val="Hyperlink"/>
            <w:rFonts w:ascii="Poppins" w:hAnsi="Poppins" w:cs="Poppins"/>
            <w:color w:val="8C69FF"/>
          </w:rPr>
          <w:t>resistors</w:t>
        </w:r>
      </w:hyperlink>
      <w:r>
        <w:rPr>
          <w:rFonts w:ascii="Poppins" w:hAnsi="Poppins" w:cs="Poppins"/>
          <w:color w:val="444444"/>
        </w:rPr>
        <w:t> were connected in parallel instead of in series? What is the total resistance in that case?</w:t>
      </w:r>
    </w:p>
    <w:p w14:paraId="23939D1B" w14:textId="304B792B" w:rsidR="00AA351F" w:rsidRDefault="00AA351F" w:rsidP="00AA351F">
      <w:pPr>
        <w:shd w:val="clear" w:color="auto" w:fill="FFFFFF"/>
        <w:rPr>
          <w:rFonts w:ascii="Poppins" w:hAnsi="Poppins" w:cs="Poppins"/>
          <w:color w:val="444444"/>
          <w:sz w:val="21"/>
          <w:szCs w:val="21"/>
        </w:rPr>
      </w:pPr>
      <w:r>
        <w:rPr>
          <w:rFonts w:ascii="Poppins" w:hAnsi="Poppins" w:cs="Poppins"/>
          <w:color w:val="444444"/>
          <w:sz w:val="21"/>
          <w:szCs w:val="21"/>
        </w:rPr>
        <w:t>1</w:t>
      </w:r>
      <w:r w:rsidR="00B545DE">
        <w:rPr>
          <w:rFonts w:ascii="Poppins" w:hAnsi="Poppins" w:cs="Poppins"/>
          <w:color w:val="444444"/>
          <w:sz w:val="21"/>
          <w:szCs w:val="21"/>
        </w:rPr>
        <w:t>/</w:t>
      </w:r>
      <w:r>
        <w:rPr>
          <w:rFonts w:ascii="Poppins" w:hAnsi="Poppins" w:cs="Poppins"/>
          <w:color w:val="444444"/>
          <w:sz w:val="21"/>
          <w:szCs w:val="21"/>
        </w:rPr>
        <w:t>Rtotal=1</w:t>
      </w:r>
      <w:r w:rsidR="00B545DE">
        <w:rPr>
          <w:rFonts w:ascii="Poppins" w:hAnsi="Poppins" w:cs="Poppins"/>
          <w:color w:val="444444"/>
          <w:sz w:val="21"/>
          <w:szCs w:val="21"/>
        </w:rPr>
        <w:t>/</w:t>
      </w:r>
      <w:r>
        <w:rPr>
          <w:rFonts w:ascii="Poppins" w:hAnsi="Poppins" w:cs="Poppins"/>
          <w:color w:val="444444"/>
          <w:sz w:val="21"/>
          <w:szCs w:val="21"/>
        </w:rPr>
        <w:t>100 + 1</w:t>
      </w:r>
      <w:r w:rsidR="00B545DE">
        <w:rPr>
          <w:rFonts w:ascii="Poppins" w:hAnsi="Poppins" w:cs="Poppins"/>
          <w:color w:val="444444"/>
          <w:sz w:val="21"/>
          <w:szCs w:val="21"/>
        </w:rPr>
        <w:t>/</w:t>
      </w:r>
      <w:r>
        <w:rPr>
          <w:rFonts w:ascii="Poppins" w:hAnsi="Poppins" w:cs="Poppins"/>
          <w:color w:val="444444"/>
          <w:sz w:val="21"/>
          <w:szCs w:val="21"/>
        </w:rPr>
        <w:t>200</w:t>
      </w:r>
    </w:p>
    <w:p w14:paraId="70FEDF5C" w14:textId="77777777" w:rsidR="00AA351F" w:rsidRDefault="00AA351F" w:rsidP="00AA351F">
      <w:pPr>
        <w:rPr>
          <w:rFonts w:ascii="Times New Roman" w:hAnsi="Times New Roman" w:cs="Times New Roman"/>
          <w:sz w:val="24"/>
          <w:szCs w:val="24"/>
        </w:rPr>
      </w:pPr>
      <w:r>
        <w:rPr>
          <w:rFonts w:ascii="Poppins" w:hAnsi="Poppins" w:cs="Poppins"/>
          <w:color w:val="444444"/>
          <w:sz w:val="21"/>
          <w:szCs w:val="21"/>
          <w:shd w:val="clear" w:color="auto" w:fill="FFFFFF"/>
        </w:rPr>
        <w:t> </w:t>
      </w:r>
    </w:p>
    <w:p w14:paraId="7CCBC25B" w14:textId="77777777" w:rsidR="00AA351F" w:rsidRDefault="00AA351F" w:rsidP="00AA351F">
      <w:pPr>
        <w:shd w:val="clear" w:color="auto" w:fill="FFFFFF"/>
        <w:rPr>
          <w:rFonts w:ascii="Poppins" w:hAnsi="Poppins" w:cs="Poppins"/>
          <w:color w:val="444444"/>
          <w:sz w:val="21"/>
          <w:szCs w:val="21"/>
        </w:rPr>
      </w:pPr>
      <w:r>
        <w:rPr>
          <w:rFonts w:ascii="Poppins" w:hAnsi="Poppins" w:cs="Poppins"/>
          <w:color w:val="444444"/>
          <w:sz w:val="21"/>
          <w:szCs w:val="21"/>
        </w:rPr>
        <w:t>(200 + 100)20000</w:t>
      </w:r>
    </w:p>
    <w:p w14:paraId="2FEC19AA" w14:textId="77777777" w:rsidR="00AA351F" w:rsidRDefault="00AA351F" w:rsidP="00AA351F">
      <w:pPr>
        <w:rPr>
          <w:rFonts w:ascii="Times New Roman" w:hAnsi="Times New Roman" w:cs="Times New Roman"/>
          <w:sz w:val="24"/>
          <w:szCs w:val="24"/>
        </w:rPr>
      </w:pPr>
      <w:r>
        <w:rPr>
          <w:rFonts w:ascii="Poppins" w:hAnsi="Poppins" w:cs="Poppins"/>
          <w:color w:val="444444"/>
          <w:sz w:val="21"/>
          <w:szCs w:val="21"/>
          <w:shd w:val="clear" w:color="auto" w:fill="FFFFFF"/>
        </w:rPr>
        <w:t> </w:t>
      </w:r>
    </w:p>
    <w:p w14:paraId="0FA16B4C" w14:textId="77777777" w:rsidR="00AA351F" w:rsidRDefault="00AA351F" w:rsidP="00AA351F">
      <w:pPr>
        <w:shd w:val="clear" w:color="auto" w:fill="FFFFFF"/>
        <w:rPr>
          <w:rFonts w:ascii="Poppins" w:hAnsi="Poppins" w:cs="Poppins"/>
          <w:color w:val="444444"/>
          <w:sz w:val="21"/>
          <w:szCs w:val="21"/>
        </w:rPr>
      </w:pPr>
      <w:r>
        <w:rPr>
          <w:rFonts w:ascii="Poppins" w:hAnsi="Poppins" w:cs="Poppins"/>
          <w:color w:val="444444"/>
          <w:sz w:val="21"/>
          <w:szCs w:val="21"/>
        </w:rPr>
        <w:t>=30020000</w:t>
      </w:r>
    </w:p>
    <w:p w14:paraId="3E9E0299" w14:textId="77777777" w:rsidR="00AA351F" w:rsidRDefault="00AA351F" w:rsidP="00AA351F">
      <w:pPr>
        <w:rPr>
          <w:rFonts w:ascii="Times New Roman" w:hAnsi="Times New Roman" w:cs="Times New Roman"/>
          <w:sz w:val="24"/>
          <w:szCs w:val="24"/>
        </w:rPr>
      </w:pPr>
      <w:r>
        <w:rPr>
          <w:rFonts w:ascii="Poppins" w:hAnsi="Poppins" w:cs="Poppins"/>
          <w:color w:val="444444"/>
          <w:sz w:val="21"/>
          <w:szCs w:val="21"/>
          <w:shd w:val="clear" w:color="auto" w:fill="FFFFFF"/>
        </w:rPr>
        <w:t> </w:t>
      </w:r>
      <w:r>
        <w:rPr>
          <w:rFonts w:ascii="Poppins" w:hAnsi="Poppins" w:cs="Poppins"/>
          <w:color w:val="444444"/>
          <w:sz w:val="21"/>
          <w:szCs w:val="21"/>
        </w:rPr>
        <w:br/>
      </w:r>
      <w:r>
        <w:rPr>
          <w:rFonts w:ascii="Poppins" w:hAnsi="Poppins" w:cs="Poppins"/>
          <w:color w:val="444444"/>
          <w:sz w:val="21"/>
          <w:szCs w:val="21"/>
          <w:shd w:val="clear" w:color="auto" w:fill="FFFFFF"/>
        </w:rPr>
        <w:t>Therefore,</w:t>
      </w:r>
      <w:r>
        <w:rPr>
          <w:rFonts w:ascii="Poppins" w:hAnsi="Poppins" w:cs="Poppins"/>
          <w:color w:val="444444"/>
          <w:sz w:val="21"/>
          <w:szCs w:val="21"/>
        </w:rPr>
        <w:br/>
      </w:r>
      <w:r>
        <w:rPr>
          <w:rFonts w:ascii="Poppins" w:hAnsi="Poppins" w:cs="Poppins"/>
          <w:color w:val="444444"/>
          <w:sz w:val="21"/>
          <w:szCs w:val="21"/>
          <w:shd w:val="clear" w:color="auto" w:fill="FFFFFF"/>
        </w:rPr>
        <w:t> </w:t>
      </w:r>
    </w:p>
    <w:p w14:paraId="4ED68611" w14:textId="77777777" w:rsidR="00AA351F" w:rsidRDefault="00AA351F" w:rsidP="00AA351F">
      <w:pPr>
        <w:shd w:val="clear" w:color="auto" w:fill="FFFFFF"/>
        <w:rPr>
          <w:rFonts w:ascii="Poppins" w:hAnsi="Poppins" w:cs="Poppins"/>
          <w:color w:val="444444"/>
          <w:sz w:val="21"/>
          <w:szCs w:val="21"/>
        </w:rPr>
      </w:pPr>
      <w:r>
        <w:rPr>
          <w:rFonts w:ascii="Poppins" w:hAnsi="Poppins" w:cs="Poppins"/>
          <w:color w:val="444444"/>
          <w:sz w:val="21"/>
          <w:szCs w:val="21"/>
        </w:rPr>
        <w:t>Rtotal=20000300=66.67 </w:t>
      </w:r>
      <w:r>
        <w:rPr>
          <w:rFonts w:ascii="Cambria" w:hAnsi="Cambria" w:cs="Cambria"/>
          <w:color w:val="444444"/>
          <w:sz w:val="21"/>
          <w:szCs w:val="21"/>
        </w:rPr>
        <w:t>Ω</w:t>
      </w:r>
    </w:p>
    <w:p w14:paraId="16E215E4" w14:textId="77777777" w:rsidR="00AA351F" w:rsidRDefault="00AA351F" w:rsidP="00AA351F">
      <w:pPr>
        <w:pStyle w:val="Heading2"/>
        <w:shd w:val="clear" w:color="auto" w:fill="FFFFFF"/>
        <w:spacing w:before="300" w:after="150" w:line="480" w:lineRule="atLeast"/>
        <w:rPr>
          <w:rFonts w:ascii="Poppins" w:hAnsi="Poppins" w:cs="Poppins"/>
          <w:color w:val="444444"/>
          <w:sz w:val="36"/>
          <w:szCs w:val="36"/>
        </w:rPr>
      </w:pPr>
      <w:r>
        <w:rPr>
          <w:rFonts w:ascii="Poppins" w:hAnsi="Poppins" w:cs="Poppins"/>
          <w:color w:val="444444"/>
        </w:rPr>
        <w:t>See the video below to learn about Kirchoff’s law and the combination of resistors in a detailed way</w:t>
      </w:r>
    </w:p>
    <w:p w14:paraId="646CAAF1" w14:textId="34728B24" w:rsidR="00AA351F" w:rsidRDefault="00B545DE" w:rsidP="00AA351F">
      <w:pPr>
        <w:pStyle w:val="Heading2"/>
        <w:shd w:val="clear" w:color="auto" w:fill="FFFFFF"/>
        <w:spacing w:before="300" w:after="150" w:line="480" w:lineRule="atLeast"/>
        <w:rPr>
          <w:rFonts w:ascii="inherit" w:hAnsi="inherit" w:cs="Poppins"/>
          <w:color w:val="444444"/>
        </w:rPr>
      </w:pPr>
      <w:r>
        <w:rPr>
          <w:rFonts w:ascii="inherit" w:hAnsi="inherit" w:cs="Poppins"/>
          <w:color w:val="444444"/>
        </w:rPr>
        <w:t>s</w:t>
      </w:r>
      <w:r w:rsidR="00AA351F">
        <w:rPr>
          <w:rFonts w:ascii="inherit" w:hAnsi="inherit" w:cs="Poppins"/>
          <w:color w:val="444444"/>
        </w:rPr>
        <w:t>ummary</w:t>
      </w:r>
    </w:p>
    <w:p w14:paraId="37E6C90D" w14:textId="77777777" w:rsidR="00AA351F" w:rsidRDefault="00AA351F" w:rsidP="00AA351F">
      <w:pPr>
        <w:numPr>
          <w:ilvl w:val="0"/>
          <w:numId w:val="1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 circuit comprises conductors (wire), power source, load, resistor and switch.</w:t>
      </w:r>
    </w:p>
    <w:p w14:paraId="2BBBC7F9" w14:textId="77777777" w:rsidR="00AA351F" w:rsidRDefault="00AA351F" w:rsidP="00AA351F">
      <w:pPr>
        <w:numPr>
          <w:ilvl w:val="0"/>
          <w:numId w:val="1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Resistors control the flow of the electric current in a circuit.</w:t>
      </w:r>
    </w:p>
    <w:p w14:paraId="5DF36389" w14:textId="77777777" w:rsidR="00AA351F" w:rsidRDefault="00AA351F" w:rsidP="00AA351F">
      <w:pPr>
        <w:numPr>
          <w:ilvl w:val="0"/>
          <w:numId w:val="1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Two or more resistors are said to be connected in series when the same amount of current flows through all the resistors.</w:t>
      </w:r>
    </w:p>
    <w:p w14:paraId="5D3E74EE" w14:textId="77777777" w:rsidR="00AA351F" w:rsidRDefault="00AA351F" w:rsidP="00AA351F">
      <w:pPr>
        <w:numPr>
          <w:ilvl w:val="0"/>
          <w:numId w:val="135"/>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following relation gives the total resistance of a series circuit:</w:t>
      </w:r>
    </w:p>
    <w:tbl>
      <w:tblPr>
        <w:tblW w:w="9450" w:type="dxa"/>
        <w:tblCellSpacing w:w="15" w:type="dxa"/>
        <w:tblInd w:w="720"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9450"/>
      </w:tblGrid>
      <w:tr w:rsidR="00AA351F" w14:paraId="0F8FA608" w14:textId="77777777" w:rsidTr="00AA351F">
        <w:trPr>
          <w:tblCellSpacing w:w="15" w:type="dxa"/>
        </w:trPr>
        <w:tc>
          <w:tcPr>
            <w:tcW w:w="0" w:type="auto"/>
            <w:tcBorders>
              <w:bottom w:val="single" w:sz="6" w:space="0" w:color="444444"/>
            </w:tcBorders>
            <w:shd w:val="clear" w:color="auto" w:fill="F1EDFF"/>
            <w:vAlign w:val="center"/>
            <w:hideMark/>
          </w:tcPr>
          <w:p w14:paraId="4018B975" w14:textId="77777777" w:rsidR="00AA351F" w:rsidRDefault="00AA351F">
            <w:pPr>
              <w:spacing w:after="330" w:line="300" w:lineRule="atLeast"/>
              <w:rPr>
                <w:rFonts w:ascii="Times New Roman" w:hAnsi="Times New Roman" w:cs="Times New Roman"/>
                <w:sz w:val="21"/>
                <w:szCs w:val="21"/>
              </w:rPr>
            </w:pPr>
            <w:r>
              <w:rPr>
                <w:sz w:val="21"/>
                <w:szCs w:val="21"/>
              </w:rPr>
              <w:t>R</w:t>
            </w:r>
            <w:r>
              <w:rPr>
                <w:sz w:val="16"/>
                <w:szCs w:val="16"/>
                <w:vertAlign w:val="subscript"/>
              </w:rPr>
              <w:t>total</w:t>
            </w:r>
            <w:r>
              <w:rPr>
                <w:sz w:val="21"/>
                <w:szCs w:val="21"/>
              </w:rPr>
              <w:t> = R</w:t>
            </w:r>
            <w:r>
              <w:rPr>
                <w:sz w:val="16"/>
                <w:szCs w:val="16"/>
                <w:vertAlign w:val="subscript"/>
              </w:rPr>
              <w:t>1</w:t>
            </w:r>
            <w:r>
              <w:rPr>
                <w:sz w:val="21"/>
                <w:szCs w:val="21"/>
              </w:rPr>
              <w:t> + R</w:t>
            </w:r>
            <w:r>
              <w:rPr>
                <w:sz w:val="16"/>
                <w:szCs w:val="16"/>
                <w:vertAlign w:val="subscript"/>
              </w:rPr>
              <w:t>2 </w:t>
            </w:r>
            <w:r>
              <w:rPr>
                <w:sz w:val="21"/>
                <w:szCs w:val="21"/>
              </w:rPr>
              <w:t>+ ….. + R</w:t>
            </w:r>
            <w:r>
              <w:rPr>
                <w:sz w:val="16"/>
                <w:szCs w:val="16"/>
                <w:vertAlign w:val="subscript"/>
              </w:rPr>
              <w:t>n</w:t>
            </w:r>
          </w:p>
        </w:tc>
      </w:tr>
    </w:tbl>
    <w:p w14:paraId="14E1434C" w14:textId="77777777" w:rsidR="00AA351F" w:rsidRDefault="00AA351F" w:rsidP="00AA351F">
      <w:pPr>
        <w:numPr>
          <w:ilvl w:val="0"/>
          <w:numId w:val="13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Two or more resistors are said to be connected in parallel when the voltage is the same across all the resistors.</w:t>
      </w:r>
    </w:p>
    <w:p w14:paraId="20DF6B8A" w14:textId="77777777" w:rsidR="00AA351F" w:rsidRDefault="00AA351F" w:rsidP="00AA351F">
      <w:pPr>
        <w:numPr>
          <w:ilvl w:val="0"/>
          <w:numId w:val="136"/>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The following relation gives the total resistance of a parallel circuit.</w:t>
      </w:r>
    </w:p>
    <w:tbl>
      <w:tblPr>
        <w:tblW w:w="9450" w:type="dxa"/>
        <w:tblCellSpacing w:w="15" w:type="dxa"/>
        <w:tblInd w:w="720"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9450"/>
      </w:tblGrid>
      <w:tr w:rsidR="00AA351F" w14:paraId="049829DE" w14:textId="77777777" w:rsidTr="00AA351F">
        <w:trPr>
          <w:tblCellSpacing w:w="15" w:type="dxa"/>
        </w:trPr>
        <w:tc>
          <w:tcPr>
            <w:tcW w:w="0" w:type="auto"/>
            <w:tcBorders>
              <w:bottom w:val="single" w:sz="6" w:space="0" w:color="444444"/>
            </w:tcBorders>
            <w:shd w:val="clear" w:color="auto" w:fill="F1EDFF"/>
            <w:vAlign w:val="center"/>
            <w:hideMark/>
          </w:tcPr>
          <w:p w14:paraId="362D5810" w14:textId="2786244A" w:rsidR="00AA351F" w:rsidRDefault="00AA351F">
            <w:pPr>
              <w:spacing w:after="330" w:line="300" w:lineRule="atLeast"/>
              <w:divId w:val="1215582681"/>
              <w:rPr>
                <w:rFonts w:ascii="Times New Roman" w:hAnsi="Times New Roman" w:cs="Times New Roman"/>
                <w:sz w:val="21"/>
                <w:szCs w:val="21"/>
              </w:rPr>
            </w:pPr>
            <w:r>
              <w:rPr>
                <w:sz w:val="21"/>
                <w:szCs w:val="21"/>
              </w:rPr>
              <w:t>1</w:t>
            </w:r>
            <w:r w:rsidR="00B545DE">
              <w:rPr>
                <w:sz w:val="21"/>
                <w:szCs w:val="21"/>
              </w:rPr>
              <w:t>/</w:t>
            </w:r>
            <w:r>
              <w:rPr>
                <w:sz w:val="21"/>
                <w:szCs w:val="21"/>
              </w:rPr>
              <w:t>Rtotal=1</w:t>
            </w:r>
            <w:r w:rsidR="00B545DE">
              <w:rPr>
                <w:sz w:val="21"/>
                <w:szCs w:val="21"/>
              </w:rPr>
              <w:t>/</w:t>
            </w:r>
            <w:r>
              <w:rPr>
                <w:sz w:val="21"/>
                <w:szCs w:val="21"/>
              </w:rPr>
              <w:t>R1 + 1</w:t>
            </w:r>
            <w:r w:rsidR="00B545DE">
              <w:rPr>
                <w:sz w:val="21"/>
                <w:szCs w:val="21"/>
              </w:rPr>
              <w:t>/</w:t>
            </w:r>
            <w:r>
              <w:rPr>
                <w:sz w:val="21"/>
                <w:szCs w:val="21"/>
              </w:rPr>
              <w:t>R2 + …. + 1</w:t>
            </w:r>
            <w:r w:rsidR="00B545DE">
              <w:rPr>
                <w:sz w:val="21"/>
                <w:szCs w:val="21"/>
              </w:rPr>
              <w:t>/</w:t>
            </w:r>
            <w:r>
              <w:rPr>
                <w:sz w:val="21"/>
                <w:szCs w:val="21"/>
              </w:rPr>
              <w:t>Rn</w:t>
            </w:r>
          </w:p>
        </w:tc>
      </w:tr>
    </w:tbl>
    <w:p w14:paraId="5C8AEB22" w14:textId="602B05B2" w:rsidR="00AA351F" w:rsidRDefault="00AA351F" w:rsidP="00AA351F">
      <w:pPr>
        <w:numPr>
          <w:ilvl w:val="0"/>
          <w:numId w:val="137"/>
        </w:num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Sometimes, resistors in the same circuit can be connected in parallel and series across different loops to produce a more complex resistive network. These circuits are known as mixed resistor circuits.</w:t>
      </w:r>
    </w:p>
    <w:p w14:paraId="6D865D32" w14:textId="1221033C" w:rsidR="00B545DE" w:rsidRDefault="00B545DE" w:rsidP="00B545DE">
      <w:p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And as for capacitors then in parallel Ctotal = C1 + C2 ….+ Cn</w:t>
      </w:r>
    </w:p>
    <w:p w14:paraId="66DCE5AB" w14:textId="344CA915" w:rsidR="00B545DE" w:rsidRDefault="00B545DE" w:rsidP="00B545DE">
      <w:p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Series 1/Ctotal = 1/C1 + 1/C2….+ 1/Cn</w:t>
      </w:r>
    </w:p>
    <w:p w14:paraId="265D1664" w14:textId="2725A0C6" w:rsidR="0029501A" w:rsidRDefault="0029501A" w:rsidP="00B545DE">
      <w:pPr>
        <w:shd w:val="clear" w:color="auto" w:fill="FFFFFF"/>
        <w:spacing w:before="100" w:beforeAutospacing="1" w:after="75" w:line="240" w:lineRule="auto"/>
        <w:rPr>
          <w:rFonts w:ascii="Poppins" w:hAnsi="Poppins" w:cs="Poppins"/>
          <w:color w:val="444444"/>
          <w:sz w:val="21"/>
          <w:szCs w:val="21"/>
        </w:rPr>
      </w:pPr>
      <w:r>
        <w:rPr>
          <w:rFonts w:ascii="Poppins" w:hAnsi="Poppins" w:cs="Poppins"/>
          <w:color w:val="444444"/>
          <w:sz w:val="21"/>
          <w:szCs w:val="21"/>
        </w:rPr>
        <w:t xml:space="preserve">(trick: parallel = directly add, series = reciprocal. This is for capacitors, and R </w:t>
      </w:r>
      <w:r>
        <w:rPr>
          <w:rFonts w:ascii="Poppins" w:hAnsi="Poppins" w:cs="Poppins"/>
          <w:color w:val="444444"/>
          <w:sz w:val="21"/>
          <w:szCs w:val="21"/>
        </w:rPr>
        <w:softHyphen/>
        <w:t>= me = resistance is ultha therefore the opposite.)</w:t>
      </w:r>
    </w:p>
    <w:p w14:paraId="69959462" w14:textId="2A6A663E" w:rsidR="0014675A" w:rsidRDefault="0014675A" w:rsidP="00B545DE">
      <w:pPr>
        <w:shd w:val="clear" w:color="auto" w:fill="FFFFFF"/>
        <w:spacing w:before="100" w:beforeAutospacing="1" w:after="75" w:line="240" w:lineRule="auto"/>
        <w:rPr>
          <w:rFonts w:ascii="Poppins" w:hAnsi="Poppins" w:cs="Poppins"/>
          <w:color w:val="444444"/>
          <w:sz w:val="21"/>
          <w:szCs w:val="21"/>
        </w:rPr>
      </w:pPr>
    </w:p>
    <w:p w14:paraId="4EE12EEA" w14:textId="2FD1B168" w:rsidR="0014675A" w:rsidRDefault="0014675A" w:rsidP="00B545DE">
      <w:pPr>
        <w:shd w:val="clear" w:color="auto" w:fill="FFFFFF"/>
        <w:spacing w:before="100" w:beforeAutospacing="1" w:after="75" w:line="240" w:lineRule="auto"/>
        <w:rPr>
          <w:rFonts w:ascii="Poppins" w:hAnsi="Poppins" w:cs="Poppins"/>
          <w:color w:val="444444"/>
          <w:sz w:val="21"/>
          <w:szCs w:val="21"/>
        </w:rPr>
      </w:pPr>
    </w:p>
    <w:p w14:paraId="1A8FB9ED" w14:textId="16DC7618" w:rsidR="0014675A" w:rsidRDefault="0014675A" w:rsidP="00B545DE">
      <w:pPr>
        <w:shd w:val="clear" w:color="auto" w:fill="FFFFFF"/>
        <w:spacing w:before="100" w:beforeAutospacing="1" w:after="75" w:line="240" w:lineRule="auto"/>
        <w:rPr>
          <w:rFonts w:ascii="Poppins" w:hAnsi="Poppins" w:cs="Poppins"/>
          <w:color w:val="444444"/>
          <w:sz w:val="21"/>
          <w:szCs w:val="21"/>
        </w:rPr>
      </w:pPr>
    </w:p>
    <w:p w14:paraId="22AB24A7" w14:textId="1CBFECA7" w:rsidR="0014675A" w:rsidRPr="000B0A28" w:rsidRDefault="0014675A" w:rsidP="000B0A28">
      <w:pPr>
        <w:pStyle w:val="Heading1"/>
        <w:rPr>
          <w:sz w:val="56"/>
          <w:szCs w:val="56"/>
        </w:rPr>
      </w:pPr>
      <w:r w:rsidRPr="000B0A28">
        <w:rPr>
          <w:sz w:val="56"/>
          <w:szCs w:val="56"/>
        </w:rPr>
        <w:t>T</w:t>
      </w:r>
      <w:r w:rsidRPr="000B0A28">
        <w:rPr>
          <w:sz w:val="56"/>
          <w:szCs w:val="56"/>
        </w:rPr>
        <w:t>emperature dependence of resistance</w:t>
      </w:r>
    </w:p>
    <w:p w14:paraId="0152FC3A" w14:textId="67A2EF92" w:rsidR="0014675A" w:rsidRDefault="0014675A" w:rsidP="00B545DE">
      <w:pPr>
        <w:shd w:val="clear" w:color="auto" w:fill="FFFFFF"/>
        <w:spacing w:before="100" w:beforeAutospacing="1" w:after="75" w:line="240" w:lineRule="auto"/>
        <w:rPr>
          <w:rFonts w:ascii="Poppins" w:hAnsi="Poppins" w:cs="Poppins"/>
          <w:color w:val="444444"/>
          <w:sz w:val="21"/>
          <w:szCs w:val="21"/>
        </w:rPr>
      </w:pPr>
    </w:p>
    <w:p w14:paraId="70CD9E36" w14:textId="1C9E70D5" w:rsidR="0014675A" w:rsidRDefault="0014675A" w:rsidP="00B545DE">
      <w:pPr>
        <w:shd w:val="clear" w:color="auto" w:fill="FFFFFF"/>
        <w:spacing w:before="100" w:beforeAutospacing="1" w:after="75" w:line="240" w:lineRule="auto"/>
        <w:rPr>
          <w:rFonts w:ascii="Poppins" w:hAnsi="Poppins" w:cs="Poppins"/>
          <w:color w:val="444444"/>
          <w:sz w:val="21"/>
          <w:szCs w:val="21"/>
        </w:rPr>
      </w:pPr>
      <w:r w:rsidRPr="0014675A">
        <w:rPr>
          <w:rFonts w:ascii="Poppins" w:hAnsi="Poppins" w:cs="Poppins"/>
          <w:color w:val="444444"/>
          <w:sz w:val="21"/>
          <w:szCs w:val="21"/>
        </w:rPr>
        <w:drawing>
          <wp:inline distT="0" distB="0" distL="0" distR="0" wp14:anchorId="463B9BB6" wp14:editId="21889F03">
            <wp:extent cx="10967031" cy="5015132"/>
            <wp:effectExtent l="0" t="0" r="635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0971193" cy="5017035"/>
                    </a:xfrm>
                    <a:prstGeom prst="rect">
                      <a:avLst/>
                    </a:prstGeom>
                  </pic:spPr>
                </pic:pic>
              </a:graphicData>
            </a:graphic>
          </wp:inline>
        </w:drawing>
      </w:r>
    </w:p>
    <w:p w14:paraId="055B603E" w14:textId="1D87DB3B" w:rsidR="00117B93" w:rsidRDefault="00117B93" w:rsidP="00B545DE">
      <w:pPr>
        <w:shd w:val="clear" w:color="auto" w:fill="FFFFFF"/>
        <w:spacing w:before="100" w:beforeAutospacing="1" w:after="75" w:line="240" w:lineRule="auto"/>
        <w:rPr>
          <w:rFonts w:ascii="Poppins" w:hAnsi="Poppins" w:cs="Poppins"/>
          <w:color w:val="444444"/>
          <w:sz w:val="21"/>
          <w:szCs w:val="21"/>
        </w:rPr>
      </w:pPr>
    </w:p>
    <w:p w14:paraId="7FF21C74" w14:textId="063A8CEC" w:rsidR="00117B93" w:rsidRDefault="00117B93" w:rsidP="00B545DE">
      <w:pPr>
        <w:shd w:val="clear" w:color="auto" w:fill="FFFFFF"/>
        <w:spacing w:before="100" w:beforeAutospacing="1" w:after="75" w:line="240" w:lineRule="auto"/>
        <w:rPr>
          <w:rFonts w:ascii="Poppins" w:hAnsi="Poppins" w:cs="Poppins"/>
          <w:color w:val="444444"/>
          <w:sz w:val="21"/>
          <w:szCs w:val="21"/>
        </w:rPr>
      </w:pPr>
    </w:p>
    <w:p w14:paraId="0F3CFA1A" w14:textId="147AC56C" w:rsidR="00117B93" w:rsidRPr="00117B93" w:rsidRDefault="00117B93" w:rsidP="00117B93">
      <w:pPr>
        <w:pStyle w:val="Heading1"/>
        <w:rPr>
          <w:sz w:val="72"/>
          <w:szCs w:val="72"/>
        </w:rPr>
      </w:pPr>
      <w:r>
        <w:rPr>
          <w:sz w:val="72"/>
          <w:szCs w:val="72"/>
        </w:rPr>
        <w:t>INTERNAL RESISTANCE</w:t>
      </w:r>
    </w:p>
    <w:p w14:paraId="13FFFC84" w14:textId="4F8C210A"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Pr>
          <w:rFonts w:ascii="Poppins" w:eastAsia="Times New Roman" w:hAnsi="Poppins" w:cs="Poppins"/>
          <w:color w:val="444444"/>
          <w:sz w:val="24"/>
          <w:szCs w:val="24"/>
          <w:lang w:eastAsia="en-IN"/>
        </w:rPr>
        <w:t>Int</w:t>
      </w:r>
      <w:r w:rsidRPr="00117B93">
        <w:rPr>
          <w:rFonts w:ascii="Poppins" w:eastAsia="Times New Roman" w:hAnsi="Poppins" w:cs="Poppins"/>
          <w:color w:val="444444"/>
          <w:sz w:val="24"/>
          <w:szCs w:val="24"/>
          <w:lang w:eastAsia="en-IN"/>
        </w:rPr>
        <w:t xml:space="preserve">ernal resistance refers to the </w:t>
      </w:r>
      <w:r w:rsidRPr="00117B93">
        <w:rPr>
          <w:rFonts w:ascii="Poppins" w:eastAsia="Times New Roman" w:hAnsi="Poppins" w:cs="Poppins"/>
          <w:color w:val="444444"/>
          <w:sz w:val="24"/>
          <w:szCs w:val="24"/>
          <w:highlight w:val="yellow"/>
          <w:lang w:eastAsia="en-IN"/>
        </w:rPr>
        <w:t>opposition to the flow of current offered by the cells and batteries themselves resulting in the generation of heat</w:t>
      </w:r>
      <w:r w:rsidRPr="00117B93">
        <w:rPr>
          <w:rFonts w:ascii="Poppins" w:eastAsia="Times New Roman" w:hAnsi="Poppins" w:cs="Poppins"/>
          <w:color w:val="444444"/>
          <w:sz w:val="24"/>
          <w:szCs w:val="24"/>
          <w:lang w:eastAsia="en-IN"/>
        </w:rPr>
        <w:t xml:space="preserve">. Internal resistance is measured </w:t>
      </w:r>
      <w:r w:rsidRPr="00117B93">
        <w:rPr>
          <w:rFonts w:ascii="Poppins" w:eastAsia="Times New Roman" w:hAnsi="Poppins" w:cs="Poppins"/>
          <w:color w:val="444444"/>
          <w:sz w:val="24"/>
          <w:szCs w:val="24"/>
          <w:highlight w:val="yellow"/>
          <w:lang w:eastAsia="en-IN"/>
        </w:rPr>
        <w:t>in Ohms</w:t>
      </w:r>
      <w:r w:rsidRPr="00117B93">
        <w:rPr>
          <w:rFonts w:ascii="Poppins" w:eastAsia="Times New Roman" w:hAnsi="Poppins" w:cs="Poppins"/>
          <w:color w:val="444444"/>
          <w:sz w:val="24"/>
          <w:szCs w:val="24"/>
          <w:lang w:eastAsia="en-IN"/>
        </w:rPr>
        <w:t>. The relationship between internal resistance (r) and emf (e) of cell s given by.</w:t>
      </w:r>
    </w:p>
    <w:p w14:paraId="5E8721CD"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highlight w:val="yellow"/>
          <w:lang w:eastAsia="en-IN"/>
        </w:rPr>
        <w:t>e = I (r + R)</w:t>
      </w:r>
    </w:p>
    <w:p w14:paraId="0128AB1D"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Where, e = EMF i.e. electromotive force (Volts), I = current (A), R = Load resistance, and r is the internal resistance of cell measured in ohms.</w:t>
      </w:r>
    </w:p>
    <w:p w14:paraId="103931C2"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On rearranging the above equation we get;</w:t>
      </w:r>
    </w:p>
    <w:p w14:paraId="7D36981F"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 xml:space="preserve">e = IR + Ir  or, </w:t>
      </w:r>
      <w:r w:rsidRPr="00117B93">
        <w:rPr>
          <w:rFonts w:ascii="Poppins" w:eastAsia="Times New Roman" w:hAnsi="Poppins" w:cs="Poppins"/>
          <w:color w:val="444444"/>
          <w:sz w:val="24"/>
          <w:szCs w:val="24"/>
          <w:highlight w:val="yellow"/>
          <w:lang w:eastAsia="en-IN"/>
        </w:rPr>
        <w:t>e = V + Ir</w:t>
      </w:r>
    </w:p>
    <w:p w14:paraId="3276CEE4"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In the above equation, V is the potential difference (terminal) across the cell when the current (I) is flowing through the circuit.</w:t>
      </w:r>
    </w:p>
    <w:p w14:paraId="60A1217E" w14:textId="77777777" w:rsidR="00117B93" w:rsidRDefault="00117B93" w:rsidP="00117B93">
      <w:pPr>
        <w:pStyle w:val="NormalWeb"/>
        <w:spacing w:before="0" w:beforeAutospacing="0" w:after="240" w:afterAutospacing="0" w:line="360" w:lineRule="atLeast"/>
      </w:pPr>
      <w:r>
        <w:t> V + Ir</w:t>
      </w:r>
    </w:p>
    <w:p w14:paraId="208ED6D0" w14:textId="77777777" w:rsidR="00117B93" w:rsidRDefault="00117B93" w:rsidP="00117B93">
      <w:pPr>
        <w:pStyle w:val="NormalWeb"/>
        <w:spacing w:before="0" w:beforeAutospacing="0" w:after="240" w:afterAutospacing="0" w:line="360" w:lineRule="atLeast"/>
      </w:pPr>
      <w:r>
        <w:t>Or, e – V = Ir</w:t>
      </w:r>
    </w:p>
    <w:p w14:paraId="22D39C97" w14:textId="77777777" w:rsidR="00117B93" w:rsidRDefault="00117B93" w:rsidP="00117B93">
      <w:pPr>
        <w:pStyle w:val="NormalWeb"/>
        <w:spacing w:before="0" w:beforeAutospacing="0" w:after="240" w:afterAutospacing="0" w:line="360" w:lineRule="atLeast"/>
      </w:pPr>
      <w:r>
        <w:t>Or, (e – V)/I = r</w:t>
      </w:r>
    </w:p>
    <w:p w14:paraId="10BD0661"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b/>
          <w:bCs/>
          <w:color w:val="444444"/>
          <w:sz w:val="24"/>
          <w:szCs w:val="24"/>
          <w:lang w:eastAsia="en-IN"/>
        </w:rPr>
        <w:t>Note:</w:t>
      </w:r>
      <w:r w:rsidRPr="00117B93">
        <w:rPr>
          <w:rFonts w:ascii="Poppins" w:eastAsia="Times New Roman" w:hAnsi="Poppins" w:cs="Poppins"/>
          <w:color w:val="444444"/>
          <w:sz w:val="24"/>
          <w:szCs w:val="24"/>
          <w:lang w:eastAsia="en-IN"/>
        </w:rPr>
        <w:t> </w:t>
      </w:r>
      <w:r w:rsidRPr="00117B93">
        <w:rPr>
          <w:rFonts w:ascii="Poppins" w:eastAsia="Times New Roman" w:hAnsi="Poppins" w:cs="Poppins"/>
          <w:color w:val="444444"/>
          <w:sz w:val="24"/>
          <w:szCs w:val="24"/>
          <w:highlight w:val="yellow"/>
          <w:lang w:eastAsia="en-IN"/>
        </w:rPr>
        <w:t>The emf (e) of a cell is always greater than the potential difference (terminal) across the cell</w:t>
      </w:r>
    </w:p>
    <w:p w14:paraId="3EAA7787"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b/>
          <w:bCs/>
          <w:color w:val="444444"/>
          <w:sz w:val="24"/>
          <w:szCs w:val="24"/>
          <w:lang w:eastAsia="en-IN"/>
        </w:rPr>
        <w:t>Example: 1 </w:t>
      </w:r>
      <w:r w:rsidRPr="00117B93">
        <w:rPr>
          <w:rFonts w:ascii="Poppins" w:eastAsia="Times New Roman" w:hAnsi="Poppins" w:cs="Poppins"/>
          <w:color w:val="444444"/>
          <w:sz w:val="24"/>
          <w:szCs w:val="24"/>
          <w:lang w:eastAsia="en-IN"/>
        </w:rPr>
        <w:t>The potential difference across the cell when no current flows through the circuit is 3 V. When the current I = 0.37 Ampere is flowing, the terminal potential difference falls to 2.8 Volts. Determine the internal resistance (r) of the cell?</w:t>
      </w:r>
    </w:p>
    <w:p w14:paraId="2CB84A0A"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b/>
          <w:bCs/>
          <w:color w:val="444444"/>
          <w:sz w:val="24"/>
          <w:szCs w:val="24"/>
          <w:lang w:eastAsia="en-IN"/>
        </w:rPr>
        <w:t>Solution:</w:t>
      </w:r>
    </w:p>
    <w:p w14:paraId="34FD2CDD"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e = V + Ir</w:t>
      </w:r>
    </w:p>
    <w:p w14:paraId="6FAEDBD8" w14:textId="77777777" w:rsidR="00117B93" w:rsidRP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Or, e – V = Ir</w:t>
      </w:r>
    </w:p>
    <w:p w14:paraId="55079202" w14:textId="6E168D76" w:rsid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r w:rsidRPr="00117B93">
        <w:rPr>
          <w:rFonts w:ascii="Poppins" w:eastAsia="Times New Roman" w:hAnsi="Poppins" w:cs="Poppins"/>
          <w:color w:val="444444"/>
          <w:sz w:val="24"/>
          <w:szCs w:val="24"/>
          <w:lang w:eastAsia="en-IN"/>
        </w:rPr>
        <w:t>Or, (e – V)/I = r</w:t>
      </w:r>
    </w:p>
    <w:p w14:paraId="04387F39" w14:textId="77777777" w:rsidR="00117B93" w:rsidRDefault="00117B93" w:rsidP="00117B93">
      <w:pPr>
        <w:pStyle w:val="NormalWeb"/>
        <w:spacing w:before="0" w:beforeAutospacing="0" w:after="240" w:afterAutospacing="0" w:line="360" w:lineRule="atLeast"/>
      </w:pPr>
      <w:r>
        <w:t>Therefore,</w:t>
      </w:r>
      <w:r>
        <w:rPr>
          <w:rStyle w:val="Strong"/>
          <w:rFonts w:eastAsiaTheme="majorEastAsia"/>
        </w:rPr>
        <w:t> r =</w:t>
      </w:r>
      <w:r>
        <w:t> (3.0 – 2.8)/0.37 </w:t>
      </w:r>
      <w:r>
        <w:rPr>
          <w:rStyle w:val="Strong"/>
          <w:rFonts w:eastAsiaTheme="majorEastAsia"/>
        </w:rPr>
        <w:t>= 0.54 Ohm.</w:t>
      </w:r>
    </w:p>
    <w:p w14:paraId="06756FF3" w14:textId="77777777" w:rsidR="00117B93" w:rsidRDefault="00117B93" w:rsidP="00117B93">
      <w:pPr>
        <w:pStyle w:val="NormalWeb"/>
        <w:spacing w:before="0" w:beforeAutospacing="0" w:after="240" w:afterAutospacing="0" w:line="360" w:lineRule="atLeast"/>
      </w:pPr>
      <w:r>
        <w:t>Due to the Internal Resistance of the cell, the electrons moving through the cell turns some of the electrical energy to heat energy. Therefore, the potential difference available to the rest of the circuit is:</w:t>
      </w:r>
    </w:p>
    <w:p w14:paraId="62546044" w14:textId="77777777" w:rsidR="00117B93" w:rsidRDefault="00117B93" w:rsidP="00117B93">
      <w:pPr>
        <w:pStyle w:val="NormalWeb"/>
        <w:spacing w:before="0" w:beforeAutospacing="0" w:after="240" w:afterAutospacing="0" w:line="360" w:lineRule="atLeast"/>
      </w:pPr>
      <w:r>
        <w:t>V = E (EMF of cell) – Ir (the p.d. across the internal resistor)</w:t>
      </w:r>
    </w:p>
    <w:p w14:paraId="29ED007D" w14:textId="0A1A6EC1" w:rsidR="00117B93" w:rsidRDefault="00117B93" w:rsidP="00117B93">
      <w:pPr>
        <w:shd w:val="clear" w:color="auto" w:fill="FFFFFF"/>
        <w:spacing w:after="240" w:line="360" w:lineRule="atLeast"/>
        <w:rPr>
          <w:rFonts w:ascii="Poppins" w:eastAsia="Times New Roman" w:hAnsi="Poppins" w:cs="Poppins"/>
          <w:color w:val="444444"/>
          <w:sz w:val="24"/>
          <w:szCs w:val="24"/>
          <w:lang w:eastAsia="en-IN"/>
        </w:rPr>
      </w:pPr>
    </w:p>
    <w:p w14:paraId="331796CA" w14:textId="11C1B625" w:rsidR="001D75A5" w:rsidRDefault="001D75A5" w:rsidP="001D75A5">
      <w:pPr>
        <w:pStyle w:val="Heading1"/>
        <w:rPr>
          <w:rFonts w:eastAsia="Times New Roman"/>
          <w:b/>
          <w:bCs/>
          <w:sz w:val="56"/>
          <w:szCs w:val="56"/>
          <w:lang w:eastAsia="en-IN"/>
        </w:rPr>
      </w:pPr>
      <w:r w:rsidRPr="001D75A5">
        <w:rPr>
          <w:rFonts w:eastAsia="Times New Roman"/>
          <w:b/>
          <w:bCs/>
          <w:sz w:val="56"/>
          <w:szCs w:val="56"/>
          <w:lang w:eastAsia="en-IN"/>
        </w:rPr>
        <w:t>potential difference and emf of a cell</w:t>
      </w:r>
    </w:p>
    <w:p w14:paraId="4F7568FB" w14:textId="66494038" w:rsidR="001D75A5" w:rsidRDefault="001D75A5" w:rsidP="001D75A5">
      <w:pPr>
        <w:rPr>
          <w:lang w:eastAsia="en-IN"/>
        </w:rPr>
      </w:pPr>
    </w:p>
    <w:p w14:paraId="233198C9" w14:textId="7B2BC725" w:rsidR="001D75A5" w:rsidRDefault="001D75A5" w:rsidP="001D75A5">
      <w:pPr>
        <w:rPr>
          <w:lang w:eastAsia="en-IN"/>
        </w:rPr>
      </w:pPr>
      <w:r w:rsidRPr="001D75A5">
        <w:rPr>
          <w:lang w:eastAsia="en-IN"/>
        </w:rPr>
        <w:drawing>
          <wp:inline distT="0" distB="0" distL="0" distR="0" wp14:anchorId="34B999DC" wp14:editId="1561D618">
            <wp:extent cx="10269415" cy="4696118"/>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0277883" cy="4699990"/>
                    </a:xfrm>
                    <a:prstGeom prst="rect">
                      <a:avLst/>
                    </a:prstGeom>
                  </pic:spPr>
                </pic:pic>
              </a:graphicData>
            </a:graphic>
          </wp:inline>
        </w:drawing>
      </w:r>
    </w:p>
    <w:p w14:paraId="5983CE66" w14:textId="309217EA" w:rsidR="008E3CBA" w:rsidRDefault="008E3CBA" w:rsidP="001D75A5">
      <w:pPr>
        <w:rPr>
          <w:lang w:eastAsia="en-IN"/>
        </w:rPr>
      </w:pPr>
    </w:p>
    <w:p w14:paraId="6FAC4552" w14:textId="3EEC4869" w:rsidR="008E3CBA" w:rsidRDefault="008E3CBA" w:rsidP="001D75A5">
      <w:pPr>
        <w:rPr>
          <w:lang w:eastAsia="en-IN"/>
        </w:rPr>
      </w:pPr>
    </w:p>
    <w:p w14:paraId="09A2B419" w14:textId="41E3CF4A" w:rsidR="008E3CBA" w:rsidRDefault="008E3CBA" w:rsidP="001D75A5">
      <w:pPr>
        <w:rPr>
          <w:lang w:eastAsia="en-IN"/>
        </w:rPr>
      </w:pPr>
    </w:p>
    <w:p w14:paraId="5B942A2A" w14:textId="5E2276C1" w:rsidR="008E3CBA" w:rsidRDefault="008E3CBA" w:rsidP="001D75A5">
      <w:pPr>
        <w:rPr>
          <w:lang w:eastAsia="en-IN"/>
        </w:rPr>
      </w:pPr>
    </w:p>
    <w:p w14:paraId="6B32C0B9" w14:textId="151867A7" w:rsidR="008E3CBA" w:rsidRDefault="008E3CBA" w:rsidP="001D75A5">
      <w:pPr>
        <w:rPr>
          <w:lang w:eastAsia="en-IN"/>
        </w:rPr>
      </w:pPr>
    </w:p>
    <w:p w14:paraId="644D419D" w14:textId="02DB1CF9" w:rsidR="008E3CBA" w:rsidRDefault="008E3CBA" w:rsidP="001D75A5">
      <w:pPr>
        <w:rPr>
          <w:lang w:eastAsia="en-IN"/>
        </w:rPr>
      </w:pPr>
    </w:p>
    <w:p w14:paraId="2AF33661" w14:textId="4AD57E88" w:rsidR="008E3CBA" w:rsidRDefault="008E3CBA" w:rsidP="008E3CBA">
      <w:pPr>
        <w:pStyle w:val="Heading1"/>
        <w:rPr>
          <w:sz w:val="72"/>
          <w:szCs w:val="72"/>
          <w:lang w:eastAsia="en-IN"/>
        </w:rPr>
      </w:pPr>
      <w:r>
        <w:rPr>
          <w:sz w:val="72"/>
          <w:szCs w:val="72"/>
          <w:lang w:eastAsia="en-IN"/>
        </w:rPr>
        <w:t>COMBINATION OF CELLS IN SERIES AND PARALLEL</w:t>
      </w:r>
    </w:p>
    <w:p w14:paraId="476E18E4" w14:textId="6B36BDFF" w:rsidR="008E3CBA" w:rsidRDefault="008E3CBA" w:rsidP="008E3CBA">
      <w:pPr>
        <w:pStyle w:val="Heading1"/>
        <w:spacing w:before="0" w:line="600" w:lineRule="atLeast"/>
        <w:rPr>
          <w:rFonts w:ascii="inherit" w:hAnsi="inherit" w:cs="Poppins"/>
          <w:color w:val="FFFFFF"/>
        </w:rPr>
      </w:pPr>
      <w:r>
        <w:rPr>
          <w:rFonts w:ascii="inherit" w:hAnsi="inherit" w:cs="Poppins"/>
          <w:b/>
          <w:bCs/>
          <w:color w:val="FFFFFF"/>
        </w:rPr>
        <w:t>n Series and Parallel</w:t>
      </w:r>
    </w:p>
    <w:p w14:paraId="65BDCCA0" w14:textId="77777777" w:rsidR="008E3CBA" w:rsidRDefault="008E3CBA" w:rsidP="008E3CBA">
      <w:pPr>
        <w:pStyle w:val="NormalWeb"/>
        <w:spacing w:before="0" w:beforeAutospacing="0" w:after="240" w:afterAutospacing="0" w:line="360" w:lineRule="atLeast"/>
      </w:pPr>
      <w:r w:rsidRPr="008921C8">
        <w:rPr>
          <w:highlight w:val="yellow"/>
        </w:rPr>
        <w:t>The battery is a device that consists of one or more electrochemical cells with external connections for powering electrical appliances</w:t>
      </w:r>
      <w:r>
        <w:t>. When there are multiple batteries in a given circuit, they are either wired in parallel or series connection. Understanding the difference between series and the parallel connections is crucial as they determine how batteries perform in different applications. In this article, let us look at batteries’ series and parallel connection and when each method is appropriate.</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8E3CBA" w14:paraId="3FA25A59" w14:textId="77777777" w:rsidTr="008E3CBA">
        <w:trPr>
          <w:tblCellSpacing w:w="15" w:type="dxa"/>
        </w:trPr>
        <w:tc>
          <w:tcPr>
            <w:tcW w:w="0" w:type="auto"/>
            <w:tcBorders>
              <w:bottom w:val="single" w:sz="6" w:space="0" w:color="444444"/>
            </w:tcBorders>
            <w:shd w:val="clear" w:color="auto" w:fill="F1EDFF"/>
            <w:vAlign w:val="center"/>
            <w:hideMark/>
          </w:tcPr>
          <w:p w14:paraId="3D60023F" w14:textId="77777777" w:rsidR="008E3CBA" w:rsidRDefault="008E3CBA">
            <w:pPr>
              <w:pStyle w:val="NormalWeb"/>
              <w:spacing w:before="0" w:beforeAutospacing="0" w:after="150" w:afterAutospacing="0" w:line="360" w:lineRule="atLeast"/>
            </w:pPr>
            <w:r>
              <w:rPr>
                <w:rStyle w:val="Strong"/>
                <w:u w:val="single"/>
              </w:rPr>
              <w:t>Table of Contents</w:t>
            </w:r>
          </w:p>
          <w:p w14:paraId="274308D9" w14:textId="77777777" w:rsidR="008E3CBA" w:rsidRDefault="008E3CBA" w:rsidP="008E3CBA">
            <w:pPr>
              <w:numPr>
                <w:ilvl w:val="0"/>
                <w:numId w:val="138"/>
              </w:numPr>
              <w:spacing w:before="100" w:beforeAutospacing="1" w:after="75" w:line="300" w:lineRule="atLeast"/>
              <w:rPr>
                <w:sz w:val="21"/>
                <w:szCs w:val="21"/>
              </w:rPr>
            </w:pPr>
            <w:hyperlink r:id="rId422" w:anchor="1" w:history="1">
              <w:r>
                <w:rPr>
                  <w:rStyle w:val="Hyperlink"/>
                  <w:color w:val="8C69FF"/>
                  <w:sz w:val="21"/>
                  <w:szCs w:val="21"/>
                </w:rPr>
                <w:t>Batteries in Series and Parallel Explained</w:t>
              </w:r>
            </w:hyperlink>
          </w:p>
          <w:p w14:paraId="51B73E21" w14:textId="77777777" w:rsidR="008E3CBA" w:rsidRDefault="008E3CBA" w:rsidP="008E3CBA">
            <w:pPr>
              <w:numPr>
                <w:ilvl w:val="1"/>
                <w:numId w:val="139"/>
              </w:numPr>
              <w:spacing w:before="100" w:beforeAutospacing="1" w:after="75" w:line="300" w:lineRule="atLeast"/>
              <w:rPr>
                <w:sz w:val="21"/>
                <w:szCs w:val="21"/>
              </w:rPr>
            </w:pPr>
            <w:hyperlink r:id="rId423" w:anchor="2" w:history="1">
              <w:r>
                <w:rPr>
                  <w:rStyle w:val="Hyperlink"/>
                  <w:color w:val="8C69FF"/>
                  <w:sz w:val="21"/>
                  <w:szCs w:val="21"/>
                </w:rPr>
                <w:t>Connecting Batteries in Series</w:t>
              </w:r>
            </w:hyperlink>
          </w:p>
          <w:p w14:paraId="7DD754E5" w14:textId="77777777" w:rsidR="008E3CBA" w:rsidRDefault="008E3CBA" w:rsidP="008E3CBA">
            <w:pPr>
              <w:numPr>
                <w:ilvl w:val="2"/>
                <w:numId w:val="140"/>
              </w:numPr>
              <w:spacing w:before="100" w:beforeAutospacing="1" w:after="75" w:line="300" w:lineRule="atLeast"/>
              <w:rPr>
                <w:sz w:val="21"/>
                <w:szCs w:val="21"/>
              </w:rPr>
            </w:pPr>
            <w:hyperlink r:id="rId424" w:anchor="3" w:history="1">
              <w:r>
                <w:rPr>
                  <w:rStyle w:val="Hyperlink"/>
                  <w:color w:val="8C69FF"/>
                  <w:sz w:val="21"/>
                  <w:szCs w:val="21"/>
                </w:rPr>
                <w:t>Advantages</w:t>
              </w:r>
            </w:hyperlink>
          </w:p>
          <w:p w14:paraId="48E0DE63" w14:textId="77777777" w:rsidR="008E3CBA" w:rsidRDefault="008E3CBA" w:rsidP="008E3CBA">
            <w:pPr>
              <w:numPr>
                <w:ilvl w:val="2"/>
                <w:numId w:val="140"/>
              </w:numPr>
              <w:spacing w:before="100" w:beforeAutospacing="1" w:after="75" w:line="300" w:lineRule="atLeast"/>
              <w:rPr>
                <w:sz w:val="21"/>
                <w:szCs w:val="21"/>
              </w:rPr>
            </w:pPr>
            <w:hyperlink r:id="rId425" w:anchor="4" w:history="1">
              <w:r>
                <w:rPr>
                  <w:rStyle w:val="Hyperlink"/>
                  <w:color w:val="8C69FF"/>
                  <w:sz w:val="21"/>
                  <w:szCs w:val="21"/>
                </w:rPr>
                <w:t>Disadvantages</w:t>
              </w:r>
            </w:hyperlink>
          </w:p>
          <w:p w14:paraId="75C045EB" w14:textId="77777777" w:rsidR="008E3CBA" w:rsidRDefault="008E3CBA" w:rsidP="008E3CBA">
            <w:pPr>
              <w:numPr>
                <w:ilvl w:val="1"/>
                <w:numId w:val="140"/>
              </w:numPr>
              <w:spacing w:before="100" w:beforeAutospacing="1" w:after="75" w:line="300" w:lineRule="atLeast"/>
              <w:rPr>
                <w:sz w:val="21"/>
                <w:szCs w:val="21"/>
              </w:rPr>
            </w:pPr>
            <w:hyperlink r:id="rId426" w:anchor="5" w:history="1">
              <w:r>
                <w:rPr>
                  <w:rStyle w:val="Hyperlink"/>
                  <w:color w:val="8C69FF"/>
                  <w:sz w:val="21"/>
                  <w:szCs w:val="21"/>
                </w:rPr>
                <w:t>Connecting Batteries in Parallel</w:t>
              </w:r>
            </w:hyperlink>
          </w:p>
          <w:p w14:paraId="6C472CEC" w14:textId="77777777" w:rsidR="008E3CBA" w:rsidRDefault="008E3CBA" w:rsidP="008E3CBA">
            <w:pPr>
              <w:numPr>
                <w:ilvl w:val="2"/>
                <w:numId w:val="140"/>
              </w:numPr>
              <w:spacing w:before="100" w:beforeAutospacing="1" w:after="75" w:line="300" w:lineRule="atLeast"/>
              <w:rPr>
                <w:sz w:val="21"/>
                <w:szCs w:val="21"/>
              </w:rPr>
            </w:pPr>
            <w:hyperlink r:id="rId427" w:anchor="6" w:history="1">
              <w:r>
                <w:rPr>
                  <w:rStyle w:val="Hyperlink"/>
                  <w:color w:val="8C69FF"/>
                  <w:sz w:val="21"/>
                  <w:szCs w:val="21"/>
                </w:rPr>
                <w:t>Advantages</w:t>
              </w:r>
            </w:hyperlink>
          </w:p>
          <w:p w14:paraId="019350F3" w14:textId="77777777" w:rsidR="008E3CBA" w:rsidRDefault="008E3CBA" w:rsidP="008E3CBA">
            <w:pPr>
              <w:numPr>
                <w:ilvl w:val="2"/>
                <w:numId w:val="140"/>
              </w:numPr>
              <w:spacing w:before="100" w:beforeAutospacing="1" w:after="75" w:line="300" w:lineRule="atLeast"/>
              <w:rPr>
                <w:sz w:val="21"/>
                <w:szCs w:val="21"/>
              </w:rPr>
            </w:pPr>
            <w:hyperlink r:id="rId428" w:anchor="7" w:history="1">
              <w:r>
                <w:rPr>
                  <w:rStyle w:val="Hyperlink"/>
                  <w:color w:val="8C69FF"/>
                  <w:sz w:val="21"/>
                  <w:szCs w:val="21"/>
                </w:rPr>
                <w:t>Disadvantages</w:t>
              </w:r>
            </w:hyperlink>
          </w:p>
          <w:p w14:paraId="0B952D75" w14:textId="77777777" w:rsidR="008E3CBA" w:rsidRDefault="008E3CBA" w:rsidP="008E3CBA">
            <w:pPr>
              <w:numPr>
                <w:ilvl w:val="1"/>
                <w:numId w:val="140"/>
              </w:numPr>
              <w:spacing w:before="100" w:beforeAutospacing="1" w:after="75" w:line="300" w:lineRule="atLeast"/>
              <w:rPr>
                <w:sz w:val="21"/>
                <w:szCs w:val="21"/>
              </w:rPr>
            </w:pPr>
            <w:hyperlink r:id="rId429" w:anchor="8" w:history="1">
              <w:r>
                <w:rPr>
                  <w:rStyle w:val="Hyperlink"/>
                  <w:color w:val="8C69FF"/>
                  <w:sz w:val="21"/>
                  <w:szCs w:val="21"/>
                </w:rPr>
                <w:t>Mixed Grouping</w:t>
              </w:r>
            </w:hyperlink>
          </w:p>
          <w:p w14:paraId="74FD974D" w14:textId="77777777" w:rsidR="008E3CBA" w:rsidRDefault="008E3CBA" w:rsidP="008E3CBA">
            <w:pPr>
              <w:numPr>
                <w:ilvl w:val="0"/>
                <w:numId w:val="140"/>
              </w:numPr>
              <w:spacing w:before="100" w:beforeAutospacing="1" w:after="75" w:line="300" w:lineRule="atLeast"/>
              <w:rPr>
                <w:sz w:val="21"/>
                <w:szCs w:val="21"/>
              </w:rPr>
            </w:pPr>
            <w:hyperlink r:id="rId430" w:anchor="9" w:history="1">
              <w:r>
                <w:rPr>
                  <w:rStyle w:val="Hyperlink"/>
                  <w:color w:val="8C69FF"/>
                  <w:sz w:val="21"/>
                  <w:szCs w:val="21"/>
                </w:rPr>
                <w:t>Frequently Asked Questions FAQs</w:t>
              </w:r>
            </w:hyperlink>
          </w:p>
        </w:tc>
      </w:tr>
    </w:tbl>
    <w:p w14:paraId="5270E3D2" w14:textId="77777777" w:rsidR="008E3CBA" w:rsidRDefault="008E3CBA" w:rsidP="008E3CBA">
      <w:pPr>
        <w:pStyle w:val="Heading2"/>
        <w:spacing w:before="300" w:after="150" w:line="480" w:lineRule="atLeast"/>
        <w:rPr>
          <w:rFonts w:ascii="inherit" w:hAnsi="inherit"/>
          <w:color w:val="444444"/>
          <w:sz w:val="36"/>
          <w:szCs w:val="36"/>
        </w:rPr>
      </w:pPr>
      <w:r>
        <w:rPr>
          <w:rFonts w:ascii="inherit" w:hAnsi="inherit"/>
          <w:color w:val="444444"/>
        </w:rPr>
        <w:t>Batteries in Series and Parallel Explained</w:t>
      </w:r>
    </w:p>
    <w:p w14:paraId="4FE0C0CF" w14:textId="77777777" w:rsidR="008E3CBA" w:rsidRDefault="008E3CBA" w:rsidP="008E3CBA">
      <w:pPr>
        <w:pStyle w:val="NormalWeb"/>
        <w:spacing w:before="0" w:beforeAutospacing="0" w:after="240" w:afterAutospacing="0" w:line="360" w:lineRule="atLeast"/>
      </w:pPr>
      <w:r>
        <w:t>Batteries can either be connected in series, parallel or a combination of both. In a series circuit, electrons travel in one path and in the parallel circuit, they travel through many branches. The following sections will closely examine the series battery configuration and the parallel battery configuration.</w:t>
      </w:r>
    </w:p>
    <w:p w14:paraId="7C51B703" w14:textId="77777777" w:rsidR="008E3CBA" w:rsidRDefault="008E3CBA" w:rsidP="008E3CBA">
      <w:pPr>
        <w:pStyle w:val="Heading3"/>
        <w:spacing w:before="300" w:after="150" w:line="420" w:lineRule="atLeast"/>
        <w:rPr>
          <w:rFonts w:ascii="inherit" w:hAnsi="inherit"/>
          <w:color w:val="444444"/>
          <w:sz w:val="30"/>
          <w:szCs w:val="30"/>
        </w:rPr>
      </w:pPr>
      <w:r>
        <w:rPr>
          <w:rFonts w:ascii="inherit" w:hAnsi="inherit"/>
          <w:color w:val="444444"/>
          <w:sz w:val="30"/>
          <w:szCs w:val="30"/>
        </w:rPr>
        <w:t>Connecting Batteries in Series</w:t>
      </w:r>
    </w:p>
    <w:p w14:paraId="65E6EAEB" w14:textId="77777777" w:rsidR="008E3CBA" w:rsidRDefault="008E3CBA" w:rsidP="008E3CBA">
      <w:pPr>
        <w:pStyle w:val="NormalWeb"/>
        <w:spacing w:before="0" w:beforeAutospacing="0" w:after="240" w:afterAutospacing="0" w:line="360" w:lineRule="atLeast"/>
      </w:pPr>
      <w:r>
        <w:t xml:space="preserve">A set of batteries is </w:t>
      </w:r>
      <w:r w:rsidRPr="008921C8">
        <w:rPr>
          <w:highlight w:val="yellow"/>
        </w:rPr>
        <w:t>said to be connected in series when the positive terminal of one cell is connected to the negative terminal of the succeeding cell</w:t>
      </w:r>
      <w:r>
        <w:t>.</w:t>
      </w:r>
    </w:p>
    <w:p w14:paraId="66CF2AE3" w14:textId="18ED1180" w:rsidR="008E3CBA" w:rsidRDefault="008E3CBA" w:rsidP="008E3CBA">
      <w:pPr>
        <w:pStyle w:val="NormalWeb"/>
        <w:spacing w:before="0" w:beforeAutospacing="0" w:after="240" w:afterAutospacing="0" w:line="360" w:lineRule="atLeast"/>
      </w:pPr>
      <w:r>
        <w:rPr>
          <w:noProof/>
        </w:rPr>
        <w:drawing>
          <wp:inline distT="0" distB="0" distL="0" distR="0" wp14:anchorId="48AD9D08" wp14:editId="1833DE8A">
            <wp:extent cx="7146290" cy="5198110"/>
            <wp:effectExtent l="0" t="0" r="0" b="2540"/>
            <wp:docPr id="215" name="Picture 215" descr="Series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eries Battery"/>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7146290" cy="5198110"/>
                    </a:xfrm>
                    <a:prstGeom prst="rect">
                      <a:avLst/>
                    </a:prstGeom>
                    <a:noFill/>
                    <a:ln>
                      <a:noFill/>
                    </a:ln>
                  </pic:spPr>
                </pic:pic>
              </a:graphicData>
            </a:graphic>
          </wp:inline>
        </w:drawing>
      </w:r>
    </w:p>
    <w:p w14:paraId="34AD276C" w14:textId="77777777" w:rsidR="008E3CBA" w:rsidRDefault="008E3CBA" w:rsidP="008E3CBA">
      <w:pPr>
        <w:pStyle w:val="NormalWeb"/>
        <w:spacing w:before="0" w:beforeAutospacing="0" w:after="240" w:afterAutospacing="0" w:line="360" w:lineRule="atLeast"/>
      </w:pPr>
      <w:r>
        <w:t>The overall emf of the battery is the algebraic sum of all individual cells connected in series.</w:t>
      </w:r>
    </w:p>
    <w:p w14:paraId="59CB29E4"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e overall emf of the battery is the algebraic sum of all individual cells connected in series.</w:t>
      </w:r>
    </w:p>
    <w:p w14:paraId="6212EA1D"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If </w:t>
      </w:r>
      <w:r>
        <w:rPr>
          <w:rStyle w:val="Emphasis"/>
          <w:rFonts w:ascii="Poppins" w:hAnsi="Poppins" w:cs="Poppins"/>
          <w:b/>
          <w:bCs/>
          <w:color w:val="444444"/>
        </w:rPr>
        <w:t>E</w:t>
      </w:r>
      <w:r>
        <w:rPr>
          <w:rFonts w:ascii="Poppins" w:hAnsi="Poppins" w:cs="Poppins"/>
          <w:color w:val="444444"/>
        </w:rPr>
        <w:t> is the overall emf of the battery combined by</w:t>
      </w:r>
      <w:r>
        <w:rPr>
          <w:rStyle w:val="Strong"/>
          <w:rFonts w:ascii="Poppins" w:eastAsiaTheme="majorEastAsia" w:hAnsi="Poppins" w:cs="Poppins"/>
          <w:color w:val="444444"/>
        </w:rPr>
        <w:t> </w:t>
      </w:r>
      <w:r>
        <w:rPr>
          <w:rStyle w:val="Emphasis"/>
          <w:rFonts w:ascii="Poppins" w:hAnsi="Poppins" w:cs="Poppins"/>
          <w:b/>
          <w:bCs/>
          <w:color w:val="444444"/>
        </w:rPr>
        <w:t>n</w:t>
      </w:r>
      <w:r>
        <w:rPr>
          <w:rFonts w:ascii="Poppins" w:hAnsi="Poppins" w:cs="Poppins"/>
          <w:color w:val="444444"/>
        </w:rPr>
        <w:t> number of cells, then</w:t>
      </w:r>
    </w:p>
    <w:p w14:paraId="0AAC5605"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Style w:val="Emphasis"/>
          <w:rFonts w:ascii="Poppins" w:hAnsi="Poppins" w:cs="Poppins"/>
          <w:b/>
          <w:bCs/>
          <w:color w:val="444444"/>
        </w:rPr>
        <w:t>E</w:t>
      </w:r>
      <w:r>
        <w:rPr>
          <w:rFonts w:ascii="Poppins" w:hAnsi="Poppins" w:cs="Poppins"/>
          <w:color w:val="444444"/>
        </w:rPr>
        <w:t> = </w:t>
      </w:r>
      <w:r>
        <w:rPr>
          <w:rStyle w:val="Emphasis"/>
          <w:rFonts w:ascii="Poppins" w:hAnsi="Poppins" w:cs="Poppins"/>
          <w:b/>
          <w:bCs/>
          <w:color w:val="444444"/>
        </w:rPr>
        <w:t>E</w:t>
      </w:r>
      <w:r>
        <w:rPr>
          <w:rStyle w:val="Emphasis"/>
          <w:rFonts w:ascii="Poppins" w:hAnsi="Poppins" w:cs="Poppins"/>
          <w:b/>
          <w:bCs/>
          <w:color w:val="444444"/>
          <w:sz w:val="18"/>
          <w:szCs w:val="18"/>
          <w:vertAlign w:val="subscript"/>
        </w:rPr>
        <w:t>1</w:t>
      </w:r>
      <w:r>
        <w:rPr>
          <w:rFonts w:ascii="Poppins" w:hAnsi="Poppins" w:cs="Poppins"/>
          <w:color w:val="444444"/>
        </w:rPr>
        <w:t> + </w:t>
      </w:r>
      <w:r>
        <w:rPr>
          <w:rStyle w:val="Emphasis"/>
          <w:rFonts w:ascii="Poppins" w:hAnsi="Poppins" w:cs="Poppins"/>
          <w:b/>
          <w:bCs/>
          <w:color w:val="444444"/>
        </w:rPr>
        <w:t>E</w:t>
      </w:r>
      <w:r>
        <w:rPr>
          <w:rStyle w:val="Emphasis"/>
          <w:rFonts w:ascii="Poppins" w:hAnsi="Poppins" w:cs="Poppins"/>
          <w:b/>
          <w:bCs/>
          <w:color w:val="444444"/>
          <w:sz w:val="18"/>
          <w:szCs w:val="18"/>
          <w:vertAlign w:val="subscript"/>
        </w:rPr>
        <w:t>2</w:t>
      </w:r>
      <w:r>
        <w:rPr>
          <w:rFonts w:ascii="Poppins" w:hAnsi="Poppins" w:cs="Poppins"/>
          <w:color w:val="444444"/>
        </w:rPr>
        <w:t> + </w:t>
      </w:r>
      <w:r>
        <w:rPr>
          <w:rStyle w:val="Emphasis"/>
          <w:rFonts w:ascii="Poppins" w:hAnsi="Poppins" w:cs="Poppins"/>
          <w:b/>
          <w:bCs/>
          <w:color w:val="444444"/>
        </w:rPr>
        <w:t>E</w:t>
      </w:r>
      <w:r>
        <w:rPr>
          <w:rStyle w:val="Emphasis"/>
          <w:rFonts w:ascii="Poppins" w:hAnsi="Poppins" w:cs="Poppins"/>
          <w:b/>
          <w:bCs/>
          <w:color w:val="444444"/>
          <w:sz w:val="18"/>
          <w:szCs w:val="18"/>
          <w:vertAlign w:val="subscript"/>
        </w:rPr>
        <w:t>3</w:t>
      </w:r>
      <w:r>
        <w:rPr>
          <w:rStyle w:val="Strong"/>
          <w:rFonts w:ascii="Poppins" w:eastAsiaTheme="majorEastAsia" w:hAnsi="Poppins" w:cs="Poppins"/>
          <w:color w:val="444444"/>
        </w:rPr>
        <w:t> </w:t>
      </w:r>
      <w:r>
        <w:rPr>
          <w:rFonts w:ascii="Poppins" w:hAnsi="Poppins" w:cs="Poppins"/>
          <w:color w:val="444444"/>
        </w:rPr>
        <w:t>+ </w:t>
      </w:r>
      <w:r>
        <w:rPr>
          <w:rStyle w:val="Emphasis"/>
          <w:rFonts w:ascii="Poppins" w:hAnsi="Poppins" w:cs="Poppins"/>
          <w:b/>
          <w:bCs/>
          <w:color w:val="444444"/>
        </w:rPr>
        <w:t>E</w:t>
      </w:r>
      <w:r>
        <w:rPr>
          <w:rStyle w:val="Emphasis"/>
          <w:rFonts w:ascii="Poppins" w:hAnsi="Poppins" w:cs="Poppins"/>
          <w:b/>
          <w:bCs/>
          <w:color w:val="444444"/>
          <w:sz w:val="18"/>
          <w:szCs w:val="18"/>
          <w:vertAlign w:val="subscript"/>
        </w:rPr>
        <w:t>4</w:t>
      </w:r>
      <w:r>
        <w:rPr>
          <w:rFonts w:ascii="Poppins" w:hAnsi="Poppins" w:cs="Poppins"/>
          <w:color w:val="444444"/>
        </w:rPr>
        <w:t> + ………..+ </w:t>
      </w:r>
      <w:r>
        <w:rPr>
          <w:rStyle w:val="Emphasis"/>
          <w:rFonts w:ascii="Poppins" w:hAnsi="Poppins" w:cs="Poppins"/>
          <w:b/>
          <w:bCs/>
          <w:color w:val="444444"/>
        </w:rPr>
        <w:t>E</w:t>
      </w:r>
      <w:r>
        <w:rPr>
          <w:rStyle w:val="Emphasis"/>
          <w:rFonts w:ascii="Poppins" w:hAnsi="Poppins" w:cs="Poppins"/>
          <w:b/>
          <w:bCs/>
          <w:color w:val="444444"/>
          <w:sz w:val="18"/>
          <w:szCs w:val="18"/>
          <w:vertAlign w:val="subscript"/>
        </w:rPr>
        <w:t>n</w:t>
      </w:r>
    </w:p>
    <w:p w14:paraId="106CBE7C"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Similarly, if </w:t>
      </w:r>
      <w:r>
        <w:rPr>
          <w:rStyle w:val="Emphasis"/>
          <w:rFonts w:ascii="Poppins" w:hAnsi="Poppins" w:cs="Poppins"/>
          <w:b/>
          <w:bCs/>
          <w:color w:val="444444"/>
        </w:rPr>
        <w:t>r</w:t>
      </w:r>
      <w:r>
        <w:rPr>
          <w:rStyle w:val="Emphasis"/>
          <w:rFonts w:ascii="Poppins" w:hAnsi="Poppins" w:cs="Poppins"/>
          <w:b/>
          <w:bCs/>
          <w:color w:val="444444"/>
          <w:sz w:val="18"/>
          <w:szCs w:val="18"/>
          <w:vertAlign w:val="subscript"/>
        </w:rPr>
        <w:t>1</w:t>
      </w:r>
      <w:r>
        <w:rPr>
          <w:rFonts w:ascii="Poppins" w:hAnsi="Poppins" w:cs="Poppins"/>
          <w:color w:val="444444"/>
        </w:rPr>
        <w:t>, </w:t>
      </w:r>
      <w:r>
        <w:rPr>
          <w:rStyle w:val="Emphasis"/>
          <w:rFonts w:ascii="Poppins" w:hAnsi="Poppins" w:cs="Poppins"/>
          <w:b/>
          <w:bCs/>
          <w:color w:val="444444"/>
        </w:rPr>
        <w:t>r</w:t>
      </w:r>
      <w:r>
        <w:rPr>
          <w:rStyle w:val="Emphasis"/>
          <w:rFonts w:ascii="Poppins" w:hAnsi="Poppins" w:cs="Poppins"/>
          <w:b/>
          <w:bCs/>
          <w:color w:val="444444"/>
          <w:sz w:val="18"/>
          <w:szCs w:val="18"/>
          <w:vertAlign w:val="subscript"/>
        </w:rPr>
        <w:t>2</w:t>
      </w:r>
      <w:r>
        <w:rPr>
          <w:rFonts w:ascii="Poppins" w:hAnsi="Poppins" w:cs="Poppins"/>
          <w:color w:val="444444"/>
        </w:rPr>
        <w:t>, </w:t>
      </w:r>
      <w:r>
        <w:rPr>
          <w:rStyle w:val="Emphasis"/>
          <w:rFonts w:ascii="Poppins" w:hAnsi="Poppins" w:cs="Poppins"/>
          <w:b/>
          <w:bCs/>
          <w:color w:val="444444"/>
        </w:rPr>
        <w:t>r</w:t>
      </w:r>
      <w:r>
        <w:rPr>
          <w:rStyle w:val="Strong"/>
          <w:rFonts w:ascii="Poppins" w:eastAsiaTheme="majorEastAsia" w:hAnsi="Poppins" w:cs="Poppins"/>
          <w:color w:val="444444"/>
          <w:sz w:val="18"/>
          <w:szCs w:val="18"/>
          <w:vertAlign w:val="subscript"/>
        </w:rPr>
        <w:t>3</w:t>
      </w:r>
      <w:r>
        <w:rPr>
          <w:rFonts w:ascii="Poppins" w:hAnsi="Poppins" w:cs="Poppins"/>
          <w:color w:val="444444"/>
        </w:rPr>
        <w:t> are the internal resistances of individual cells, then the internal resistance of the battery will be equal to the sum of the internal resistance of the individual cells.</w:t>
      </w:r>
    </w:p>
    <w:p w14:paraId="36D44528"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Style w:val="Emphasis"/>
          <w:rFonts w:ascii="Poppins" w:hAnsi="Poppins" w:cs="Poppins"/>
          <w:b/>
          <w:bCs/>
          <w:color w:val="444444"/>
        </w:rPr>
        <w:t>r</w:t>
      </w:r>
      <w:r>
        <w:rPr>
          <w:rStyle w:val="Strong"/>
          <w:rFonts w:ascii="Poppins" w:eastAsiaTheme="majorEastAsia" w:hAnsi="Poppins" w:cs="Poppins"/>
          <w:color w:val="444444"/>
        </w:rPr>
        <w:t> = </w:t>
      </w:r>
      <w:r>
        <w:rPr>
          <w:rStyle w:val="Emphasis"/>
          <w:rFonts w:ascii="Poppins" w:hAnsi="Poppins" w:cs="Poppins"/>
          <w:b/>
          <w:bCs/>
          <w:color w:val="444444"/>
        </w:rPr>
        <w:t>r</w:t>
      </w:r>
      <w:r>
        <w:rPr>
          <w:rStyle w:val="Emphasis"/>
          <w:rFonts w:ascii="Poppins" w:hAnsi="Poppins" w:cs="Poppins"/>
          <w:b/>
          <w:bCs/>
          <w:color w:val="444444"/>
          <w:sz w:val="18"/>
          <w:szCs w:val="18"/>
          <w:vertAlign w:val="subscript"/>
        </w:rPr>
        <w:t>1</w:t>
      </w:r>
      <w:r>
        <w:rPr>
          <w:rStyle w:val="Strong"/>
          <w:rFonts w:ascii="Poppins" w:eastAsiaTheme="majorEastAsia" w:hAnsi="Poppins" w:cs="Poppins"/>
          <w:color w:val="444444"/>
        </w:rPr>
        <w:t> + </w:t>
      </w:r>
      <w:r>
        <w:rPr>
          <w:rStyle w:val="Emphasis"/>
          <w:rFonts w:ascii="Poppins" w:hAnsi="Poppins" w:cs="Poppins"/>
          <w:b/>
          <w:bCs/>
          <w:color w:val="444444"/>
        </w:rPr>
        <w:t>r</w:t>
      </w:r>
      <w:r>
        <w:rPr>
          <w:rStyle w:val="Emphasis"/>
          <w:rFonts w:ascii="Poppins" w:hAnsi="Poppins" w:cs="Poppins"/>
          <w:b/>
          <w:bCs/>
          <w:color w:val="444444"/>
          <w:sz w:val="18"/>
          <w:szCs w:val="18"/>
          <w:vertAlign w:val="subscript"/>
        </w:rPr>
        <w:t>2</w:t>
      </w:r>
      <w:r>
        <w:rPr>
          <w:rStyle w:val="Emphasis"/>
          <w:rFonts w:ascii="Poppins" w:hAnsi="Poppins" w:cs="Poppins"/>
          <w:b/>
          <w:bCs/>
          <w:color w:val="444444"/>
        </w:rPr>
        <w:t> </w:t>
      </w:r>
      <w:r>
        <w:rPr>
          <w:rStyle w:val="Strong"/>
          <w:rFonts w:ascii="Poppins" w:eastAsiaTheme="majorEastAsia" w:hAnsi="Poppins" w:cs="Poppins"/>
          <w:color w:val="444444"/>
        </w:rPr>
        <w:t>+</w:t>
      </w:r>
      <w:r>
        <w:rPr>
          <w:rStyle w:val="Emphasis"/>
          <w:rFonts w:ascii="Poppins" w:hAnsi="Poppins" w:cs="Poppins"/>
          <w:b/>
          <w:bCs/>
          <w:color w:val="444444"/>
        </w:rPr>
        <w:t> r</w:t>
      </w:r>
      <w:r>
        <w:rPr>
          <w:rStyle w:val="Emphasis"/>
          <w:rFonts w:ascii="Poppins" w:hAnsi="Poppins" w:cs="Poppins"/>
          <w:b/>
          <w:bCs/>
          <w:color w:val="444444"/>
          <w:sz w:val="18"/>
          <w:szCs w:val="18"/>
          <w:vertAlign w:val="subscript"/>
        </w:rPr>
        <w:t>3</w:t>
      </w:r>
      <w:r>
        <w:rPr>
          <w:rStyle w:val="Strong"/>
          <w:rFonts w:ascii="Poppins" w:eastAsiaTheme="majorEastAsia" w:hAnsi="Poppins" w:cs="Poppins"/>
          <w:color w:val="444444"/>
        </w:rPr>
        <w:t> + ……..+ </w:t>
      </w:r>
      <w:r>
        <w:rPr>
          <w:rStyle w:val="Emphasis"/>
          <w:rFonts w:ascii="Poppins" w:hAnsi="Poppins" w:cs="Poppins"/>
          <w:b/>
          <w:bCs/>
          <w:color w:val="444444"/>
        </w:rPr>
        <w:t>r</w:t>
      </w:r>
      <w:r>
        <w:rPr>
          <w:rStyle w:val="Emphasis"/>
          <w:rFonts w:ascii="Poppins" w:hAnsi="Poppins" w:cs="Poppins"/>
          <w:b/>
          <w:bCs/>
          <w:color w:val="444444"/>
          <w:sz w:val="18"/>
          <w:szCs w:val="18"/>
          <w:vertAlign w:val="subscript"/>
        </w:rPr>
        <w:t>n</w:t>
      </w:r>
      <w:r>
        <w:rPr>
          <w:rStyle w:val="Strong"/>
          <w:rFonts w:ascii="Poppins" w:eastAsiaTheme="majorEastAsia" w:hAnsi="Poppins" w:cs="Poppins"/>
          <w:color w:val="444444"/>
        </w:rPr>
        <w:t>.</w:t>
      </w:r>
    </w:p>
    <w:p w14:paraId="086DEC85"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b/>
          <w:bCs/>
          <w:color w:val="444444"/>
        </w:rPr>
        <w:t>Watch what happens when ‘n’ number of identical cells are connected in series with the same polarity!</w:t>
      </w:r>
    </w:p>
    <w:p w14:paraId="7C176DC0" w14:textId="6C46D4D1" w:rsidR="008E3CBA" w:rsidRDefault="008E3CBA" w:rsidP="008E3CBA">
      <w:pPr>
        <w:shd w:val="clear" w:color="auto" w:fill="FFFFFF"/>
        <w:rPr>
          <w:rFonts w:ascii="Poppins" w:hAnsi="Poppins" w:cs="Poppins"/>
          <w:color w:val="444444"/>
          <w:sz w:val="21"/>
          <w:szCs w:val="21"/>
        </w:rPr>
      </w:pPr>
    </w:p>
    <w:p w14:paraId="29DA4AE0" w14:textId="77777777" w:rsidR="008E3CBA" w:rsidRDefault="008E3CBA" w:rsidP="008E3CBA">
      <w:pPr>
        <w:shd w:val="clear" w:color="auto" w:fill="FFFFFF"/>
        <w:rPr>
          <w:rFonts w:ascii="Poppins" w:hAnsi="Poppins" w:cs="Poppins"/>
          <w:color w:val="444444"/>
          <w:sz w:val="21"/>
          <w:szCs w:val="21"/>
        </w:rPr>
      </w:pPr>
      <w:r>
        <w:rPr>
          <w:rFonts w:ascii="Poppins" w:hAnsi="Poppins" w:cs="Poppins"/>
          <w:color w:val="444444"/>
          <w:sz w:val="21"/>
          <w:szCs w:val="21"/>
        </w:rPr>
        <w:t>675</w:t>
      </w:r>
    </w:p>
    <w:p w14:paraId="36772B0C" w14:textId="77777777" w:rsidR="008E3CBA" w:rsidRDefault="008E3CBA" w:rsidP="008E3CBA">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444444"/>
          <w:sz w:val="27"/>
          <w:szCs w:val="27"/>
        </w:rPr>
        <w:t>Advantages</w:t>
      </w:r>
    </w:p>
    <w:p w14:paraId="14BB43A1"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Wiring batteries in series </w:t>
      </w:r>
      <w:r w:rsidRPr="008921C8">
        <w:rPr>
          <w:rFonts w:ascii="Poppins" w:hAnsi="Poppins" w:cs="Poppins"/>
          <w:color w:val="444444"/>
          <w:highlight w:val="yellow"/>
        </w:rPr>
        <w:t>provides a higher system voltage resulting in a lower system current</w:t>
      </w:r>
      <w:r>
        <w:rPr>
          <w:rFonts w:ascii="Poppins" w:hAnsi="Poppins" w:cs="Poppins"/>
          <w:color w:val="444444"/>
        </w:rPr>
        <w:t xml:space="preserve">. Low current indicates that you can use thinner wiring and </w:t>
      </w:r>
      <w:r w:rsidRPr="008921C8">
        <w:rPr>
          <w:rFonts w:ascii="Poppins" w:hAnsi="Poppins" w:cs="Poppins"/>
          <w:color w:val="444444"/>
          <w:highlight w:val="yellow"/>
        </w:rPr>
        <w:t>suffer less voltage drop in the system.</w:t>
      </w:r>
      <w:r>
        <w:rPr>
          <w:rFonts w:ascii="Poppins" w:hAnsi="Poppins" w:cs="Poppins"/>
          <w:color w:val="444444"/>
        </w:rPr>
        <w:t> </w:t>
      </w:r>
    </w:p>
    <w:p w14:paraId="6F1E29EA" w14:textId="77777777" w:rsidR="008E3CBA" w:rsidRDefault="008E3CBA" w:rsidP="008E3CBA">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444444"/>
          <w:sz w:val="27"/>
          <w:szCs w:val="27"/>
        </w:rPr>
        <w:t>Disadvantages</w:t>
      </w:r>
    </w:p>
    <w:p w14:paraId="733AD936"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In a series-connected battery system, a converter is needed to achieve low voltages.</w:t>
      </w:r>
    </w:p>
    <w:p w14:paraId="33ABD957" w14:textId="77777777" w:rsidR="008E3CBA" w:rsidRDefault="008E3CBA" w:rsidP="008E3CBA">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444444"/>
          <w:sz w:val="30"/>
          <w:szCs w:val="30"/>
        </w:rPr>
        <w:t>Connecting Batteries in Parallel</w:t>
      </w:r>
    </w:p>
    <w:p w14:paraId="62BDA7A9"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A set of batteries are said to be connected in parallel </w:t>
      </w:r>
      <w:r w:rsidRPr="008921C8">
        <w:rPr>
          <w:rFonts w:ascii="Poppins" w:hAnsi="Poppins" w:cs="Poppins"/>
          <w:color w:val="444444"/>
          <w:highlight w:val="yellow"/>
        </w:rPr>
        <w:t>when the positive terminals are connected together, and similarly, the negative terminals of these cells are connected</w:t>
      </w:r>
      <w:r>
        <w:rPr>
          <w:rFonts w:ascii="Poppins" w:hAnsi="Poppins" w:cs="Poppins"/>
          <w:color w:val="444444"/>
        </w:rPr>
        <w:t>. These combinations are referred to as parallel batteries.</w:t>
      </w:r>
    </w:p>
    <w:p w14:paraId="20D5DC0F" w14:textId="44C4FCF4"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1D53DE40" wp14:editId="44672A0D">
            <wp:extent cx="7146290" cy="343281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7146290" cy="3432810"/>
                    </a:xfrm>
                    <a:prstGeom prst="rect">
                      <a:avLst/>
                    </a:prstGeom>
                    <a:noFill/>
                    <a:ln>
                      <a:noFill/>
                    </a:ln>
                  </pic:spPr>
                </pic:pic>
              </a:graphicData>
            </a:graphic>
          </wp:inline>
        </w:drawing>
      </w:r>
    </w:p>
    <w:p w14:paraId="4767E0DF"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 xml:space="preserve">If the emf of each cell is identical, then the emf of the battery combined by n numbers of cells connected in parallel is </w:t>
      </w:r>
      <w:r w:rsidRPr="008921C8">
        <w:rPr>
          <w:rFonts w:ascii="Poppins" w:hAnsi="Poppins" w:cs="Poppins"/>
          <w:color w:val="444444"/>
          <w:highlight w:val="yellow"/>
        </w:rPr>
        <w:t>equal to the emf of each cell</w:t>
      </w:r>
      <w:r>
        <w:rPr>
          <w:rFonts w:ascii="Poppins" w:hAnsi="Poppins" w:cs="Poppins"/>
          <w:color w:val="444444"/>
        </w:rPr>
        <w:t>. The resultant </w:t>
      </w:r>
      <w:hyperlink r:id="rId433" w:history="1">
        <w:r>
          <w:rPr>
            <w:rStyle w:val="Hyperlink"/>
            <w:rFonts w:ascii="Poppins" w:hAnsi="Poppins" w:cs="Poppins"/>
            <w:color w:val="8C69FF"/>
          </w:rPr>
          <w:t>internal resistance</w:t>
        </w:r>
      </w:hyperlink>
      <w:r>
        <w:rPr>
          <w:rFonts w:ascii="Poppins" w:hAnsi="Poppins" w:cs="Poppins"/>
          <w:color w:val="444444"/>
        </w:rPr>
        <w:t> of the combination is,</w:t>
      </w:r>
    </w:p>
    <w:p w14:paraId="772AB867" w14:textId="19F8234D"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noProof/>
          <w:color w:val="444444"/>
        </w:rPr>
        <w:drawing>
          <wp:inline distT="0" distB="0" distL="0" distR="0" wp14:anchorId="358210CC" wp14:editId="3071D4A9">
            <wp:extent cx="3031490" cy="759460"/>
            <wp:effectExtent l="0" t="0" r="0" b="2540"/>
            <wp:docPr id="216" name="Picture 216" descr="Internal Resistance of Parallel Comb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nternal Resistance of Parallel Combinatio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031490" cy="759460"/>
                    </a:xfrm>
                    <a:prstGeom prst="rect">
                      <a:avLst/>
                    </a:prstGeom>
                    <a:noFill/>
                    <a:ln>
                      <a:noFill/>
                    </a:ln>
                  </pic:spPr>
                </pic:pic>
              </a:graphicData>
            </a:graphic>
          </wp:inline>
        </w:drawing>
      </w:r>
    </w:p>
    <w:p w14:paraId="3CF14F1D"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The current delivered by the battery is the sum of currents delivered by individual cells.</w:t>
      </w:r>
    </w:p>
    <w:p w14:paraId="1074E394" w14:textId="77777777" w:rsidR="008E3CBA" w:rsidRDefault="008E3CBA" w:rsidP="008E3CBA">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444444"/>
          <w:sz w:val="27"/>
          <w:szCs w:val="27"/>
        </w:rPr>
        <w:t>Advantages</w:t>
      </w:r>
    </w:p>
    <w:p w14:paraId="6F4B68A6"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One of the prominent advantages of batteries connected in parallel is that if one of the batteries in the system fails to operate, the remaining batteries can still provide power.</w:t>
      </w:r>
    </w:p>
    <w:p w14:paraId="3AFA97E0" w14:textId="77777777" w:rsidR="008E3CBA" w:rsidRDefault="008E3CBA" w:rsidP="008E3CBA">
      <w:pPr>
        <w:pStyle w:val="Heading4"/>
        <w:shd w:val="clear" w:color="auto" w:fill="FFFFFF"/>
        <w:spacing w:before="150" w:after="150" w:line="390" w:lineRule="atLeast"/>
        <w:rPr>
          <w:rFonts w:ascii="Poppins" w:hAnsi="Poppins" w:cs="Poppins"/>
          <w:color w:val="444444"/>
          <w:sz w:val="27"/>
          <w:szCs w:val="27"/>
        </w:rPr>
      </w:pPr>
      <w:r>
        <w:rPr>
          <w:rFonts w:ascii="Poppins" w:hAnsi="Poppins" w:cs="Poppins"/>
          <w:color w:val="444444"/>
          <w:sz w:val="27"/>
          <w:szCs w:val="27"/>
        </w:rPr>
        <w:t>Disadvantages</w:t>
      </w:r>
    </w:p>
    <w:p w14:paraId="3AA131AF" w14:textId="77777777" w:rsidR="008E3CBA" w:rsidRDefault="008E3CBA"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Connecting batteries in parallel results in a higher current draw. This indicates thicker cables and more voltage drop.</w:t>
      </w:r>
    </w:p>
    <w:tbl>
      <w:tblPr>
        <w:tblW w:w="10050" w:type="dxa"/>
        <w:tblCellSpacing w:w="15" w:type="dxa"/>
        <w:tblBorders>
          <w:top w:val="single" w:sz="6" w:space="0" w:color="444444"/>
          <w:left w:val="single" w:sz="6" w:space="0" w:color="444444"/>
          <w:right w:val="single" w:sz="6" w:space="0" w:color="444444"/>
        </w:tblBorders>
        <w:shd w:val="clear" w:color="auto" w:fill="F1EDFF"/>
        <w:tblCellMar>
          <w:top w:w="15" w:type="dxa"/>
          <w:left w:w="15" w:type="dxa"/>
          <w:bottom w:w="15" w:type="dxa"/>
          <w:right w:w="15" w:type="dxa"/>
        </w:tblCellMar>
        <w:tblLook w:val="04A0" w:firstRow="1" w:lastRow="0" w:firstColumn="1" w:lastColumn="0" w:noHBand="0" w:noVBand="1"/>
      </w:tblPr>
      <w:tblGrid>
        <w:gridCol w:w="10050"/>
      </w:tblGrid>
      <w:tr w:rsidR="008E3CBA" w14:paraId="4728BD8F" w14:textId="77777777" w:rsidTr="008E3CBA">
        <w:trPr>
          <w:tblCellSpacing w:w="15" w:type="dxa"/>
        </w:trPr>
        <w:tc>
          <w:tcPr>
            <w:tcW w:w="0" w:type="auto"/>
            <w:tcBorders>
              <w:bottom w:val="single" w:sz="6" w:space="0" w:color="444444"/>
            </w:tcBorders>
            <w:shd w:val="clear" w:color="auto" w:fill="F1EDFF"/>
            <w:vAlign w:val="center"/>
            <w:hideMark/>
          </w:tcPr>
          <w:p w14:paraId="54FBE116" w14:textId="77777777" w:rsidR="008E3CBA" w:rsidRDefault="008E3CBA">
            <w:pPr>
              <w:pStyle w:val="NormalWeb"/>
              <w:spacing w:before="0" w:beforeAutospacing="0" w:after="150" w:afterAutospacing="0" w:line="360" w:lineRule="atLeast"/>
              <w:rPr>
                <w:rFonts w:ascii="Poppins" w:hAnsi="Poppins" w:cs="Poppins"/>
                <w:color w:val="444444"/>
              </w:rPr>
            </w:pPr>
            <w:r>
              <w:rPr>
                <w:rStyle w:val="Strong"/>
                <w:rFonts w:ascii="Poppins" w:eastAsiaTheme="majorEastAsia" w:hAnsi="Poppins" w:cs="Poppins"/>
                <w:color w:val="444444"/>
                <w:u w:val="single"/>
              </w:rPr>
              <w:t>Related Articles:</w:t>
            </w:r>
          </w:p>
          <w:p w14:paraId="5DF6F304" w14:textId="77777777" w:rsidR="008E3CBA" w:rsidRDefault="008E3CBA" w:rsidP="008E3CBA">
            <w:pPr>
              <w:numPr>
                <w:ilvl w:val="0"/>
                <w:numId w:val="141"/>
              </w:numPr>
              <w:spacing w:before="100" w:beforeAutospacing="1" w:after="75" w:line="300" w:lineRule="atLeast"/>
              <w:rPr>
                <w:rFonts w:ascii="Poppins" w:hAnsi="Poppins" w:cs="Poppins"/>
                <w:color w:val="444444"/>
                <w:sz w:val="21"/>
                <w:szCs w:val="21"/>
              </w:rPr>
            </w:pPr>
            <w:hyperlink r:id="rId435" w:history="1">
              <w:r>
                <w:rPr>
                  <w:rStyle w:val="Hyperlink"/>
                  <w:rFonts w:ascii="Poppins" w:hAnsi="Poppins" w:cs="Poppins"/>
                  <w:color w:val="8C69FF"/>
                  <w:sz w:val="21"/>
                  <w:szCs w:val="21"/>
                </w:rPr>
                <w:t>Difference Between Battery and Capacitors</w:t>
              </w:r>
            </w:hyperlink>
          </w:p>
          <w:p w14:paraId="65D5BB1D" w14:textId="77777777" w:rsidR="008E3CBA" w:rsidRDefault="008E3CBA" w:rsidP="008E3CBA">
            <w:pPr>
              <w:numPr>
                <w:ilvl w:val="0"/>
                <w:numId w:val="141"/>
              </w:numPr>
              <w:spacing w:before="100" w:beforeAutospacing="1" w:after="75" w:line="300" w:lineRule="atLeast"/>
              <w:rPr>
                <w:rFonts w:ascii="Poppins" w:hAnsi="Poppins" w:cs="Poppins"/>
                <w:color w:val="444444"/>
                <w:sz w:val="21"/>
                <w:szCs w:val="21"/>
              </w:rPr>
            </w:pPr>
            <w:hyperlink r:id="rId436" w:history="1">
              <w:r>
                <w:rPr>
                  <w:rStyle w:val="Hyperlink"/>
                  <w:rFonts w:ascii="Poppins" w:hAnsi="Poppins" w:cs="Poppins"/>
                  <w:color w:val="8C69FF"/>
                  <w:sz w:val="21"/>
                  <w:szCs w:val="21"/>
                </w:rPr>
                <w:t>Types of Battery</w:t>
              </w:r>
            </w:hyperlink>
          </w:p>
          <w:p w14:paraId="53783F7F" w14:textId="77777777" w:rsidR="008E3CBA" w:rsidRDefault="008E3CBA" w:rsidP="008E3CBA">
            <w:pPr>
              <w:numPr>
                <w:ilvl w:val="0"/>
                <w:numId w:val="141"/>
              </w:numPr>
              <w:spacing w:before="100" w:beforeAutospacing="1" w:after="75" w:line="300" w:lineRule="atLeast"/>
              <w:rPr>
                <w:rFonts w:ascii="Poppins" w:hAnsi="Poppins" w:cs="Poppins"/>
                <w:color w:val="444444"/>
                <w:sz w:val="21"/>
                <w:szCs w:val="21"/>
              </w:rPr>
            </w:pPr>
            <w:hyperlink r:id="rId437" w:history="1">
              <w:r>
                <w:rPr>
                  <w:rStyle w:val="Hyperlink"/>
                  <w:rFonts w:ascii="Poppins" w:hAnsi="Poppins" w:cs="Poppins"/>
                  <w:color w:val="8C69FF"/>
                  <w:sz w:val="21"/>
                  <w:szCs w:val="21"/>
                </w:rPr>
                <w:t>Uses of Battery</w:t>
              </w:r>
            </w:hyperlink>
          </w:p>
        </w:tc>
      </w:tr>
    </w:tbl>
    <w:p w14:paraId="00FCE94D" w14:textId="77777777" w:rsidR="008E3CBA" w:rsidRDefault="008E3CBA" w:rsidP="008E3CBA">
      <w:pPr>
        <w:pStyle w:val="Heading3"/>
        <w:shd w:val="clear" w:color="auto" w:fill="FFFFFF"/>
        <w:spacing w:before="300" w:after="150" w:line="420" w:lineRule="atLeast"/>
        <w:rPr>
          <w:rFonts w:ascii="Poppins" w:hAnsi="Poppins" w:cs="Poppins"/>
          <w:color w:val="444444"/>
          <w:sz w:val="30"/>
          <w:szCs w:val="30"/>
        </w:rPr>
      </w:pPr>
      <w:r>
        <w:rPr>
          <w:rFonts w:ascii="Poppins" w:hAnsi="Poppins" w:cs="Poppins"/>
          <w:color w:val="444444"/>
          <w:sz w:val="30"/>
          <w:szCs w:val="30"/>
        </w:rPr>
        <w:t>Mixed Grouping of Batteries</w:t>
      </w:r>
    </w:p>
    <w:p w14:paraId="18B10B09" w14:textId="6C7652AB" w:rsidR="008E3CBA" w:rsidRDefault="008921C8" w:rsidP="008E3CBA">
      <w:pPr>
        <w:pStyle w:val="NormalWeb"/>
        <w:shd w:val="clear" w:color="auto" w:fill="FFFFFF"/>
        <w:spacing w:before="0" w:beforeAutospacing="0" w:after="240" w:afterAutospacing="0" w:line="360" w:lineRule="atLeast"/>
        <w:rPr>
          <w:rFonts w:ascii="Poppins" w:hAnsi="Poppins" w:cs="Poppins"/>
          <w:color w:val="444444"/>
        </w:rPr>
      </w:pPr>
      <w:r>
        <w:rPr>
          <w:rFonts w:ascii="Poppins" w:hAnsi="Poppins" w:cs="Poppins"/>
          <w:color w:val="444444"/>
        </w:rPr>
        <w:t>B</w:t>
      </w:r>
      <w:r w:rsidR="008E3CBA">
        <w:rPr>
          <w:rFonts w:ascii="Poppins" w:hAnsi="Poppins" w:cs="Poppins"/>
          <w:color w:val="444444"/>
        </w:rPr>
        <w:t>atteries can be connected in a mixture of both series and parallel. This combination is referred to as a series-parallel battery. Sometimes the load may require more voltage and current than what an individual battery cell can offer. For achieving the required load voltage, the desired numbers of batteries are combined in series to achieve the current needed, and these series combinations are connected in parallel.</w:t>
      </w:r>
    </w:p>
    <w:sectPr w:rsidR="008E3CB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5C5A5" w14:textId="77777777" w:rsidR="004E0B74" w:rsidRDefault="004E0B74" w:rsidP="00175B45">
      <w:pPr>
        <w:spacing w:after="0" w:line="240" w:lineRule="auto"/>
      </w:pPr>
      <w:r>
        <w:separator/>
      </w:r>
    </w:p>
  </w:endnote>
  <w:endnote w:type="continuationSeparator" w:id="0">
    <w:p w14:paraId="13D9918B" w14:textId="77777777" w:rsidR="004E0B74" w:rsidRDefault="004E0B74" w:rsidP="00175B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Broadway">
    <w:panose1 w:val="04040905080B020205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Poppins">
    <w:charset w:val="00"/>
    <w:family w:val="auto"/>
    <w:pitch w:val="variable"/>
    <w:sig w:usb0="00008007" w:usb1="00000000" w:usb2="00000000" w:usb3="00000000" w:csb0="00000093"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edditSans">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1CCE90" w14:textId="77777777" w:rsidR="004E0B74" w:rsidRDefault="004E0B74" w:rsidP="00175B45">
      <w:pPr>
        <w:spacing w:after="0" w:line="240" w:lineRule="auto"/>
      </w:pPr>
      <w:r>
        <w:separator/>
      </w:r>
    </w:p>
  </w:footnote>
  <w:footnote w:type="continuationSeparator" w:id="0">
    <w:p w14:paraId="5F1E9192" w14:textId="77777777" w:rsidR="004E0B74" w:rsidRDefault="004E0B74" w:rsidP="00175B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4FF"/>
    <w:multiLevelType w:val="multilevel"/>
    <w:tmpl w:val="7D26A28C"/>
    <w:lvl w:ilvl="0">
      <w:start w:val="1"/>
      <w:numFmt w:val="bullet"/>
      <w:lvlText w:val=""/>
      <w:lvlJc w:val="left"/>
      <w:pPr>
        <w:tabs>
          <w:tab w:val="num" w:pos="1996"/>
        </w:tabs>
        <w:ind w:left="1996" w:hanging="360"/>
      </w:pPr>
      <w:rPr>
        <w:rFonts w:ascii="Symbol" w:hAnsi="Symbol" w:hint="default"/>
        <w:sz w:val="20"/>
      </w:rPr>
    </w:lvl>
    <w:lvl w:ilvl="1" w:tentative="1">
      <w:start w:val="1"/>
      <w:numFmt w:val="bullet"/>
      <w:lvlText w:val="o"/>
      <w:lvlJc w:val="left"/>
      <w:pPr>
        <w:tabs>
          <w:tab w:val="num" w:pos="2716"/>
        </w:tabs>
        <w:ind w:left="2716" w:hanging="360"/>
      </w:pPr>
      <w:rPr>
        <w:rFonts w:ascii="Courier New" w:hAnsi="Courier New" w:hint="default"/>
        <w:sz w:val="20"/>
      </w:rPr>
    </w:lvl>
    <w:lvl w:ilvl="2" w:tentative="1">
      <w:start w:val="1"/>
      <w:numFmt w:val="bullet"/>
      <w:lvlText w:val=""/>
      <w:lvlJc w:val="left"/>
      <w:pPr>
        <w:tabs>
          <w:tab w:val="num" w:pos="3436"/>
        </w:tabs>
        <w:ind w:left="3436" w:hanging="360"/>
      </w:pPr>
      <w:rPr>
        <w:rFonts w:ascii="Wingdings" w:hAnsi="Wingdings" w:hint="default"/>
        <w:sz w:val="20"/>
      </w:rPr>
    </w:lvl>
    <w:lvl w:ilvl="3" w:tentative="1">
      <w:start w:val="1"/>
      <w:numFmt w:val="bullet"/>
      <w:lvlText w:val=""/>
      <w:lvlJc w:val="left"/>
      <w:pPr>
        <w:tabs>
          <w:tab w:val="num" w:pos="4156"/>
        </w:tabs>
        <w:ind w:left="4156" w:hanging="360"/>
      </w:pPr>
      <w:rPr>
        <w:rFonts w:ascii="Wingdings" w:hAnsi="Wingdings" w:hint="default"/>
        <w:sz w:val="20"/>
      </w:rPr>
    </w:lvl>
    <w:lvl w:ilvl="4" w:tentative="1">
      <w:start w:val="1"/>
      <w:numFmt w:val="bullet"/>
      <w:lvlText w:val=""/>
      <w:lvlJc w:val="left"/>
      <w:pPr>
        <w:tabs>
          <w:tab w:val="num" w:pos="4876"/>
        </w:tabs>
        <w:ind w:left="4876" w:hanging="360"/>
      </w:pPr>
      <w:rPr>
        <w:rFonts w:ascii="Wingdings" w:hAnsi="Wingdings" w:hint="default"/>
        <w:sz w:val="20"/>
      </w:rPr>
    </w:lvl>
    <w:lvl w:ilvl="5" w:tentative="1">
      <w:start w:val="1"/>
      <w:numFmt w:val="bullet"/>
      <w:lvlText w:val=""/>
      <w:lvlJc w:val="left"/>
      <w:pPr>
        <w:tabs>
          <w:tab w:val="num" w:pos="5596"/>
        </w:tabs>
        <w:ind w:left="5596" w:hanging="360"/>
      </w:pPr>
      <w:rPr>
        <w:rFonts w:ascii="Wingdings" w:hAnsi="Wingdings" w:hint="default"/>
        <w:sz w:val="20"/>
      </w:rPr>
    </w:lvl>
    <w:lvl w:ilvl="6" w:tentative="1">
      <w:start w:val="1"/>
      <w:numFmt w:val="bullet"/>
      <w:lvlText w:val=""/>
      <w:lvlJc w:val="left"/>
      <w:pPr>
        <w:tabs>
          <w:tab w:val="num" w:pos="6316"/>
        </w:tabs>
        <w:ind w:left="6316" w:hanging="360"/>
      </w:pPr>
      <w:rPr>
        <w:rFonts w:ascii="Wingdings" w:hAnsi="Wingdings" w:hint="default"/>
        <w:sz w:val="20"/>
      </w:rPr>
    </w:lvl>
    <w:lvl w:ilvl="7" w:tentative="1">
      <w:start w:val="1"/>
      <w:numFmt w:val="bullet"/>
      <w:lvlText w:val=""/>
      <w:lvlJc w:val="left"/>
      <w:pPr>
        <w:tabs>
          <w:tab w:val="num" w:pos="7036"/>
        </w:tabs>
        <w:ind w:left="7036" w:hanging="360"/>
      </w:pPr>
      <w:rPr>
        <w:rFonts w:ascii="Wingdings" w:hAnsi="Wingdings" w:hint="default"/>
        <w:sz w:val="20"/>
      </w:rPr>
    </w:lvl>
    <w:lvl w:ilvl="8" w:tentative="1">
      <w:start w:val="1"/>
      <w:numFmt w:val="bullet"/>
      <w:lvlText w:val=""/>
      <w:lvlJc w:val="left"/>
      <w:pPr>
        <w:tabs>
          <w:tab w:val="num" w:pos="7756"/>
        </w:tabs>
        <w:ind w:left="7756" w:hanging="360"/>
      </w:pPr>
      <w:rPr>
        <w:rFonts w:ascii="Wingdings" w:hAnsi="Wingdings" w:hint="default"/>
        <w:sz w:val="20"/>
      </w:rPr>
    </w:lvl>
  </w:abstractNum>
  <w:abstractNum w:abstractNumId="1" w15:restartNumberingAfterBreak="0">
    <w:nsid w:val="01B5346D"/>
    <w:multiLevelType w:val="multilevel"/>
    <w:tmpl w:val="D1567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3169C9"/>
    <w:multiLevelType w:val="multilevel"/>
    <w:tmpl w:val="29C4B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FD3842"/>
    <w:multiLevelType w:val="multilevel"/>
    <w:tmpl w:val="E856B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67AC4"/>
    <w:multiLevelType w:val="multilevel"/>
    <w:tmpl w:val="EFCCF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336FB4"/>
    <w:multiLevelType w:val="multilevel"/>
    <w:tmpl w:val="23561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75EB2"/>
    <w:multiLevelType w:val="multilevel"/>
    <w:tmpl w:val="4A2A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8628A"/>
    <w:multiLevelType w:val="multilevel"/>
    <w:tmpl w:val="02AE0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520D4"/>
    <w:multiLevelType w:val="multilevel"/>
    <w:tmpl w:val="5542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0634D6"/>
    <w:multiLevelType w:val="multilevel"/>
    <w:tmpl w:val="54A0D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B31954"/>
    <w:multiLevelType w:val="multilevel"/>
    <w:tmpl w:val="CAFE0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EA5545"/>
    <w:multiLevelType w:val="multilevel"/>
    <w:tmpl w:val="21424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361962"/>
    <w:multiLevelType w:val="multilevel"/>
    <w:tmpl w:val="0676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9A123E"/>
    <w:multiLevelType w:val="multilevel"/>
    <w:tmpl w:val="1A3A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3392B"/>
    <w:multiLevelType w:val="multilevel"/>
    <w:tmpl w:val="EB2EC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D502FC"/>
    <w:multiLevelType w:val="multilevel"/>
    <w:tmpl w:val="3350C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517B4"/>
    <w:multiLevelType w:val="multilevel"/>
    <w:tmpl w:val="F63E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650573"/>
    <w:multiLevelType w:val="multilevel"/>
    <w:tmpl w:val="67E4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9C4757"/>
    <w:multiLevelType w:val="multilevel"/>
    <w:tmpl w:val="396A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C86E94"/>
    <w:multiLevelType w:val="multilevel"/>
    <w:tmpl w:val="ED8CC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686AE8"/>
    <w:multiLevelType w:val="multilevel"/>
    <w:tmpl w:val="46F6A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3E0EDB"/>
    <w:multiLevelType w:val="multilevel"/>
    <w:tmpl w:val="38C0A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B673CA"/>
    <w:multiLevelType w:val="multilevel"/>
    <w:tmpl w:val="AB6CB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DB19A3"/>
    <w:multiLevelType w:val="multilevel"/>
    <w:tmpl w:val="66309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EE058E"/>
    <w:multiLevelType w:val="multilevel"/>
    <w:tmpl w:val="B4D28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5F1626F"/>
    <w:multiLevelType w:val="multilevel"/>
    <w:tmpl w:val="17F0C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7F4345"/>
    <w:multiLevelType w:val="multilevel"/>
    <w:tmpl w:val="BE240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CC321A"/>
    <w:multiLevelType w:val="multilevel"/>
    <w:tmpl w:val="95D0D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9616DC"/>
    <w:multiLevelType w:val="multilevel"/>
    <w:tmpl w:val="53BE3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7BA7775"/>
    <w:multiLevelType w:val="multilevel"/>
    <w:tmpl w:val="1714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DC32E1"/>
    <w:multiLevelType w:val="multilevel"/>
    <w:tmpl w:val="275A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F3D21"/>
    <w:multiLevelType w:val="multilevel"/>
    <w:tmpl w:val="A27C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E33D1C"/>
    <w:multiLevelType w:val="multilevel"/>
    <w:tmpl w:val="3736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CF30EB"/>
    <w:multiLevelType w:val="multilevel"/>
    <w:tmpl w:val="A67A2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F9D01C8"/>
    <w:multiLevelType w:val="multilevel"/>
    <w:tmpl w:val="2C5C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03D7FE1"/>
    <w:multiLevelType w:val="multilevel"/>
    <w:tmpl w:val="5B9CD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0BD303E"/>
    <w:multiLevelType w:val="multilevel"/>
    <w:tmpl w:val="0C9E8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A47803"/>
    <w:multiLevelType w:val="multilevel"/>
    <w:tmpl w:val="C2EC6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677032"/>
    <w:multiLevelType w:val="multilevel"/>
    <w:tmpl w:val="12BAB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370CC3"/>
    <w:multiLevelType w:val="multilevel"/>
    <w:tmpl w:val="88C6A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86351F"/>
    <w:multiLevelType w:val="multilevel"/>
    <w:tmpl w:val="6424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6F0021"/>
    <w:multiLevelType w:val="multilevel"/>
    <w:tmpl w:val="1F1E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147BFA"/>
    <w:multiLevelType w:val="multilevel"/>
    <w:tmpl w:val="F4FE6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03819AF"/>
    <w:multiLevelType w:val="multilevel"/>
    <w:tmpl w:val="E2BE2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C70CAA"/>
    <w:multiLevelType w:val="multilevel"/>
    <w:tmpl w:val="0D5CE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CF353F"/>
    <w:multiLevelType w:val="multilevel"/>
    <w:tmpl w:val="D9CCE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26762CE"/>
    <w:multiLevelType w:val="multilevel"/>
    <w:tmpl w:val="92AC3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64455A"/>
    <w:multiLevelType w:val="multilevel"/>
    <w:tmpl w:val="7C16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3CA7A91"/>
    <w:multiLevelType w:val="multilevel"/>
    <w:tmpl w:val="C126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EF0713"/>
    <w:multiLevelType w:val="multilevel"/>
    <w:tmpl w:val="43407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424772D"/>
    <w:multiLevelType w:val="multilevel"/>
    <w:tmpl w:val="71A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75323A"/>
    <w:multiLevelType w:val="multilevel"/>
    <w:tmpl w:val="220ED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9E4593"/>
    <w:multiLevelType w:val="multilevel"/>
    <w:tmpl w:val="AFC6D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552A0C"/>
    <w:multiLevelType w:val="multilevel"/>
    <w:tmpl w:val="8528F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5732AEA"/>
    <w:multiLevelType w:val="multilevel"/>
    <w:tmpl w:val="19567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0820A6"/>
    <w:multiLevelType w:val="multilevel"/>
    <w:tmpl w:val="6B16A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64E11A1"/>
    <w:multiLevelType w:val="multilevel"/>
    <w:tmpl w:val="0480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8674FD"/>
    <w:multiLevelType w:val="multilevel"/>
    <w:tmpl w:val="C8ACE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DA7CF0"/>
    <w:multiLevelType w:val="multilevel"/>
    <w:tmpl w:val="96502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8764C91"/>
    <w:multiLevelType w:val="multilevel"/>
    <w:tmpl w:val="20CEC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D33B02"/>
    <w:multiLevelType w:val="multilevel"/>
    <w:tmpl w:val="E912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9594556"/>
    <w:multiLevelType w:val="multilevel"/>
    <w:tmpl w:val="8F4249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A2724B8"/>
    <w:multiLevelType w:val="multilevel"/>
    <w:tmpl w:val="DB366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A910533"/>
    <w:multiLevelType w:val="multilevel"/>
    <w:tmpl w:val="486E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AB3E42"/>
    <w:multiLevelType w:val="multilevel"/>
    <w:tmpl w:val="6C067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C51270B"/>
    <w:multiLevelType w:val="multilevel"/>
    <w:tmpl w:val="0862D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C5961FA"/>
    <w:multiLevelType w:val="multilevel"/>
    <w:tmpl w:val="EA242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D91115B"/>
    <w:multiLevelType w:val="multilevel"/>
    <w:tmpl w:val="29B8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4C60DB"/>
    <w:multiLevelType w:val="multilevel"/>
    <w:tmpl w:val="1BCE2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0831CD5"/>
    <w:multiLevelType w:val="multilevel"/>
    <w:tmpl w:val="BB5667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10A68AE"/>
    <w:multiLevelType w:val="multilevel"/>
    <w:tmpl w:val="30A4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E73602"/>
    <w:multiLevelType w:val="multilevel"/>
    <w:tmpl w:val="6672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DF6E0E"/>
    <w:multiLevelType w:val="multilevel"/>
    <w:tmpl w:val="E16EC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5F7471"/>
    <w:multiLevelType w:val="multilevel"/>
    <w:tmpl w:val="A5729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F036C9"/>
    <w:multiLevelType w:val="multilevel"/>
    <w:tmpl w:val="F274D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A2A71C7"/>
    <w:multiLevelType w:val="multilevel"/>
    <w:tmpl w:val="47D4E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1C2953"/>
    <w:multiLevelType w:val="multilevel"/>
    <w:tmpl w:val="FA3E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2D3C27"/>
    <w:multiLevelType w:val="multilevel"/>
    <w:tmpl w:val="BF6E9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C50844"/>
    <w:multiLevelType w:val="multilevel"/>
    <w:tmpl w:val="746CD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D84F09"/>
    <w:multiLevelType w:val="multilevel"/>
    <w:tmpl w:val="B5B6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9628B6"/>
    <w:multiLevelType w:val="multilevel"/>
    <w:tmpl w:val="1420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EE66CB"/>
    <w:multiLevelType w:val="multilevel"/>
    <w:tmpl w:val="A0B0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22E719E"/>
    <w:multiLevelType w:val="multilevel"/>
    <w:tmpl w:val="27F0A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1428E5"/>
    <w:multiLevelType w:val="multilevel"/>
    <w:tmpl w:val="4544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7D52FC"/>
    <w:multiLevelType w:val="multilevel"/>
    <w:tmpl w:val="9D263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8F382D"/>
    <w:multiLevelType w:val="multilevel"/>
    <w:tmpl w:val="8E26C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89064B7"/>
    <w:multiLevelType w:val="multilevel"/>
    <w:tmpl w:val="2408BA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3C192D"/>
    <w:multiLevelType w:val="multilevel"/>
    <w:tmpl w:val="114A9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FB1EB7"/>
    <w:multiLevelType w:val="multilevel"/>
    <w:tmpl w:val="0EE48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B3A06BE"/>
    <w:multiLevelType w:val="multilevel"/>
    <w:tmpl w:val="AF0CD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BFC28DB"/>
    <w:multiLevelType w:val="multilevel"/>
    <w:tmpl w:val="25965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22422E"/>
    <w:multiLevelType w:val="multilevel"/>
    <w:tmpl w:val="1B609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8E10A5"/>
    <w:multiLevelType w:val="multilevel"/>
    <w:tmpl w:val="7C204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D326C4"/>
    <w:multiLevelType w:val="multilevel"/>
    <w:tmpl w:val="B31CD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DE569BF"/>
    <w:multiLevelType w:val="multilevel"/>
    <w:tmpl w:val="09D8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08265D"/>
    <w:multiLevelType w:val="multilevel"/>
    <w:tmpl w:val="EB2C7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E801DD5"/>
    <w:multiLevelType w:val="multilevel"/>
    <w:tmpl w:val="3EE0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D974F9"/>
    <w:multiLevelType w:val="multilevel"/>
    <w:tmpl w:val="81C87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131988"/>
    <w:multiLevelType w:val="multilevel"/>
    <w:tmpl w:val="5608C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1840EC"/>
    <w:multiLevelType w:val="multilevel"/>
    <w:tmpl w:val="C1E0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363493"/>
    <w:multiLevelType w:val="multilevel"/>
    <w:tmpl w:val="5214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806502"/>
    <w:multiLevelType w:val="multilevel"/>
    <w:tmpl w:val="6ED4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F43894"/>
    <w:multiLevelType w:val="multilevel"/>
    <w:tmpl w:val="9CEA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63D3693F"/>
    <w:multiLevelType w:val="multilevel"/>
    <w:tmpl w:val="D436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245BB6"/>
    <w:multiLevelType w:val="multilevel"/>
    <w:tmpl w:val="1CBA5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303EE6"/>
    <w:multiLevelType w:val="multilevel"/>
    <w:tmpl w:val="8FD0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9A7FC8"/>
    <w:multiLevelType w:val="multilevel"/>
    <w:tmpl w:val="C978A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1F0953"/>
    <w:multiLevelType w:val="multilevel"/>
    <w:tmpl w:val="CDB2C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652246F"/>
    <w:multiLevelType w:val="multilevel"/>
    <w:tmpl w:val="DD74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6656B46"/>
    <w:multiLevelType w:val="multilevel"/>
    <w:tmpl w:val="3F3C2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DC3A20"/>
    <w:multiLevelType w:val="multilevel"/>
    <w:tmpl w:val="152A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87A6BC6"/>
    <w:multiLevelType w:val="multilevel"/>
    <w:tmpl w:val="A2566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9C31F7B"/>
    <w:multiLevelType w:val="multilevel"/>
    <w:tmpl w:val="D5640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AC670D7"/>
    <w:multiLevelType w:val="multilevel"/>
    <w:tmpl w:val="847C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AFC10C0"/>
    <w:multiLevelType w:val="multilevel"/>
    <w:tmpl w:val="7AC09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B2E1CBF"/>
    <w:multiLevelType w:val="multilevel"/>
    <w:tmpl w:val="2790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B847165"/>
    <w:multiLevelType w:val="multilevel"/>
    <w:tmpl w:val="F8B25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B87778D"/>
    <w:multiLevelType w:val="multilevel"/>
    <w:tmpl w:val="6972BC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DBC0808"/>
    <w:multiLevelType w:val="multilevel"/>
    <w:tmpl w:val="79CE3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BE6B80"/>
    <w:multiLevelType w:val="multilevel"/>
    <w:tmpl w:val="D81E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8E0D4D"/>
    <w:multiLevelType w:val="multilevel"/>
    <w:tmpl w:val="EF368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6A1170"/>
    <w:multiLevelType w:val="multilevel"/>
    <w:tmpl w:val="3D821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A44654"/>
    <w:multiLevelType w:val="multilevel"/>
    <w:tmpl w:val="9E3831E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1F91ABB"/>
    <w:multiLevelType w:val="multilevel"/>
    <w:tmpl w:val="4A921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2021288"/>
    <w:multiLevelType w:val="multilevel"/>
    <w:tmpl w:val="4B94E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3B40B7D"/>
    <w:multiLevelType w:val="multilevel"/>
    <w:tmpl w:val="DA322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4926242"/>
    <w:multiLevelType w:val="multilevel"/>
    <w:tmpl w:val="93D00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50512AF"/>
    <w:multiLevelType w:val="multilevel"/>
    <w:tmpl w:val="0298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57021A1"/>
    <w:multiLevelType w:val="multilevel"/>
    <w:tmpl w:val="9B92A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68945FC"/>
    <w:multiLevelType w:val="multilevel"/>
    <w:tmpl w:val="14CC1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68F2F2D"/>
    <w:multiLevelType w:val="multilevel"/>
    <w:tmpl w:val="F5EAB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76B1D94"/>
    <w:multiLevelType w:val="multilevel"/>
    <w:tmpl w:val="E72C3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A427CDC"/>
    <w:multiLevelType w:val="multilevel"/>
    <w:tmpl w:val="8A12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B3F76A1"/>
    <w:multiLevelType w:val="multilevel"/>
    <w:tmpl w:val="A1E42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C1D397F"/>
    <w:multiLevelType w:val="multilevel"/>
    <w:tmpl w:val="0B840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32"/>
  </w:num>
  <w:num w:numId="3">
    <w:abstractNumId w:val="111"/>
  </w:num>
  <w:num w:numId="4">
    <w:abstractNumId w:val="4"/>
  </w:num>
  <w:num w:numId="5">
    <w:abstractNumId w:val="49"/>
  </w:num>
  <w:num w:numId="6">
    <w:abstractNumId w:val="0"/>
  </w:num>
  <w:num w:numId="7">
    <w:abstractNumId w:val="53"/>
  </w:num>
  <w:num w:numId="8">
    <w:abstractNumId w:val="21"/>
  </w:num>
  <w:num w:numId="9">
    <w:abstractNumId w:val="94"/>
  </w:num>
  <w:num w:numId="10">
    <w:abstractNumId w:val="108"/>
  </w:num>
  <w:num w:numId="11">
    <w:abstractNumId w:val="69"/>
  </w:num>
  <w:num w:numId="12">
    <w:abstractNumId w:val="9"/>
  </w:num>
  <w:num w:numId="13">
    <w:abstractNumId w:val="117"/>
  </w:num>
  <w:num w:numId="14">
    <w:abstractNumId w:val="122"/>
  </w:num>
  <w:num w:numId="15">
    <w:abstractNumId w:val="113"/>
  </w:num>
  <w:num w:numId="16">
    <w:abstractNumId w:val="59"/>
  </w:num>
  <w:num w:numId="17">
    <w:abstractNumId w:val="63"/>
  </w:num>
  <w:num w:numId="18">
    <w:abstractNumId w:val="102"/>
  </w:num>
  <w:num w:numId="19">
    <w:abstractNumId w:val="8"/>
  </w:num>
  <w:num w:numId="20">
    <w:abstractNumId w:val="64"/>
  </w:num>
  <w:num w:numId="21">
    <w:abstractNumId w:val="103"/>
  </w:num>
  <w:num w:numId="22">
    <w:abstractNumId w:val="105"/>
  </w:num>
  <w:num w:numId="23">
    <w:abstractNumId w:val="30"/>
  </w:num>
  <w:num w:numId="24">
    <w:abstractNumId w:val="5"/>
  </w:num>
  <w:num w:numId="25">
    <w:abstractNumId w:val="10"/>
  </w:num>
  <w:num w:numId="26">
    <w:abstractNumId w:val="133"/>
  </w:num>
  <w:num w:numId="27">
    <w:abstractNumId w:val="106"/>
  </w:num>
  <w:num w:numId="28">
    <w:abstractNumId w:val="120"/>
  </w:num>
  <w:num w:numId="29">
    <w:abstractNumId w:val="130"/>
  </w:num>
  <w:num w:numId="30">
    <w:abstractNumId w:val="79"/>
  </w:num>
  <w:num w:numId="31">
    <w:abstractNumId w:val="54"/>
  </w:num>
  <w:num w:numId="32">
    <w:abstractNumId w:val="65"/>
  </w:num>
  <w:num w:numId="33">
    <w:abstractNumId w:val="13"/>
  </w:num>
  <w:num w:numId="34">
    <w:abstractNumId w:val="6"/>
  </w:num>
  <w:num w:numId="35">
    <w:abstractNumId w:val="14"/>
  </w:num>
  <w:num w:numId="36">
    <w:abstractNumId w:val="47"/>
  </w:num>
  <w:num w:numId="37">
    <w:abstractNumId w:val="93"/>
  </w:num>
  <w:num w:numId="38">
    <w:abstractNumId w:val="39"/>
  </w:num>
  <w:num w:numId="39">
    <w:abstractNumId w:val="18"/>
  </w:num>
  <w:num w:numId="40">
    <w:abstractNumId w:val="124"/>
  </w:num>
  <w:num w:numId="41">
    <w:abstractNumId w:val="43"/>
  </w:num>
  <w:num w:numId="42">
    <w:abstractNumId w:val="44"/>
  </w:num>
  <w:num w:numId="43">
    <w:abstractNumId w:val="96"/>
  </w:num>
  <w:num w:numId="44">
    <w:abstractNumId w:val="61"/>
  </w:num>
  <w:num w:numId="45">
    <w:abstractNumId w:val="61"/>
  </w:num>
  <w:num w:numId="46">
    <w:abstractNumId w:val="89"/>
  </w:num>
  <w:num w:numId="47">
    <w:abstractNumId w:val="89"/>
  </w:num>
  <w:num w:numId="48">
    <w:abstractNumId w:val="128"/>
  </w:num>
  <w:num w:numId="49">
    <w:abstractNumId w:val="75"/>
  </w:num>
  <w:num w:numId="50">
    <w:abstractNumId w:val="52"/>
  </w:num>
  <w:num w:numId="51">
    <w:abstractNumId w:val="99"/>
  </w:num>
  <w:num w:numId="52">
    <w:abstractNumId w:val="119"/>
  </w:num>
  <w:num w:numId="53">
    <w:abstractNumId w:val="40"/>
  </w:num>
  <w:num w:numId="54">
    <w:abstractNumId w:val="86"/>
  </w:num>
  <w:num w:numId="55">
    <w:abstractNumId w:val="86"/>
  </w:num>
  <w:num w:numId="56">
    <w:abstractNumId w:val="35"/>
  </w:num>
  <w:num w:numId="57">
    <w:abstractNumId w:val="62"/>
  </w:num>
  <w:num w:numId="58">
    <w:abstractNumId w:val="112"/>
  </w:num>
  <w:num w:numId="59">
    <w:abstractNumId w:val="29"/>
  </w:num>
  <w:num w:numId="60">
    <w:abstractNumId w:val="115"/>
  </w:num>
  <w:num w:numId="61">
    <w:abstractNumId w:val="98"/>
  </w:num>
  <w:num w:numId="62">
    <w:abstractNumId w:val="55"/>
  </w:num>
  <w:num w:numId="63">
    <w:abstractNumId w:val="109"/>
  </w:num>
  <w:num w:numId="64">
    <w:abstractNumId w:val="109"/>
    <w:lvlOverride w:ilvl="0"/>
  </w:num>
  <w:num w:numId="65">
    <w:abstractNumId w:val="17"/>
  </w:num>
  <w:num w:numId="66">
    <w:abstractNumId w:val="92"/>
  </w:num>
  <w:num w:numId="67">
    <w:abstractNumId w:val="27"/>
  </w:num>
  <w:num w:numId="68">
    <w:abstractNumId w:val="126"/>
    <w:lvlOverride w:ilvl="0"/>
  </w:num>
  <w:num w:numId="69">
    <w:abstractNumId w:val="87"/>
  </w:num>
  <w:num w:numId="70">
    <w:abstractNumId w:val="23"/>
  </w:num>
  <w:num w:numId="71">
    <w:abstractNumId w:val="37"/>
  </w:num>
  <w:num w:numId="72">
    <w:abstractNumId w:val="77"/>
  </w:num>
  <w:num w:numId="73">
    <w:abstractNumId w:val="26"/>
  </w:num>
  <w:num w:numId="74">
    <w:abstractNumId w:val="127"/>
  </w:num>
  <w:num w:numId="75">
    <w:abstractNumId w:val="72"/>
  </w:num>
  <w:num w:numId="76">
    <w:abstractNumId w:val="66"/>
  </w:num>
  <w:num w:numId="77">
    <w:abstractNumId w:val="48"/>
  </w:num>
  <w:num w:numId="78">
    <w:abstractNumId w:val="70"/>
  </w:num>
  <w:num w:numId="79">
    <w:abstractNumId w:val="1"/>
  </w:num>
  <w:num w:numId="80">
    <w:abstractNumId w:val="7"/>
  </w:num>
  <w:num w:numId="81">
    <w:abstractNumId w:val="11"/>
  </w:num>
  <w:num w:numId="82">
    <w:abstractNumId w:val="107"/>
  </w:num>
  <w:num w:numId="83">
    <w:abstractNumId w:val="81"/>
  </w:num>
  <w:num w:numId="84">
    <w:abstractNumId w:val="32"/>
  </w:num>
  <w:num w:numId="85">
    <w:abstractNumId w:val="58"/>
  </w:num>
  <w:num w:numId="86">
    <w:abstractNumId w:val="88"/>
  </w:num>
  <w:num w:numId="87">
    <w:abstractNumId w:val="38"/>
  </w:num>
  <w:num w:numId="88">
    <w:abstractNumId w:val="16"/>
  </w:num>
  <w:num w:numId="89">
    <w:abstractNumId w:val="31"/>
  </w:num>
  <w:num w:numId="90">
    <w:abstractNumId w:val="42"/>
  </w:num>
  <w:num w:numId="91">
    <w:abstractNumId w:val="20"/>
  </w:num>
  <w:num w:numId="92">
    <w:abstractNumId w:val="80"/>
  </w:num>
  <w:num w:numId="93">
    <w:abstractNumId w:val="83"/>
  </w:num>
  <w:num w:numId="94">
    <w:abstractNumId w:val="114"/>
  </w:num>
  <w:num w:numId="95">
    <w:abstractNumId w:val="84"/>
  </w:num>
  <w:num w:numId="96">
    <w:abstractNumId w:val="2"/>
  </w:num>
  <w:num w:numId="97">
    <w:abstractNumId w:val="12"/>
  </w:num>
  <w:num w:numId="98">
    <w:abstractNumId w:val="45"/>
  </w:num>
  <w:num w:numId="99">
    <w:abstractNumId w:val="82"/>
  </w:num>
  <w:num w:numId="100">
    <w:abstractNumId w:val="22"/>
  </w:num>
  <w:num w:numId="101">
    <w:abstractNumId w:val="125"/>
  </w:num>
  <w:num w:numId="102">
    <w:abstractNumId w:val="36"/>
  </w:num>
  <w:num w:numId="103">
    <w:abstractNumId w:val="57"/>
  </w:num>
  <w:num w:numId="104">
    <w:abstractNumId w:val="100"/>
  </w:num>
  <w:num w:numId="105">
    <w:abstractNumId w:val="91"/>
  </w:num>
  <w:num w:numId="106">
    <w:abstractNumId w:val="101"/>
  </w:num>
  <w:num w:numId="107">
    <w:abstractNumId w:val="78"/>
  </w:num>
  <w:num w:numId="108">
    <w:abstractNumId w:val="73"/>
  </w:num>
  <w:num w:numId="109">
    <w:abstractNumId w:val="121"/>
  </w:num>
  <w:num w:numId="110">
    <w:abstractNumId w:val="34"/>
  </w:num>
  <w:num w:numId="111">
    <w:abstractNumId w:val="95"/>
  </w:num>
  <w:num w:numId="112">
    <w:abstractNumId w:val="25"/>
  </w:num>
  <w:num w:numId="113">
    <w:abstractNumId w:val="67"/>
  </w:num>
  <w:num w:numId="114">
    <w:abstractNumId w:val="104"/>
  </w:num>
  <w:num w:numId="115">
    <w:abstractNumId w:val="85"/>
  </w:num>
  <w:num w:numId="116">
    <w:abstractNumId w:val="51"/>
  </w:num>
  <w:num w:numId="117">
    <w:abstractNumId w:val="123"/>
  </w:num>
  <w:num w:numId="118">
    <w:abstractNumId w:val="76"/>
  </w:num>
  <w:num w:numId="119">
    <w:abstractNumId w:val="60"/>
  </w:num>
  <w:num w:numId="120">
    <w:abstractNumId w:val="110"/>
  </w:num>
  <w:num w:numId="121">
    <w:abstractNumId w:val="50"/>
  </w:num>
  <w:num w:numId="122">
    <w:abstractNumId w:val="118"/>
  </w:num>
  <w:num w:numId="123">
    <w:abstractNumId w:val="3"/>
  </w:num>
  <w:num w:numId="124">
    <w:abstractNumId w:val="116"/>
  </w:num>
  <w:num w:numId="125">
    <w:abstractNumId w:val="68"/>
  </w:num>
  <w:num w:numId="126">
    <w:abstractNumId w:val="134"/>
  </w:num>
  <w:num w:numId="127">
    <w:abstractNumId w:val="56"/>
  </w:num>
  <w:num w:numId="128">
    <w:abstractNumId w:val="19"/>
  </w:num>
  <w:num w:numId="129">
    <w:abstractNumId w:val="46"/>
  </w:num>
  <w:num w:numId="130">
    <w:abstractNumId w:val="41"/>
  </w:num>
  <w:num w:numId="131">
    <w:abstractNumId w:val="15"/>
  </w:num>
  <w:num w:numId="132">
    <w:abstractNumId w:val="131"/>
  </w:num>
  <w:num w:numId="133">
    <w:abstractNumId w:val="71"/>
  </w:num>
  <w:num w:numId="134">
    <w:abstractNumId w:val="97"/>
  </w:num>
  <w:num w:numId="135">
    <w:abstractNumId w:val="129"/>
  </w:num>
  <w:num w:numId="136">
    <w:abstractNumId w:val="24"/>
  </w:num>
  <w:num w:numId="137">
    <w:abstractNumId w:val="74"/>
  </w:num>
  <w:num w:numId="138">
    <w:abstractNumId w:val="90"/>
  </w:num>
  <w:num w:numId="139">
    <w:abstractNumId w:val="90"/>
    <w:lvlOverride w:ilvl="1">
      <w:lvl w:ilvl="1">
        <w:numFmt w:val="bullet"/>
        <w:lvlText w:val=""/>
        <w:lvlJc w:val="left"/>
        <w:pPr>
          <w:tabs>
            <w:tab w:val="num" w:pos="1440"/>
          </w:tabs>
          <w:ind w:left="1440" w:hanging="360"/>
        </w:pPr>
        <w:rPr>
          <w:rFonts w:ascii="Symbol" w:hAnsi="Symbol" w:hint="default"/>
          <w:sz w:val="20"/>
        </w:rPr>
      </w:lvl>
    </w:lvlOverride>
  </w:num>
  <w:num w:numId="140">
    <w:abstractNumId w:val="90"/>
    <w:lvlOverride w:ilvl="1">
      <w:lvl w:ilvl="1">
        <w:numFmt w:val="bullet"/>
        <w:lvlText w:val=""/>
        <w:lvlJc w:val="left"/>
        <w:pPr>
          <w:tabs>
            <w:tab w:val="num" w:pos="1440"/>
          </w:tabs>
          <w:ind w:left="1440" w:hanging="360"/>
        </w:pPr>
        <w:rPr>
          <w:rFonts w:ascii="Symbol" w:hAnsi="Symbol" w:hint="default"/>
          <w:sz w:val="20"/>
        </w:rPr>
      </w:lvl>
    </w:lvlOverride>
    <w:lvlOverride w:ilvl="2">
      <w:lvl w:ilvl="2">
        <w:numFmt w:val="bullet"/>
        <w:lvlText w:val=""/>
        <w:lvlJc w:val="left"/>
        <w:pPr>
          <w:tabs>
            <w:tab w:val="num" w:pos="2160"/>
          </w:tabs>
          <w:ind w:left="2160" w:hanging="360"/>
        </w:pPr>
        <w:rPr>
          <w:rFonts w:ascii="Symbol" w:hAnsi="Symbol" w:hint="default"/>
          <w:sz w:val="20"/>
        </w:rPr>
      </w:lvl>
    </w:lvlOverride>
  </w:num>
  <w:num w:numId="141">
    <w:abstractNumId w:val="33"/>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5E4F"/>
    <w:rsid w:val="00003358"/>
    <w:rsid w:val="000059F0"/>
    <w:rsid w:val="00016734"/>
    <w:rsid w:val="00023ABF"/>
    <w:rsid w:val="00033C29"/>
    <w:rsid w:val="00034DA2"/>
    <w:rsid w:val="0003579F"/>
    <w:rsid w:val="00037723"/>
    <w:rsid w:val="00041C5D"/>
    <w:rsid w:val="00050C93"/>
    <w:rsid w:val="00051EF2"/>
    <w:rsid w:val="00067EBE"/>
    <w:rsid w:val="00081DE2"/>
    <w:rsid w:val="000861B9"/>
    <w:rsid w:val="00091890"/>
    <w:rsid w:val="000A354E"/>
    <w:rsid w:val="000A364B"/>
    <w:rsid w:val="000B0A28"/>
    <w:rsid w:val="000B2A23"/>
    <w:rsid w:val="000C4FE0"/>
    <w:rsid w:val="000D1759"/>
    <w:rsid w:val="000D44EB"/>
    <w:rsid w:val="000D77EC"/>
    <w:rsid w:val="000E0A97"/>
    <w:rsid w:val="000F6B80"/>
    <w:rsid w:val="001004A9"/>
    <w:rsid w:val="0010068E"/>
    <w:rsid w:val="001021A6"/>
    <w:rsid w:val="00103FE0"/>
    <w:rsid w:val="00117B93"/>
    <w:rsid w:val="001224FB"/>
    <w:rsid w:val="00123517"/>
    <w:rsid w:val="00124464"/>
    <w:rsid w:val="0012798D"/>
    <w:rsid w:val="001318AC"/>
    <w:rsid w:val="00145E0A"/>
    <w:rsid w:val="0014675A"/>
    <w:rsid w:val="001518E1"/>
    <w:rsid w:val="00164F81"/>
    <w:rsid w:val="001728DA"/>
    <w:rsid w:val="00175B45"/>
    <w:rsid w:val="001766D9"/>
    <w:rsid w:val="00177187"/>
    <w:rsid w:val="001807F8"/>
    <w:rsid w:val="00186692"/>
    <w:rsid w:val="00193F5A"/>
    <w:rsid w:val="00196394"/>
    <w:rsid w:val="001C1C68"/>
    <w:rsid w:val="001D1619"/>
    <w:rsid w:val="001D3B2C"/>
    <w:rsid w:val="001D65B7"/>
    <w:rsid w:val="001D75A5"/>
    <w:rsid w:val="001E202C"/>
    <w:rsid w:val="001F127D"/>
    <w:rsid w:val="00225E74"/>
    <w:rsid w:val="00236668"/>
    <w:rsid w:val="00236840"/>
    <w:rsid w:val="00246B1D"/>
    <w:rsid w:val="002513CC"/>
    <w:rsid w:val="0027744B"/>
    <w:rsid w:val="00281F90"/>
    <w:rsid w:val="00287F59"/>
    <w:rsid w:val="002947E3"/>
    <w:rsid w:val="0029501A"/>
    <w:rsid w:val="00295A75"/>
    <w:rsid w:val="002A5730"/>
    <w:rsid w:val="002B32EB"/>
    <w:rsid w:val="002C40E8"/>
    <w:rsid w:val="002C749C"/>
    <w:rsid w:val="002D3220"/>
    <w:rsid w:val="002E19D0"/>
    <w:rsid w:val="002E297A"/>
    <w:rsid w:val="002E2EEC"/>
    <w:rsid w:val="00303B55"/>
    <w:rsid w:val="00303B79"/>
    <w:rsid w:val="00305392"/>
    <w:rsid w:val="00316C5B"/>
    <w:rsid w:val="00317A07"/>
    <w:rsid w:val="00326D89"/>
    <w:rsid w:val="0033053C"/>
    <w:rsid w:val="003310AE"/>
    <w:rsid w:val="003368AE"/>
    <w:rsid w:val="00341C46"/>
    <w:rsid w:val="00341D6C"/>
    <w:rsid w:val="0034297F"/>
    <w:rsid w:val="0037226D"/>
    <w:rsid w:val="003837F8"/>
    <w:rsid w:val="00387E86"/>
    <w:rsid w:val="003B4D8B"/>
    <w:rsid w:val="003B5FDC"/>
    <w:rsid w:val="003E7838"/>
    <w:rsid w:val="00413A21"/>
    <w:rsid w:val="0042537B"/>
    <w:rsid w:val="00427AFC"/>
    <w:rsid w:val="00443904"/>
    <w:rsid w:val="00443B4A"/>
    <w:rsid w:val="00451906"/>
    <w:rsid w:val="00471239"/>
    <w:rsid w:val="00472E9A"/>
    <w:rsid w:val="004737D2"/>
    <w:rsid w:val="00476C3E"/>
    <w:rsid w:val="00495A56"/>
    <w:rsid w:val="00497746"/>
    <w:rsid w:val="004C2D6B"/>
    <w:rsid w:val="004C3CF6"/>
    <w:rsid w:val="004D3281"/>
    <w:rsid w:val="004D333B"/>
    <w:rsid w:val="004E0B74"/>
    <w:rsid w:val="004F03B6"/>
    <w:rsid w:val="004F12E8"/>
    <w:rsid w:val="00500D08"/>
    <w:rsid w:val="005119DF"/>
    <w:rsid w:val="00516196"/>
    <w:rsid w:val="0051796A"/>
    <w:rsid w:val="00525E4F"/>
    <w:rsid w:val="0053070F"/>
    <w:rsid w:val="0056338C"/>
    <w:rsid w:val="00577C5C"/>
    <w:rsid w:val="00590057"/>
    <w:rsid w:val="00596D8E"/>
    <w:rsid w:val="005B5B71"/>
    <w:rsid w:val="005B68C9"/>
    <w:rsid w:val="005C196A"/>
    <w:rsid w:val="005C2489"/>
    <w:rsid w:val="005E3F3D"/>
    <w:rsid w:val="006031ED"/>
    <w:rsid w:val="00607B70"/>
    <w:rsid w:val="00611206"/>
    <w:rsid w:val="00612EFF"/>
    <w:rsid w:val="006159EA"/>
    <w:rsid w:val="0062591E"/>
    <w:rsid w:val="00655E25"/>
    <w:rsid w:val="006623C1"/>
    <w:rsid w:val="006662FF"/>
    <w:rsid w:val="00671104"/>
    <w:rsid w:val="0068113F"/>
    <w:rsid w:val="00685BA2"/>
    <w:rsid w:val="006A4FBE"/>
    <w:rsid w:val="006B2704"/>
    <w:rsid w:val="006B39C0"/>
    <w:rsid w:val="006B799E"/>
    <w:rsid w:val="006C6BDC"/>
    <w:rsid w:val="006D4691"/>
    <w:rsid w:val="006E0766"/>
    <w:rsid w:val="006E196D"/>
    <w:rsid w:val="006E4ADB"/>
    <w:rsid w:val="00700557"/>
    <w:rsid w:val="00701334"/>
    <w:rsid w:val="007062B1"/>
    <w:rsid w:val="00717A4E"/>
    <w:rsid w:val="00720C3A"/>
    <w:rsid w:val="00722F87"/>
    <w:rsid w:val="00770BB5"/>
    <w:rsid w:val="007743C7"/>
    <w:rsid w:val="007A47E6"/>
    <w:rsid w:val="007A4F1E"/>
    <w:rsid w:val="007B6AF3"/>
    <w:rsid w:val="007D2B41"/>
    <w:rsid w:val="007D4FE8"/>
    <w:rsid w:val="007E6FA2"/>
    <w:rsid w:val="007F0B8C"/>
    <w:rsid w:val="00811EC7"/>
    <w:rsid w:val="00812595"/>
    <w:rsid w:val="00813F71"/>
    <w:rsid w:val="00825962"/>
    <w:rsid w:val="00825BC5"/>
    <w:rsid w:val="00826BD2"/>
    <w:rsid w:val="00831AB4"/>
    <w:rsid w:val="008345ED"/>
    <w:rsid w:val="008443EF"/>
    <w:rsid w:val="00846729"/>
    <w:rsid w:val="008577A0"/>
    <w:rsid w:val="008646FF"/>
    <w:rsid w:val="00864A6A"/>
    <w:rsid w:val="008810D5"/>
    <w:rsid w:val="008822CA"/>
    <w:rsid w:val="0089160F"/>
    <w:rsid w:val="008921C8"/>
    <w:rsid w:val="008A2F8D"/>
    <w:rsid w:val="008B02F4"/>
    <w:rsid w:val="008E37E1"/>
    <w:rsid w:val="008E3CBA"/>
    <w:rsid w:val="008E7BBD"/>
    <w:rsid w:val="008F1F50"/>
    <w:rsid w:val="008F6E84"/>
    <w:rsid w:val="009137CA"/>
    <w:rsid w:val="009163CF"/>
    <w:rsid w:val="0092241C"/>
    <w:rsid w:val="00923B6B"/>
    <w:rsid w:val="00930075"/>
    <w:rsid w:val="00941D5D"/>
    <w:rsid w:val="00953FF9"/>
    <w:rsid w:val="00962F8B"/>
    <w:rsid w:val="00983EA2"/>
    <w:rsid w:val="009957BF"/>
    <w:rsid w:val="00997BA0"/>
    <w:rsid w:val="009A4B8A"/>
    <w:rsid w:val="009B47EB"/>
    <w:rsid w:val="009B677D"/>
    <w:rsid w:val="009C1828"/>
    <w:rsid w:val="009C530A"/>
    <w:rsid w:val="009F0808"/>
    <w:rsid w:val="009F3C0C"/>
    <w:rsid w:val="00A52685"/>
    <w:rsid w:val="00A62B49"/>
    <w:rsid w:val="00A7225D"/>
    <w:rsid w:val="00A83CFC"/>
    <w:rsid w:val="00A844E3"/>
    <w:rsid w:val="00A87140"/>
    <w:rsid w:val="00A93E12"/>
    <w:rsid w:val="00AA351F"/>
    <w:rsid w:val="00AD291C"/>
    <w:rsid w:val="00AD52FD"/>
    <w:rsid w:val="00B04055"/>
    <w:rsid w:val="00B067E2"/>
    <w:rsid w:val="00B227C6"/>
    <w:rsid w:val="00B40B9C"/>
    <w:rsid w:val="00B471DB"/>
    <w:rsid w:val="00B545DE"/>
    <w:rsid w:val="00B8250B"/>
    <w:rsid w:val="00BC24A2"/>
    <w:rsid w:val="00BE70B4"/>
    <w:rsid w:val="00BF1C57"/>
    <w:rsid w:val="00BF5E97"/>
    <w:rsid w:val="00C03B6B"/>
    <w:rsid w:val="00C147B7"/>
    <w:rsid w:val="00C211E6"/>
    <w:rsid w:val="00C253C4"/>
    <w:rsid w:val="00C313D2"/>
    <w:rsid w:val="00C4522D"/>
    <w:rsid w:val="00C50FCD"/>
    <w:rsid w:val="00C7618C"/>
    <w:rsid w:val="00C813CA"/>
    <w:rsid w:val="00C853ED"/>
    <w:rsid w:val="00CA1F26"/>
    <w:rsid w:val="00CB7A02"/>
    <w:rsid w:val="00CC3CE5"/>
    <w:rsid w:val="00CE1FCD"/>
    <w:rsid w:val="00CE61C5"/>
    <w:rsid w:val="00CF79EE"/>
    <w:rsid w:val="00D0562A"/>
    <w:rsid w:val="00D071A6"/>
    <w:rsid w:val="00D11CC0"/>
    <w:rsid w:val="00D128FF"/>
    <w:rsid w:val="00D2083C"/>
    <w:rsid w:val="00D27DC2"/>
    <w:rsid w:val="00D4365D"/>
    <w:rsid w:val="00D47BEB"/>
    <w:rsid w:val="00D76FC1"/>
    <w:rsid w:val="00D77CA0"/>
    <w:rsid w:val="00D87161"/>
    <w:rsid w:val="00D90091"/>
    <w:rsid w:val="00D90E86"/>
    <w:rsid w:val="00DA2A06"/>
    <w:rsid w:val="00DC004F"/>
    <w:rsid w:val="00DE4D7E"/>
    <w:rsid w:val="00DF08E9"/>
    <w:rsid w:val="00E012F3"/>
    <w:rsid w:val="00E10804"/>
    <w:rsid w:val="00E12033"/>
    <w:rsid w:val="00E269CC"/>
    <w:rsid w:val="00E324C7"/>
    <w:rsid w:val="00E4266A"/>
    <w:rsid w:val="00E45056"/>
    <w:rsid w:val="00E53B4F"/>
    <w:rsid w:val="00E701EC"/>
    <w:rsid w:val="00E747CB"/>
    <w:rsid w:val="00E84459"/>
    <w:rsid w:val="00E94CA1"/>
    <w:rsid w:val="00E951BD"/>
    <w:rsid w:val="00E96191"/>
    <w:rsid w:val="00EA21C7"/>
    <w:rsid w:val="00EB2AE2"/>
    <w:rsid w:val="00ED5970"/>
    <w:rsid w:val="00ED74A5"/>
    <w:rsid w:val="00ED7721"/>
    <w:rsid w:val="00EE1CFE"/>
    <w:rsid w:val="00EE66CD"/>
    <w:rsid w:val="00EF26F6"/>
    <w:rsid w:val="00F13A65"/>
    <w:rsid w:val="00F3028E"/>
    <w:rsid w:val="00F354B6"/>
    <w:rsid w:val="00F52DD4"/>
    <w:rsid w:val="00F57DA4"/>
    <w:rsid w:val="00F6249A"/>
    <w:rsid w:val="00F63C92"/>
    <w:rsid w:val="00F655FF"/>
    <w:rsid w:val="00F93586"/>
    <w:rsid w:val="00F96FB2"/>
    <w:rsid w:val="00F96FD2"/>
    <w:rsid w:val="00FA0141"/>
    <w:rsid w:val="00FA01D4"/>
    <w:rsid w:val="00FA6D5B"/>
    <w:rsid w:val="00FB5099"/>
    <w:rsid w:val="00FD6CD6"/>
    <w:rsid w:val="00FE1237"/>
    <w:rsid w:val="00FE3B5C"/>
    <w:rsid w:val="00FE59B2"/>
    <w:rsid w:val="00FE76F9"/>
    <w:rsid w:val="00FF49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F7D73"/>
  <w15:chartTrackingRefBased/>
  <w15:docId w15:val="{12364D4C-0EEB-41D7-A51C-66B88DBC7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25E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00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4CA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94CA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94CA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5E4F"/>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525E4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25E4F"/>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19639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96394"/>
    <w:rPr>
      <w:b/>
      <w:bCs/>
    </w:rPr>
  </w:style>
  <w:style w:type="character" w:customStyle="1" w:styleId="mord">
    <w:name w:val="mord"/>
    <w:basedOn w:val="DefaultParagraphFont"/>
    <w:rsid w:val="00196394"/>
  </w:style>
  <w:style w:type="character" w:customStyle="1" w:styleId="mopen">
    <w:name w:val="mopen"/>
    <w:basedOn w:val="DefaultParagraphFont"/>
    <w:rsid w:val="00196394"/>
  </w:style>
  <w:style w:type="character" w:customStyle="1" w:styleId="mclose">
    <w:name w:val="mclose"/>
    <w:basedOn w:val="DefaultParagraphFont"/>
    <w:rsid w:val="00196394"/>
  </w:style>
  <w:style w:type="character" w:customStyle="1" w:styleId="mrel">
    <w:name w:val="mrel"/>
    <w:basedOn w:val="DefaultParagraphFont"/>
    <w:rsid w:val="00196394"/>
  </w:style>
  <w:style w:type="character" w:customStyle="1" w:styleId="vlist-s">
    <w:name w:val="vlist-s"/>
    <w:basedOn w:val="DefaultParagraphFont"/>
    <w:rsid w:val="00196394"/>
  </w:style>
  <w:style w:type="character" w:styleId="Emphasis">
    <w:name w:val="Emphasis"/>
    <w:basedOn w:val="DefaultParagraphFont"/>
    <w:uiPriority w:val="20"/>
    <w:qFormat/>
    <w:rsid w:val="00196394"/>
    <w:rPr>
      <w:i/>
      <w:iCs/>
    </w:rPr>
  </w:style>
  <w:style w:type="paragraph" w:styleId="Header">
    <w:name w:val="header"/>
    <w:basedOn w:val="Normal"/>
    <w:link w:val="HeaderChar"/>
    <w:uiPriority w:val="99"/>
    <w:unhideWhenUsed/>
    <w:rsid w:val="00175B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175B45"/>
  </w:style>
  <w:style w:type="paragraph" w:styleId="Footer">
    <w:name w:val="footer"/>
    <w:basedOn w:val="Normal"/>
    <w:link w:val="FooterChar"/>
    <w:uiPriority w:val="99"/>
    <w:unhideWhenUsed/>
    <w:rsid w:val="00175B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175B45"/>
  </w:style>
  <w:style w:type="character" w:customStyle="1" w:styleId="Heading2Char">
    <w:name w:val="Heading 2 Char"/>
    <w:basedOn w:val="DefaultParagraphFont"/>
    <w:link w:val="Heading2"/>
    <w:uiPriority w:val="9"/>
    <w:rsid w:val="00D90091"/>
    <w:rPr>
      <w:rFonts w:asciiTheme="majorHAnsi" w:eastAsiaTheme="majorEastAsia" w:hAnsiTheme="majorHAnsi" w:cstheme="majorBidi"/>
      <w:color w:val="2F5496" w:themeColor="accent1" w:themeShade="BF"/>
      <w:sz w:val="26"/>
      <w:szCs w:val="26"/>
    </w:rPr>
  </w:style>
  <w:style w:type="character" w:customStyle="1" w:styleId="mo">
    <w:name w:val="mo"/>
    <w:basedOn w:val="DefaultParagraphFont"/>
    <w:rsid w:val="00FE76F9"/>
  </w:style>
  <w:style w:type="character" w:customStyle="1" w:styleId="mi">
    <w:name w:val="mi"/>
    <w:basedOn w:val="DefaultParagraphFont"/>
    <w:rsid w:val="00FE76F9"/>
  </w:style>
  <w:style w:type="character" w:customStyle="1" w:styleId="mn">
    <w:name w:val="mn"/>
    <w:basedOn w:val="DefaultParagraphFont"/>
    <w:rsid w:val="00FE76F9"/>
  </w:style>
  <w:style w:type="character" w:customStyle="1" w:styleId="mjxassistivemathml">
    <w:name w:val="mjx_assistive_mathml"/>
    <w:basedOn w:val="DefaultParagraphFont"/>
    <w:rsid w:val="00FE76F9"/>
  </w:style>
  <w:style w:type="character" w:customStyle="1" w:styleId="Heading3Char">
    <w:name w:val="Heading 3 Char"/>
    <w:basedOn w:val="DefaultParagraphFont"/>
    <w:link w:val="Heading3"/>
    <w:uiPriority w:val="9"/>
    <w:rsid w:val="00E94CA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94CA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94CA1"/>
    <w:rPr>
      <w:rFonts w:asciiTheme="majorHAnsi" w:eastAsiaTheme="majorEastAsia" w:hAnsiTheme="majorHAnsi" w:cstheme="majorBidi"/>
      <w:color w:val="2F5496" w:themeColor="accent1" w:themeShade="BF"/>
    </w:rPr>
  </w:style>
  <w:style w:type="character" w:styleId="Hyperlink">
    <w:name w:val="Hyperlink"/>
    <w:basedOn w:val="DefaultParagraphFont"/>
    <w:uiPriority w:val="99"/>
    <w:semiHidden/>
    <w:unhideWhenUsed/>
    <w:rsid w:val="000A354E"/>
    <w:rPr>
      <w:color w:val="0000FF"/>
      <w:u w:val="single"/>
    </w:rPr>
  </w:style>
  <w:style w:type="character" w:customStyle="1" w:styleId="latex-for-amp">
    <w:name w:val="latex-for-amp"/>
    <w:basedOn w:val="DefaultParagraphFont"/>
    <w:rsid w:val="000A354E"/>
  </w:style>
  <w:style w:type="paragraph" w:customStyle="1" w:styleId="wp-block-post-excerptexcerpt">
    <w:name w:val="wp-block-post-excerpt__excerpt"/>
    <w:basedOn w:val="Normal"/>
    <w:rsid w:val="005B68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b-headline">
    <w:name w:val="gb-headline"/>
    <w:basedOn w:val="Normal"/>
    <w:rsid w:val="005B68C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z-toc-title">
    <w:name w:val="ez-toc-title"/>
    <w:basedOn w:val="Normal"/>
    <w:rsid w:val="005B68C9"/>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faq-heading">
    <w:name w:val="faq-heading"/>
    <w:basedOn w:val="DefaultParagraphFont"/>
    <w:rsid w:val="009163CF"/>
  </w:style>
  <w:style w:type="paragraph" w:customStyle="1" w:styleId="wp-caption-text">
    <w:name w:val="wp-caption-text"/>
    <w:basedOn w:val="Normal"/>
    <w:rsid w:val="000A364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text">
    <w:name w:val="text"/>
    <w:basedOn w:val="Normal"/>
    <w:rsid w:val="00FE59B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pdf-download-snippet">
    <w:name w:val="pdf-download-snippet"/>
    <w:basedOn w:val="Normal"/>
    <w:rsid w:val="00341D6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PlaceholderText">
    <w:name w:val="Placeholder Text"/>
    <w:basedOn w:val="DefaultParagraphFont"/>
    <w:uiPriority w:val="99"/>
    <w:semiHidden/>
    <w:rsid w:val="00D128FF"/>
    <w:rPr>
      <w:color w:val="808080"/>
    </w:rPr>
  </w:style>
  <w:style w:type="paragraph" w:styleId="NoSpacing">
    <w:name w:val="No Spacing"/>
    <w:uiPriority w:val="1"/>
    <w:qFormat/>
    <w:rsid w:val="009A4B8A"/>
    <w:pPr>
      <w:spacing w:after="0" w:line="240" w:lineRule="auto"/>
    </w:pPr>
  </w:style>
  <w:style w:type="paragraph" w:customStyle="1" w:styleId="mb30">
    <w:name w:val="mb30"/>
    <w:basedOn w:val="Normal"/>
    <w:rsid w:val="00720C3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ias-list-content">
    <w:name w:val="ias-list-content"/>
    <w:basedOn w:val="Normal"/>
    <w:rsid w:val="00720C3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z-TopofForm">
    <w:name w:val="HTML Top of Form"/>
    <w:basedOn w:val="Normal"/>
    <w:next w:val="Normal"/>
    <w:link w:val="z-TopofFormChar"/>
    <w:hidden/>
    <w:uiPriority w:val="99"/>
    <w:semiHidden/>
    <w:unhideWhenUsed/>
    <w:rsid w:val="00305392"/>
    <w:pPr>
      <w:pBdr>
        <w:bottom w:val="single" w:sz="6" w:space="1" w:color="auto"/>
      </w:pBdr>
      <w:spacing w:after="0" w:line="240" w:lineRule="auto"/>
      <w:jc w:val="center"/>
    </w:pPr>
    <w:rPr>
      <w:rFonts w:ascii="Arial" w:eastAsia="Times New Roman" w:hAnsi="Arial" w:cs="Arial"/>
      <w:vanish/>
      <w:sz w:val="16"/>
      <w:szCs w:val="16"/>
      <w:lang w:eastAsia="en-IN"/>
    </w:rPr>
  </w:style>
  <w:style w:type="character" w:customStyle="1" w:styleId="z-TopofFormChar">
    <w:name w:val="z-Top of Form Char"/>
    <w:basedOn w:val="DefaultParagraphFont"/>
    <w:link w:val="z-TopofForm"/>
    <w:uiPriority w:val="99"/>
    <w:semiHidden/>
    <w:rsid w:val="00305392"/>
    <w:rPr>
      <w:rFonts w:ascii="Arial" w:eastAsia="Times New Roman" w:hAnsi="Arial" w:cs="Arial"/>
      <w:vanish/>
      <w:sz w:val="16"/>
      <w:szCs w:val="16"/>
      <w:lang w:eastAsia="en-IN"/>
    </w:rPr>
  </w:style>
  <w:style w:type="paragraph" w:customStyle="1" w:styleId="comment-notes">
    <w:name w:val="comment-notes"/>
    <w:basedOn w:val="Normal"/>
    <w:rsid w:val="003053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required-field-message">
    <w:name w:val="required-field-message"/>
    <w:basedOn w:val="DefaultParagraphFont"/>
    <w:rsid w:val="00305392"/>
  </w:style>
  <w:style w:type="character" w:customStyle="1" w:styleId="required">
    <w:name w:val="required"/>
    <w:basedOn w:val="DefaultParagraphFont"/>
    <w:rsid w:val="003053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09107">
      <w:bodyDiv w:val="1"/>
      <w:marLeft w:val="0"/>
      <w:marRight w:val="0"/>
      <w:marTop w:val="0"/>
      <w:marBottom w:val="0"/>
      <w:divBdr>
        <w:top w:val="none" w:sz="0" w:space="0" w:color="auto"/>
        <w:left w:val="none" w:sz="0" w:space="0" w:color="auto"/>
        <w:bottom w:val="none" w:sz="0" w:space="0" w:color="auto"/>
        <w:right w:val="none" w:sz="0" w:space="0" w:color="auto"/>
      </w:divBdr>
      <w:divsChild>
        <w:div w:id="2018726888">
          <w:marLeft w:val="0"/>
          <w:marRight w:val="0"/>
          <w:marTop w:val="0"/>
          <w:marBottom w:val="0"/>
          <w:divBdr>
            <w:top w:val="none" w:sz="0" w:space="0" w:color="auto"/>
            <w:left w:val="none" w:sz="0" w:space="0" w:color="auto"/>
            <w:bottom w:val="none" w:sz="0" w:space="0" w:color="auto"/>
            <w:right w:val="none" w:sz="0" w:space="0" w:color="auto"/>
          </w:divBdr>
        </w:div>
        <w:div w:id="951743583">
          <w:marLeft w:val="0"/>
          <w:marRight w:val="0"/>
          <w:marTop w:val="0"/>
          <w:marBottom w:val="0"/>
          <w:divBdr>
            <w:top w:val="none" w:sz="0" w:space="0" w:color="auto"/>
            <w:left w:val="none" w:sz="0" w:space="0" w:color="auto"/>
            <w:bottom w:val="none" w:sz="0" w:space="0" w:color="auto"/>
            <w:right w:val="none" w:sz="0" w:space="0" w:color="auto"/>
          </w:divBdr>
          <w:divsChild>
            <w:div w:id="184485046">
              <w:marLeft w:val="0"/>
              <w:marRight w:val="0"/>
              <w:marTop w:val="0"/>
              <w:marBottom w:val="0"/>
              <w:divBdr>
                <w:top w:val="none" w:sz="0" w:space="0" w:color="auto"/>
                <w:left w:val="none" w:sz="0" w:space="0" w:color="auto"/>
                <w:bottom w:val="none" w:sz="0" w:space="0" w:color="auto"/>
                <w:right w:val="none" w:sz="0" w:space="0" w:color="auto"/>
              </w:divBdr>
            </w:div>
          </w:divsChild>
        </w:div>
        <w:div w:id="489253602">
          <w:marLeft w:val="0"/>
          <w:marRight w:val="0"/>
          <w:marTop w:val="480"/>
          <w:marBottom w:val="0"/>
          <w:divBdr>
            <w:top w:val="none" w:sz="0" w:space="0" w:color="auto"/>
            <w:left w:val="none" w:sz="0" w:space="0" w:color="auto"/>
            <w:bottom w:val="none" w:sz="0" w:space="0" w:color="auto"/>
            <w:right w:val="none" w:sz="0" w:space="0" w:color="auto"/>
          </w:divBdr>
          <w:divsChild>
            <w:div w:id="1271084397">
              <w:marLeft w:val="0"/>
              <w:marRight w:val="0"/>
              <w:marTop w:val="0"/>
              <w:marBottom w:val="240"/>
              <w:divBdr>
                <w:top w:val="single" w:sz="6" w:space="8" w:color="AAAAAA"/>
                <w:left w:val="single" w:sz="6" w:space="8" w:color="AAAAAA"/>
                <w:bottom w:val="single" w:sz="6" w:space="8" w:color="AAAAAA"/>
                <w:right w:val="single" w:sz="6" w:space="15" w:color="AAAAAA"/>
              </w:divBdr>
              <w:divsChild>
                <w:div w:id="21156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66495">
      <w:bodyDiv w:val="1"/>
      <w:marLeft w:val="0"/>
      <w:marRight w:val="0"/>
      <w:marTop w:val="0"/>
      <w:marBottom w:val="0"/>
      <w:divBdr>
        <w:top w:val="none" w:sz="0" w:space="0" w:color="auto"/>
        <w:left w:val="none" w:sz="0" w:space="0" w:color="auto"/>
        <w:bottom w:val="none" w:sz="0" w:space="0" w:color="auto"/>
        <w:right w:val="none" w:sz="0" w:space="0" w:color="auto"/>
      </w:divBdr>
      <w:divsChild>
        <w:div w:id="2068063487">
          <w:marLeft w:val="0"/>
          <w:marRight w:val="0"/>
          <w:marTop w:val="0"/>
          <w:marBottom w:val="0"/>
          <w:divBdr>
            <w:top w:val="none" w:sz="0" w:space="0" w:color="auto"/>
            <w:left w:val="none" w:sz="0" w:space="0" w:color="auto"/>
            <w:bottom w:val="none" w:sz="0" w:space="0" w:color="auto"/>
            <w:right w:val="none" w:sz="0" w:space="0" w:color="auto"/>
          </w:divBdr>
        </w:div>
        <w:div w:id="1648783355">
          <w:marLeft w:val="0"/>
          <w:marRight w:val="0"/>
          <w:marTop w:val="0"/>
          <w:marBottom w:val="0"/>
          <w:divBdr>
            <w:top w:val="none" w:sz="0" w:space="0" w:color="auto"/>
            <w:left w:val="none" w:sz="0" w:space="0" w:color="auto"/>
            <w:bottom w:val="none" w:sz="0" w:space="0" w:color="auto"/>
            <w:right w:val="none" w:sz="0" w:space="0" w:color="auto"/>
          </w:divBdr>
        </w:div>
        <w:div w:id="584799289">
          <w:marLeft w:val="0"/>
          <w:marRight w:val="0"/>
          <w:marTop w:val="0"/>
          <w:marBottom w:val="0"/>
          <w:divBdr>
            <w:top w:val="none" w:sz="0" w:space="0" w:color="auto"/>
            <w:left w:val="none" w:sz="0" w:space="0" w:color="auto"/>
            <w:bottom w:val="none" w:sz="0" w:space="0" w:color="auto"/>
            <w:right w:val="none" w:sz="0" w:space="0" w:color="auto"/>
          </w:divBdr>
        </w:div>
        <w:div w:id="640698302">
          <w:marLeft w:val="0"/>
          <w:marRight w:val="0"/>
          <w:marTop w:val="0"/>
          <w:marBottom w:val="0"/>
          <w:divBdr>
            <w:top w:val="none" w:sz="0" w:space="0" w:color="auto"/>
            <w:left w:val="none" w:sz="0" w:space="0" w:color="auto"/>
            <w:bottom w:val="none" w:sz="0" w:space="0" w:color="auto"/>
            <w:right w:val="none" w:sz="0" w:space="0" w:color="auto"/>
          </w:divBdr>
        </w:div>
        <w:div w:id="1763338458">
          <w:marLeft w:val="0"/>
          <w:marRight w:val="0"/>
          <w:marTop w:val="0"/>
          <w:marBottom w:val="0"/>
          <w:divBdr>
            <w:top w:val="none" w:sz="0" w:space="0" w:color="auto"/>
            <w:left w:val="none" w:sz="0" w:space="0" w:color="auto"/>
            <w:bottom w:val="none" w:sz="0" w:space="0" w:color="auto"/>
            <w:right w:val="none" w:sz="0" w:space="0" w:color="auto"/>
          </w:divBdr>
        </w:div>
        <w:div w:id="128015496">
          <w:marLeft w:val="0"/>
          <w:marRight w:val="0"/>
          <w:marTop w:val="0"/>
          <w:marBottom w:val="0"/>
          <w:divBdr>
            <w:top w:val="none" w:sz="0" w:space="0" w:color="auto"/>
            <w:left w:val="none" w:sz="0" w:space="0" w:color="auto"/>
            <w:bottom w:val="none" w:sz="0" w:space="0" w:color="auto"/>
            <w:right w:val="none" w:sz="0" w:space="0" w:color="auto"/>
          </w:divBdr>
        </w:div>
        <w:div w:id="1806845911">
          <w:marLeft w:val="0"/>
          <w:marRight w:val="0"/>
          <w:marTop w:val="0"/>
          <w:marBottom w:val="0"/>
          <w:divBdr>
            <w:top w:val="none" w:sz="0" w:space="0" w:color="auto"/>
            <w:left w:val="none" w:sz="0" w:space="0" w:color="auto"/>
            <w:bottom w:val="none" w:sz="0" w:space="0" w:color="auto"/>
            <w:right w:val="none" w:sz="0" w:space="0" w:color="auto"/>
          </w:divBdr>
        </w:div>
        <w:div w:id="279067826">
          <w:marLeft w:val="0"/>
          <w:marRight w:val="0"/>
          <w:marTop w:val="0"/>
          <w:marBottom w:val="0"/>
          <w:divBdr>
            <w:top w:val="none" w:sz="0" w:space="0" w:color="auto"/>
            <w:left w:val="none" w:sz="0" w:space="0" w:color="auto"/>
            <w:bottom w:val="none" w:sz="0" w:space="0" w:color="auto"/>
            <w:right w:val="none" w:sz="0" w:space="0" w:color="auto"/>
          </w:divBdr>
        </w:div>
      </w:divsChild>
    </w:div>
    <w:div w:id="31269280">
      <w:bodyDiv w:val="1"/>
      <w:marLeft w:val="0"/>
      <w:marRight w:val="0"/>
      <w:marTop w:val="0"/>
      <w:marBottom w:val="0"/>
      <w:divBdr>
        <w:top w:val="none" w:sz="0" w:space="0" w:color="auto"/>
        <w:left w:val="none" w:sz="0" w:space="0" w:color="auto"/>
        <w:bottom w:val="none" w:sz="0" w:space="0" w:color="auto"/>
        <w:right w:val="none" w:sz="0" w:space="0" w:color="auto"/>
      </w:divBdr>
      <w:divsChild>
        <w:div w:id="926115674">
          <w:marLeft w:val="0"/>
          <w:marRight w:val="0"/>
          <w:marTop w:val="0"/>
          <w:marBottom w:val="0"/>
          <w:divBdr>
            <w:top w:val="none" w:sz="0" w:space="0" w:color="auto"/>
            <w:left w:val="none" w:sz="0" w:space="0" w:color="auto"/>
            <w:bottom w:val="none" w:sz="0" w:space="0" w:color="auto"/>
            <w:right w:val="none" w:sz="0" w:space="0" w:color="auto"/>
          </w:divBdr>
          <w:divsChild>
            <w:div w:id="415172233">
              <w:blockQuote w:val="1"/>
              <w:marLeft w:val="0"/>
              <w:marRight w:val="0"/>
              <w:marTop w:val="0"/>
              <w:marBottom w:val="300"/>
              <w:divBdr>
                <w:top w:val="none" w:sz="0" w:space="0" w:color="auto"/>
                <w:left w:val="single" w:sz="36" w:space="15" w:color="EEEEEE"/>
                <w:bottom w:val="none" w:sz="0" w:space="0" w:color="auto"/>
                <w:right w:val="none" w:sz="0" w:space="0" w:color="auto"/>
              </w:divBdr>
            </w:div>
            <w:div w:id="1219971202">
              <w:marLeft w:val="0"/>
              <w:marRight w:val="0"/>
              <w:marTop w:val="0"/>
              <w:marBottom w:val="0"/>
              <w:divBdr>
                <w:top w:val="none" w:sz="0" w:space="0" w:color="auto"/>
                <w:left w:val="none" w:sz="0" w:space="0" w:color="auto"/>
                <w:bottom w:val="none" w:sz="0" w:space="0" w:color="auto"/>
                <w:right w:val="none" w:sz="0" w:space="0" w:color="auto"/>
              </w:divBdr>
              <w:divsChild>
                <w:div w:id="384178126">
                  <w:marLeft w:val="0"/>
                  <w:marRight w:val="0"/>
                  <w:marTop w:val="0"/>
                  <w:marBottom w:val="0"/>
                  <w:divBdr>
                    <w:top w:val="none" w:sz="0" w:space="0" w:color="auto"/>
                    <w:left w:val="none" w:sz="0" w:space="0" w:color="auto"/>
                    <w:bottom w:val="none" w:sz="0" w:space="0" w:color="auto"/>
                    <w:right w:val="none" w:sz="0" w:space="0" w:color="auto"/>
                  </w:divBdr>
                  <w:divsChild>
                    <w:div w:id="417756644">
                      <w:marLeft w:val="0"/>
                      <w:marRight w:val="0"/>
                      <w:marTop w:val="0"/>
                      <w:marBottom w:val="0"/>
                      <w:divBdr>
                        <w:top w:val="none" w:sz="0" w:space="0" w:color="auto"/>
                        <w:left w:val="none" w:sz="0" w:space="0" w:color="auto"/>
                        <w:bottom w:val="none" w:sz="0" w:space="0" w:color="auto"/>
                        <w:right w:val="none" w:sz="0" w:space="0" w:color="auto"/>
                      </w:divBdr>
                    </w:div>
                    <w:div w:id="1243759592">
                      <w:marLeft w:val="0"/>
                      <w:marRight w:val="0"/>
                      <w:marTop w:val="0"/>
                      <w:marBottom w:val="0"/>
                      <w:divBdr>
                        <w:top w:val="none" w:sz="0" w:space="0" w:color="auto"/>
                        <w:left w:val="none" w:sz="0" w:space="0" w:color="auto"/>
                        <w:bottom w:val="none" w:sz="0" w:space="0" w:color="auto"/>
                        <w:right w:val="none" w:sz="0" w:space="0" w:color="auto"/>
                      </w:divBdr>
                    </w:div>
                    <w:div w:id="366609606">
                      <w:marLeft w:val="0"/>
                      <w:marRight w:val="0"/>
                      <w:marTop w:val="0"/>
                      <w:marBottom w:val="0"/>
                      <w:divBdr>
                        <w:top w:val="none" w:sz="0" w:space="0" w:color="auto"/>
                        <w:left w:val="none" w:sz="0" w:space="0" w:color="auto"/>
                        <w:bottom w:val="none" w:sz="0" w:space="0" w:color="auto"/>
                        <w:right w:val="none" w:sz="0" w:space="0" w:color="auto"/>
                      </w:divBdr>
                      <w:divsChild>
                        <w:div w:id="1124235330">
                          <w:marLeft w:val="0"/>
                          <w:marRight w:val="0"/>
                          <w:marTop w:val="0"/>
                          <w:marBottom w:val="0"/>
                          <w:divBdr>
                            <w:top w:val="none" w:sz="0" w:space="0" w:color="auto"/>
                            <w:left w:val="none" w:sz="0" w:space="0" w:color="auto"/>
                            <w:bottom w:val="none" w:sz="0" w:space="0" w:color="auto"/>
                            <w:right w:val="none" w:sz="0" w:space="0" w:color="auto"/>
                          </w:divBdr>
                          <w:divsChild>
                            <w:div w:id="465970647">
                              <w:marLeft w:val="0"/>
                              <w:marRight w:val="0"/>
                              <w:marTop w:val="0"/>
                              <w:marBottom w:val="0"/>
                              <w:divBdr>
                                <w:top w:val="none" w:sz="0" w:space="0" w:color="auto"/>
                                <w:left w:val="none" w:sz="0" w:space="0" w:color="auto"/>
                                <w:bottom w:val="none" w:sz="0" w:space="0" w:color="auto"/>
                                <w:right w:val="none" w:sz="0" w:space="0" w:color="auto"/>
                              </w:divBdr>
                              <w:divsChild>
                                <w:div w:id="816527862">
                                  <w:marLeft w:val="0"/>
                                  <w:marRight w:val="0"/>
                                  <w:marTop w:val="0"/>
                                  <w:marBottom w:val="0"/>
                                  <w:divBdr>
                                    <w:top w:val="none" w:sz="0" w:space="0" w:color="auto"/>
                                    <w:left w:val="none" w:sz="0" w:space="0" w:color="auto"/>
                                    <w:bottom w:val="none" w:sz="0" w:space="0" w:color="auto"/>
                                    <w:right w:val="none" w:sz="0" w:space="0" w:color="auto"/>
                                  </w:divBdr>
                                  <w:divsChild>
                                    <w:div w:id="139430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70641">
      <w:bodyDiv w:val="1"/>
      <w:marLeft w:val="0"/>
      <w:marRight w:val="0"/>
      <w:marTop w:val="0"/>
      <w:marBottom w:val="0"/>
      <w:divBdr>
        <w:top w:val="none" w:sz="0" w:space="0" w:color="auto"/>
        <w:left w:val="none" w:sz="0" w:space="0" w:color="auto"/>
        <w:bottom w:val="none" w:sz="0" w:space="0" w:color="auto"/>
        <w:right w:val="none" w:sz="0" w:space="0" w:color="auto"/>
      </w:divBdr>
      <w:divsChild>
        <w:div w:id="1517421705">
          <w:marLeft w:val="0"/>
          <w:marRight w:val="0"/>
          <w:marTop w:val="0"/>
          <w:marBottom w:val="0"/>
          <w:divBdr>
            <w:top w:val="none" w:sz="0" w:space="0" w:color="auto"/>
            <w:left w:val="none" w:sz="0" w:space="0" w:color="auto"/>
            <w:bottom w:val="none" w:sz="0" w:space="0" w:color="auto"/>
            <w:right w:val="none" w:sz="0" w:space="0" w:color="auto"/>
          </w:divBdr>
        </w:div>
      </w:divsChild>
    </w:div>
    <w:div w:id="62262761">
      <w:bodyDiv w:val="1"/>
      <w:marLeft w:val="0"/>
      <w:marRight w:val="0"/>
      <w:marTop w:val="0"/>
      <w:marBottom w:val="0"/>
      <w:divBdr>
        <w:top w:val="none" w:sz="0" w:space="0" w:color="auto"/>
        <w:left w:val="none" w:sz="0" w:space="0" w:color="auto"/>
        <w:bottom w:val="none" w:sz="0" w:space="0" w:color="auto"/>
        <w:right w:val="none" w:sz="0" w:space="0" w:color="auto"/>
      </w:divBdr>
    </w:div>
    <w:div w:id="93552409">
      <w:bodyDiv w:val="1"/>
      <w:marLeft w:val="0"/>
      <w:marRight w:val="0"/>
      <w:marTop w:val="0"/>
      <w:marBottom w:val="0"/>
      <w:divBdr>
        <w:top w:val="none" w:sz="0" w:space="0" w:color="auto"/>
        <w:left w:val="none" w:sz="0" w:space="0" w:color="auto"/>
        <w:bottom w:val="none" w:sz="0" w:space="0" w:color="auto"/>
        <w:right w:val="none" w:sz="0" w:space="0" w:color="auto"/>
      </w:divBdr>
    </w:div>
    <w:div w:id="113015926">
      <w:bodyDiv w:val="1"/>
      <w:marLeft w:val="0"/>
      <w:marRight w:val="0"/>
      <w:marTop w:val="0"/>
      <w:marBottom w:val="0"/>
      <w:divBdr>
        <w:top w:val="none" w:sz="0" w:space="0" w:color="auto"/>
        <w:left w:val="none" w:sz="0" w:space="0" w:color="auto"/>
        <w:bottom w:val="none" w:sz="0" w:space="0" w:color="auto"/>
        <w:right w:val="none" w:sz="0" w:space="0" w:color="auto"/>
      </w:divBdr>
      <w:divsChild>
        <w:div w:id="192109187">
          <w:marLeft w:val="0"/>
          <w:marRight w:val="0"/>
          <w:marTop w:val="0"/>
          <w:marBottom w:val="0"/>
          <w:divBdr>
            <w:top w:val="none" w:sz="0" w:space="0" w:color="auto"/>
            <w:left w:val="none" w:sz="0" w:space="0" w:color="auto"/>
            <w:bottom w:val="none" w:sz="0" w:space="0" w:color="auto"/>
            <w:right w:val="none" w:sz="0" w:space="0" w:color="auto"/>
          </w:divBdr>
        </w:div>
      </w:divsChild>
    </w:div>
    <w:div w:id="138309401">
      <w:bodyDiv w:val="1"/>
      <w:marLeft w:val="0"/>
      <w:marRight w:val="0"/>
      <w:marTop w:val="0"/>
      <w:marBottom w:val="0"/>
      <w:divBdr>
        <w:top w:val="none" w:sz="0" w:space="0" w:color="auto"/>
        <w:left w:val="none" w:sz="0" w:space="0" w:color="auto"/>
        <w:bottom w:val="none" w:sz="0" w:space="0" w:color="auto"/>
        <w:right w:val="none" w:sz="0" w:space="0" w:color="auto"/>
      </w:divBdr>
    </w:div>
    <w:div w:id="138495678">
      <w:bodyDiv w:val="1"/>
      <w:marLeft w:val="0"/>
      <w:marRight w:val="0"/>
      <w:marTop w:val="0"/>
      <w:marBottom w:val="0"/>
      <w:divBdr>
        <w:top w:val="none" w:sz="0" w:space="0" w:color="auto"/>
        <w:left w:val="none" w:sz="0" w:space="0" w:color="auto"/>
        <w:bottom w:val="none" w:sz="0" w:space="0" w:color="auto"/>
        <w:right w:val="none" w:sz="0" w:space="0" w:color="auto"/>
      </w:divBdr>
      <w:divsChild>
        <w:div w:id="967471943">
          <w:marLeft w:val="0"/>
          <w:marRight w:val="0"/>
          <w:marTop w:val="0"/>
          <w:marBottom w:val="300"/>
          <w:divBdr>
            <w:top w:val="none" w:sz="0" w:space="0" w:color="auto"/>
            <w:left w:val="none" w:sz="0" w:space="0" w:color="auto"/>
            <w:bottom w:val="none" w:sz="0" w:space="0" w:color="auto"/>
            <w:right w:val="none" w:sz="0" w:space="0" w:color="auto"/>
          </w:divBdr>
        </w:div>
        <w:div w:id="1790775557">
          <w:marLeft w:val="0"/>
          <w:marRight w:val="0"/>
          <w:marTop w:val="0"/>
          <w:marBottom w:val="0"/>
          <w:divBdr>
            <w:top w:val="none" w:sz="0" w:space="0" w:color="auto"/>
            <w:left w:val="none" w:sz="0" w:space="0" w:color="auto"/>
            <w:bottom w:val="none" w:sz="0" w:space="0" w:color="auto"/>
            <w:right w:val="none" w:sz="0" w:space="0" w:color="auto"/>
          </w:divBdr>
          <w:divsChild>
            <w:div w:id="1167676441">
              <w:marLeft w:val="0"/>
              <w:marRight w:val="0"/>
              <w:marTop w:val="0"/>
              <w:marBottom w:val="0"/>
              <w:divBdr>
                <w:top w:val="none" w:sz="0" w:space="0" w:color="auto"/>
                <w:left w:val="none" w:sz="0" w:space="0" w:color="auto"/>
                <w:bottom w:val="none" w:sz="0" w:space="0" w:color="auto"/>
                <w:right w:val="none" w:sz="0" w:space="0" w:color="auto"/>
              </w:divBdr>
            </w:div>
            <w:div w:id="1997488487">
              <w:marLeft w:val="0"/>
              <w:marRight w:val="0"/>
              <w:marTop w:val="0"/>
              <w:marBottom w:val="0"/>
              <w:divBdr>
                <w:top w:val="none" w:sz="0" w:space="0" w:color="auto"/>
                <w:left w:val="none" w:sz="0" w:space="0" w:color="auto"/>
                <w:bottom w:val="none" w:sz="0" w:space="0" w:color="auto"/>
                <w:right w:val="none" w:sz="0" w:space="0" w:color="auto"/>
              </w:divBdr>
            </w:div>
            <w:div w:id="261108042">
              <w:marLeft w:val="0"/>
              <w:marRight w:val="0"/>
              <w:marTop w:val="0"/>
              <w:marBottom w:val="0"/>
              <w:divBdr>
                <w:top w:val="none" w:sz="0" w:space="0" w:color="auto"/>
                <w:left w:val="none" w:sz="0" w:space="0" w:color="auto"/>
                <w:bottom w:val="none" w:sz="0" w:space="0" w:color="auto"/>
                <w:right w:val="none" w:sz="0" w:space="0" w:color="auto"/>
              </w:divBdr>
              <w:divsChild>
                <w:div w:id="1725643253">
                  <w:marLeft w:val="0"/>
                  <w:marRight w:val="0"/>
                  <w:marTop w:val="0"/>
                  <w:marBottom w:val="0"/>
                  <w:divBdr>
                    <w:top w:val="none" w:sz="0" w:space="0" w:color="auto"/>
                    <w:left w:val="none" w:sz="0" w:space="0" w:color="auto"/>
                    <w:bottom w:val="none" w:sz="0" w:space="0" w:color="auto"/>
                    <w:right w:val="none" w:sz="0" w:space="0" w:color="auto"/>
                  </w:divBdr>
                  <w:divsChild>
                    <w:div w:id="6600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770265">
      <w:bodyDiv w:val="1"/>
      <w:marLeft w:val="0"/>
      <w:marRight w:val="0"/>
      <w:marTop w:val="0"/>
      <w:marBottom w:val="0"/>
      <w:divBdr>
        <w:top w:val="none" w:sz="0" w:space="0" w:color="auto"/>
        <w:left w:val="none" w:sz="0" w:space="0" w:color="auto"/>
        <w:bottom w:val="none" w:sz="0" w:space="0" w:color="auto"/>
        <w:right w:val="none" w:sz="0" w:space="0" w:color="auto"/>
      </w:divBdr>
    </w:div>
    <w:div w:id="182518862">
      <w:bodyDiv w:val="1"/>
      <w:marLeft w:val="0"/>
      <w:marRight w:val="0"/>
      <w:marTop w:val="0"/>
      <w:marBottom w:val="0"/>
      <w:divBdr>
        <w:top w:val="none" w:sz="0" w:space="0" w:color="auto"/>
        <w:left w:val="none" w:sz="0" w:space="0" w:color="auto"/>
        <w:bottom w:val="none" w:sz="0" w:space="0" w:color="auto"/>
        <w:right w:val="none" w:sz="0" w:space="0" w:color="auto"/>
      </w:divBdr>
      <w:divsChild>
        <w:div w:id="1045905387">
          <w:marLeft w:val="0"/>
          <w:marRight w:val="0"/>
          <w:marTop w:val="0"/>
          <w:marBottom w:val="0"/>
          <w:divBdr>
            <w:top w:val="none" w:sz="0" w:space="0" w:color="auto"/>
            <w:left w:val="none" w:sz="0" w:space="0" w:color="auto"/>
            <w:bottom w:val="none" w:sz="0" w:space="0" w:color="auto"/>
            <w:right w:val="none" w:sz="0" w:space="0" w:color="auto"/>
          </w:divBdr>
          <w:divsChild>
            <w:div w:id="1875121068">
              <w:marLeft w:val="150"/>
              <w:marRight w:val="150"/>
              <w:marTop w:val="600"/>
              <w:marBottom w:val="675"/>
              <w:divBdr>
                <w:top w:val="none" w:sz="0" w:space="0" w:color="auto"/>
                <w:left w:val="none" w:sz="0" w:space="0" w:color="auto"/>
                <w:bottom w:val="none" w:sz="0" w:space="0" w:color="auto"/>
                <w:right w:val="none" w:sz="0" w:space="0" w:color="auto"/>
              </w:divBdr>
              <w:divsChild>
                <w:div w:id="205485137">
                  <w:marLeft w:val="0"/>
                  <w:marRight w:val="0"/>
                  <w:marTop w:val="0"/>
                  <w:marBottom w:val="0"/>
                  <w:divBdr>
                    <w:top w:val="none" w:sz="0" w:space="0" w:color="auto"/>
                    <w:left w:val="none" w:sz="0" w:space="0" w:color="auto"/>
                    <w:bottom w:val="none" w:sz="0" w:space="0" w:color="auto"/>
                    <w:right w:val="none" w:sz="0" w:space="0" w:color="auto"/>
                  </w:divBdr>
                  <w:divsChild>
                    <w:div w:id="959989942">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1339967970">
          <w:marLeft w:val="0"/>
          <w:marRight w:val="0"/>
          <w:marTop w:val="630"/>
          <w:marBottom w:val="0"/>
          <w:divBdr>
            <w:top w:val="none" w:sz="0" w:space="0" w:color="auto"/>
            <w:left w:val="none" w:sz="0" w:space="0" w:color="auto"/>
            <w:bottom w:val="none" w:sz="0" w:space="0" w:color="auto"/>
            <w:right w:val="none" w:sz="0" w:space="0" w:color="auto"/>
          </w:divBdr>
          <w:divsChild>
            <w:div w:id="568466663">
              <w:marLeft w:val="0"/>
              <w:marRight w:val="0"/>
              <w:marTop w:val="0"/>
              <w:marBottom w:val="0"/>
              <w:divBdr>
                <w:top w:val="none" w:sz="0" w:space="0" w:color="auto"/>
                <w:left w:val="none" w:sz="0" w:space="0" w:color="auto"/>
                <w:bottom w:val="none" w:sz="0" w:space="0" w:color="auto"/>
                <w:right w:val="none" w:sz="0" w:space="0" w:color="auto"/>
              </w:divBdr>
              <w:divsChild>
                <w:div w:id="1159810234">
                  <w:marLeft w:val="150"/>
                  <w:marRight w:val="150"/>
                  <w:marTop w:val="0"/>
                  <w:marBottom w:val="0"/>
                  <w:divBdr>
                    <w:top w:val="none" w:sz="0" w:space="0" w:color="auto"/>
                    <w:left w:val="none" w:sz="0" w:space="0" w:color="auto"/>
                    <w:bottom w:val="none" w:sz="0" w:space="0" w:color="auto"/>
                    <w:right w:val="none" w:sz="0" w:space="0" w:color="auto"/>
                  </w:divBdr>
                  <w:divsChild>
                    <w:div w:id="61413960">
                      <w:marLeft w:val="0"/>
                      <w:marRight w:val="0"/>
                      <w:marTop w:val="0"/>
                      <w:marBottom w:val="0"/>
                      <w:divBdr>
                        <w:top w:val="none" w:sz="0" w:space="0" w:color="auto"/>
                        <w:left w:val="none" w:sz="0" w:space="0" w:color="auto"/>
                        <w:bottom w:val="none" w:sz="0" w:space="0" w:color="auto"/>
                        <w:right w:val="none" w:sz="0" w:space="0" w:color="auto"/>
                      </w:divBdr>
                      <w:divsChild>
                        <w:div w:id="700515161">
                          <w:marLeft w:val="0"/>
                          <w:marRight w:val="0"/>
                          <w:marTop w:val="0"/>
                          <w:marBottom w:val="0"/>
                          <w:divBdr>
                            <w:top w:val="none" w:sz="0" w:space="0" w:color="auto"/>
                            <w:left w:val="none" w:sz="0" w:space="0" w:color="auto"/>
                            <w:bottom w:val="none" w:sz="0" w:space="0" w:color="auto"/>
                            <w:right w:val="none" w:sz="0" w:space="0" w:color="auto"/>
                          </w:divBdr>
                          <w:divsChild>
                            <w:div w:id="677345506">
                              <w:marLeft w:val="0"/>
                              <w:marRight w:val="0"/>
                              <w:marTop w:val="0"/>
                              <w:marBottom w:val="0"/>
                              <w:divBdr>
                                <w:top w:val="none" w:sz="0" w:space="0" w:color="auto"/>
                                <w:left w:val="none" w:sz="0" w:space="0" w:color="auto"/>
                                <w:bottom w:val="none" w:sz="0" w:space="0" w:color="auto"/>
                                <w:right w:val="none" w:sz="0" w:space="0" w:color="auto"/>
                              </w:divBdr>
                              <w:divsChild>
                                <w:div w:id="949508332">
                                  <w:marLeft w:val="0"/>
                                  <w:marRight w:val="0"/>
                                  <w:marTop w:val="0"/>
                                  <w:marBottom w:val="0"/>
                                  <w:divBdr>
                                    <w:top w:val="none" w:sz="0" w:space="0" w:color="auto"/>
                                    <w:left w:val="none" w:sz="0" w:space="0" w:color="auto"/>
                                    <w:bottom w:val="none" w:sz="0" w:space="0" w:color="auto"/>
                                    <w:right w:val="none" w:sz="0" w:space="0" w:color="auto"/>
                                  </w:divBdr>
                                  <w:divsChild>
                                    <w:div w:id="876233958">
                                      <w:marLeft w:val="0"/>
                                      <w:marRight w:val="0"/>
                                      <w:marTop w:val="0"/>
                                      <w:marBottom w:val="0"/>
                                      <w:divBdr>
                                        <w:top w:val="none" w:sz="0" w:space="0" w:color="auto"/>
                                        <w:left w:val="none" w:sz="0" w:space="0" w:color="auto"/>
                                        <w:bottom w:val="none" w:sz="0" w:space="0" w:color="auto"/>
                                        <w:right w:val="none" w:sz="0" w:space="0" w:color="auto"/>
                                      </w:divBdr>
                                      <w:divsChild>
                                        <w:div w:id="1434281258">
                                          <w:marLeft w:val="0"/>
                                          <w:marRight w:val="0"/>
                                          <w:marTop w:val="0"/>
                                          <w:marBottom w:val="0"/>
                                          <w:divBdr>
                                            <w:top w:val="none" w:sz="0" w:space="0" w:color="auto"/>
                                            <w:left w:val="none" w:sz="0" w:space="0" w:color="auto"/>
                                            <w:bottom w:val="none" w:sz="0" w:space="0" w:color="auto"/>
                                            <w:right w:val="none" w:sz="0" w:space="0" w:color="auto"/>
                                          </w:divBdr>
                                          <w:divsChild>
                                            <w:div w:id="1236932041">
                                              <w:marLeft w:val="0"/>
                                              <w:marRight w:val="0"/>
                                              <w:marTop w:val="0"/>
                                              <w:marBottom w:val="0"/>
                                              <w:divBdr>
                                                <w:top w:val="none" w:sz="0" w:space="0" w:color="auto"/>
                                                <w:left w:val="none" w:sz="0" w:space="0" w:color="auto"/>
                                                <w:bottom w:val="none" w:sz="0" w:space="0" w:color="auto"/>
                                                <w:right w:val="none" w:sz="0" w:space="0" w:color="auto"/>
                                              </w:divBdr>
                                              <w:divsChild>
                                                <w:div w:id="8988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1545604">
                                  <w:marLeft w:val="0"/>
                                  <w:marRight w:val="0"/>
                                  <w:marTop w:val="0"/>
                                  <w:marBottom w:val="0"/>
                                  <w:divBdr>
                                    <w:top w:val="none" w:sz="0" w:space="0" w:color="auto"/>
                                    <w:left w:val="none" w:sz="0" w:space="0" w:color="auto"/>
                                    <w:bottom w:val="none" w:sz="0" w:space="0" w:color="auto"/>
                                    <w:right w:val="none" w:sz="0" w:space="0" w:color="auto"/>
                                  </w:divBdr>
                                  <w:divsChild>
                                    <w:div w:id="1965230819">
                                      <w:marLeft w:val="0"/>
                                      <w:marRight w:val="0"/>
                                      <w:marTop w:val="0"/>
                                      <w:marBottom w:val="0"/>
                                      <w:divBdr>
                                        <w:top w:val="none" w:sz="0" w:space="0" w:color="auto"/>
                                        <w:left w:val="none" w:sz="0" w:space="0" w:color="auto"/>
                                        <w:bottom w:val="none" w:sz="0" w:space="0" w:color="auto"/>
                                        <w:right w:val="none" w:sz="0" w:space="0" w:color="auto"/>
                                      </w:divBdr>
                                      <w:divsChild>
                                        <w:div w:id="2127121159">
                                          <w:marLeft w:val="0"/>
                                          <w:marRight w:val="0"/>
                                          <w:marTop w:val="0"/>
                                          <w:marBottom w:val="0"/>
                                          <w:divBdr>
                                            <w:top w:val="none" w:sz="0" w:space="0" w:color="auto"/>
                                            <w:left w:val="none" w:sz="0" w:space="0" w:color="auto"/>
                                            <w:bottom w:val="none" w:sz="0" w:space="0" w:color="auto"/>
                                            <w:right w:val="none" w:sz="0" w:space="0" w:color="auto"/>
                                          </w:divBdr>
                                          <w:divsChild>
                                            <w:div w:id="149488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673717">
                                  <w:marLeft w:val="0"/>
                                  <w:marRight w:val="0"/>
                                  <w:marTop w:val="0"/>
                                  <w:marBottom w:val="0"/>
                                  <w:divBdr>
                                    <w:top w:val="none" w:sz="0" w:space="0" w:color="auto"/>
                                    <w:left w:val="none" w:sz="0" w:space="0" w:color="auto"/>
                                    <w:bottom w:val="none" w:sz="0" w:space="0" w:color="auto"/>
                                    <w:right w:val="none" w:sz="0" w:space="0" w:color="auto"/>
                                  </w:divBdr>
                                  <w:divsChild>
                                    <w:div w:id="2073310086">
                                      <w:marLeft w:val="0"/>
                                      <w:marRight w:val="0"/>
                                      <w:marTop w:val="0"/>
                                      <w:marBottom w:val="0"/>
                                      <w:divBdr>
                                        <w:top w:val="none" w:sz="0" w:space="0" w:color="auto"/>
                                        <w:left w:val="none" w:sz="0" w:space="0" w:color="auto"/>
                                        <w:bottom w:val="none" w:sz="0" w:space="0" w:color="auto"/>
                                        <w:right w:val="none" w:sz="0" w:space="0" w:color="auto"/>
                                      </w:divBdr>
                                      <w:divsChild>
                                        <w:div w:id="554778395">
                                          <w:marLeft w:val="0"/>
                                          <w:marRight w:val="0"/>
                                          <w:marTop w:val="0"/>
                                          <w:marBottom w:val="0"/>
                                          <w:divBdr>
                                            <w:top w:val="none" w:sz="0" w:space="0" w:color="auto"/>
                                            <w:left w:val="none" w:sz="0" w:space="0" w:color="auto"/>
                                            <w:bottom w:val="none" w:sz="0" w:space="0" w:color="auto"/>
                                            <w:right w:val="none" w:sz="0" w:space="0" w:color="auto"/>
                                          </w:divBdr>
                                          <w:divsChild>
                                            <w:div w:id="1725711966">
                                              <w:marLeft w:val="0"/>
                                              <w:marRight w:val="0"/>
                                              <w:marTop w:val="0"/>
                                              <w:marBottom w:val="0"/>
                                              <w:divBdr>
                                                <w:top w:val="none" w:sz="0" w:space="0" w:color="auto"/>
                                                <w:left w:val="none" w:sz="0" w:space="0" w:color="auto"/>
                                                <w:bottom w:val="none" w:sz="0" w:space="0" w:color="auto"/>
                                                <w:right w:val="none" w:sz="0" w:space="0" w:color="auto"/>
                                              </w:divBdr>
                                              <w:divsChild>
                                                <w:div w:id="210036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8407406">
                                  <w:marLeft w:val="0"/>
                                  <w:marRight w:val="0"/>
                                  <w:marTop w:val="0"/>
                                  <w:marBottom w:val="0"/>
                                  <w:divBdr>
                                    <w:top w:val="none" w:sz="0" w:space="0" w:color="auto"/>
                                    <w:left w:val="none" w:sz="0" w:space="0" w:color="auto"/>
                                    <w:bottom w:val="none" w:sz="0" w:space="0" w:color="auto"/>
                                    <w:right w:val="none" w:sz="0" w:space="0" w:color="auto"/>
                                  </w:divBdr>
                                  <w:divsChild>
                                    <w:div w:id="1836723877">
                                      <w:marLeft w:val="0"/>
                                      <w:marRight w:val="0"/>
                                      <w:marTop w:val="0"/>
                                      <w:marBottom w:val="0"/>
                                      <w:divBdr>
                                        <w:top w:val="none" w:sz="0" w:space="0" w:color="auto"/>
                                        <w:left w:val="none" w:sz="0" w:space="0" w:color="auto"/>
                                        <w:bottom w:val="none" w:sz="0" w:space="0" w:color="auto"/>
                                        <w:right w:val="none" w:sz="0" w:space="0" w:color="auto"/>
                                      </w:divBdr>
                                      <w:divsChild>
                                        <w:div w:id="1856267898">
                                          <w:marLeft w:val="0"/>
                                          <w:marRight w:val="0"/>
                                          <w:marTop w:val="0"/>
                                          <w:marBottom w:val="0"/>
                                          <w:divBdr>
                                            <w:top w:val="none" w:sz="0" w:space="0" w:color="auto"/>
                                            <w:left w:val="none" w:sz="0" w:space="0" w:color="auto"/>
                                            <w:bottom w:val="none" w:sz="0" w:space="0" w:color="auto"/>
                                            <w:right w:val="none" w:sz="0" w:space="0" w:color="auto"/>
                                          </w:divBdr>
                                          <w:divsChild>
                                            <w:div w:id="20868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9452029">
                                  <w:marLeft w:val="0"/>
                                  <w:marRight w:val="0"/>
                                  <w:marTop w:val="0"/>
                                  <w:marBottom w:val="0"/>
                                  <w:divBdr>
                                    <w:top w:val="none" w:sz="0" w:space="0" w:color="auto"/>
                                    <w:left w:val="none" w:sz="0" w:space="0" w:color="auto"/>
                                    <w:bottom w:val="none" w:sz="0" w:space="0" w:color="auto"/>
                                    <w:right w:val="none" w:sz="0" w:space="0" w:color="auto"/>
                                  </w:divBdr>
                                  <w:divsChild>
                                    <w:div w:id="233322628">
                                      <w:marLeft w:val="0"/>
                                      <w:marRight w:val="0"/>
                                      <w:marTop w:val="0"/>
                                      <w:marBottom w:val="0"/>
                                      <w:divBdr>
                                        <w:top w:val="none" w:sz="0" w:space="0" w:color="auto"/>
                                        <w:left w:val="none" w:sz="0" w:space="0" w:color="auto"/>
                                        <w:bottom w:val="none" w:sz="0" w:space="0" w:color="auto"/>
                                        <w:right w:val="none" w:sz="0" w:space="0" w:color="auto"/>
                                      </w:divBdr>
                                      <w:divsChild>
                                        <w:div w:id="919481641">
                                          <w:marLeft w:val="0"/>
                                          <w:marRight w:val="0"/>
                                          <w:marTop w:val="0"/>
                                          <w:marBottom w:val="0"/>
                                          <w:divBdr>
                                            <w:top w:val="none" w:sz="0" w:space="0" w:color="auto"/>
                                            <w:left w:val="none" w:sz="0" w:space="0" w:color="auto"/>
                                            <w:bottom w:val="none" w:sz="0" w:space="0" w:color="auto"/>
                                            <w:right w:val="none" w:sz="0" w:space="0" w:color="auto"/>
                                          </w:divBdr>
                                          <w:divsChild>
                                            <w:div w:id="622030934">
                                              <w:marLeft w:val="0"/>
                                              <w:marRight w:val="0"/>
                                              <w:marTop w:val="0"/>
                                              <w:marBottom w:val="0"/>
                                              <w:divBdr>
                                                <w:top w:val="none" w:sz="0" w:space="0" w:color="auto"/>
                                                <w:left w:val="none" w:sz="0" w:space="0" w:color="auto"/>
                                                <w:bottom w:val="none" w:sz="0" w:space="0" w:color="auto"/>
                                                <w:right w:val="none" w:sz="0" w:space="0" w:color="auto"/>
                                              </w:divBdr>
                                              <w:divsChild>
                                                <w:div w:id="1158158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75210">
                                  <w:marLeft w:val="0"/>
                                  <w:marRight w:val="0"/>
                                  <w:marTop w:val="0"/>
                                  <w:marBottom w:val="0"/>
                                  <w:divBdr>
                                    <w:top w:val="none" w:sz="0" w:space="0" w:color="auto"/>
                                    <w:left w:val="none" w:sz="0" w:space="0" w:color="auto"/>
                                    <w:bottom w:val="none" w:sz="0" w:space="0" w:color="auto"/>
                                    <w:right w:val="none" w:sz="0" w:space="0" w:color="auto"/>
                                  </w:divBdr>
                                  <w:divsChild>
                                    <w:div w:id="770509331">
                                      <w:marLeft w:val="0"/>
                                      <w:marRight w:val="0"/>
                                      <w:marTop w:val="0"/>
                                      <w:marBottom w:val="0"/>
                                      <w:divBdr>
                                        <w:top w:val="none" w:sz="0" w:space="0" w:color="auto"/>
                                        <w:left w:val="none" w:sz="0" w:space="0" w:color="auto"/>
                                        <w:bottom w:val="none" w:sz="0" w:space="0" w:color="auto"/>
                                        <w:right w:val="none" w:sz="0" w:space="0" w:color="auto"/>
                                      </w:divBdr>
                                      <w:divsChild>
                                        <w:div w:id="1822774462">
                                          <w:marLeft w:val="0"/>
                                          <w:marRight w:val="0"/>
                                          <w:marTop w:val="0"/>
                                          <w:marBottom w:val="0"/>
                                          <w:divBdr>
                                            <w:top w:val="none" w:sz="0" w:space="0" w:color="auto"/>
                                            <w:left w:val="none" w:sz="0" w:space="0" w:color="auto"/>
                                            <w:bottom w:val="none" w:sz="0" w:space="0" w:color="auto"/>
                                            <w:right w:val="none" w:sz="0" w:space="0" w:color="auto"/>
                                          </w:divBdr>
                                          <w:divsChild>
                                            <w:div w:id="55870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591836">
      <w:bodyDiv w:val="1"/>
      <w:marLeft w:val="0"/>
      <w:marRight w:val="0"/>
      <w:marTop w:val="0"/>
      <w:marBottom w:val="0"/>
      <w:divBdr>
        <w:top w:val="none" w:sz="0" w:space="0" w:color="auto"/>
        <w:left w:val="none" w:sz="0" w:space="0" w:color="auto"/>
        <w:bottom w:val="none" w:sz="0" w:space="0" w:color="auto"/>
        <w:right w:val="none" w:sz="0" w:space="0" w:color="auto"/>
      </w:divBdr>
      <w:divsChild>
        <w:div w:id="476609805">
          <w:marLeft w:val="0"/>
          <w:marRight w:val="0"/>
          <w:marTop w:val="0"/>
          <w:marBottom w:val="330"/>
          <w:divBdr>
            <w:top w:val="none" w:sz="0" w:space="0" w:color="auto"/>
            <w:left w:val="none" w:sz="0" w:space="0" w:color="auto"/>
            <w:bottom w:val="none" w:sz="0" w:space="0" w:color="auto"/>
            <w:right w:val="none" w:sz="0" w:space="0" w:color="auto"/>
          </w:divBdr>
        </w:div>
        <w:div w:id="113445846">
          <w:marLeft w:val="0"/>
          <w:marRight w:val="0"/>
          <w:marTop w:val="0"/>
          <w:marBottom w:val="0"/>
          <w:divBdr>
            <w:top w:val="none" w:sz="0" w:space="0" w:color="auto"/>
            <w:left w:val="none" w:sz="0" w:space="0" w:color="auto"/>
            <w:bottom w:val="none" w:sz="0" w:space="0" w:color="auto"/>
            <w:right w:val="none" w:sz="0" w:space="0" w:color="auto"/>
          </w:divBdr>
        </w:div>
      </w:divsChild>
    </w:div>
    <w:div w:id="204098896">
      <w:bodyDiv w:val="1"/>
      <w:marLeft w:val="0"/>
      <w:marRight w:val="0"/>
      <w:marTop w:val="0"/>
      <w:marBottom w:val="0"/>
      <w:divBdr>
        <w:top w:val="none" w:sz="0" w:space="0" w:color="auto"/>
        <w:left w:val="none" w:sz="0" w:space="0" w:color="auto"/>
        <w:bottom w:val="none" w:sz="0" w:space="0" w:color="auto"/>
        <w:right w:val="none" w:sz="0" w:space="0" w:color="auto"/>
      </w:divBdr>
      <w:divsChild>
        <w:div w:id="1854414660">
          <w:blockQuote w:val="1"/>
          <w:marLeft w:val="0"/>
          <w:marRight w:val="0"/>
          <w:marTop w:val="0"/>
          <w:marBottom w:val="300"/>
          <w:divBdr>
            <w:top w:val="none" w:sz="0" w:space="0" w:color="auto"/>
            <w:left w:val="single" w:sz="36" w:space="15" w:color="EEEEEE"/>
            <w:bottom w:val="none" w:sz="0" w:space="0" w:color="auto"/>
            <w:right w:val="none" w:sz="0" w:space="0" w:color="auto"/>
          </w:divBdr>
        </w:div>
        <w:div w:id="1909461719">
          <w:marLeft w:val="0"/>
          <w:marRight w:val="0"/>
          <w:marTop w:val="75"/>
          <w:marBottom w:val="75"/>
          <w:divBdr>
            <w:top w:val="none" w:sz="0" w:space="0" w:color="auto"/>
            <w:left w:val="none" w:sz="0" w:space="0" w:color="auto"/>
            <w:bottom w:val="none" w:sz="0" w:space="0" w:color="auto"/>
            <w:right w:val="none" w:sz="0" w:space="0" w:color="auto"/>
          </w:divBdr>
        </w:div>
        <w:div w:id="1027177820">
          <w:marLeft w:val="0"/>
          <w:marRight w:val="0"/>
          <w:marTop w:val="0"/>
          <w:marBottom w:val="0"/>
          <w:divBdr>
            <w:top w:val="none" w:sz="0" w:space="0" w:color="auto"/>
            <w:left w:val="none" w:sz="0" w:space="0" w:color="auto"/>
            <w:bottom w:val="none" w:sz="0" w:space="0" w:color="auto"/>
            <w:right w:val="none" w:sz="0" w:space="0" w:color="auto"/>
          </w:divBdr>
        </w:div>
        <w:div w:id="1639454985">
          <w:marLeft w:val="0"/>
          <w:marRight w:val="0"/>
          <w:marTop w:val="0"/>
          <w:marBottom w:val="0"/>
          <w:divBdr>
            <w:top w:val="none" w:sz="0" w:space="0" w:color="auto"/>
            <w:left w:val="none" w:sz="0" w:space="0" w:color="auto"/>
            <w:bottom w:val="none" w:sz="0" w:space="0" w:color="auto"/>
            <w:right w:val="none" w:sz="0" w:space="0" w:color="auto"/>
          </w:divBdr>
        </w:div>
        <w:div w:id="195212643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11238188">
      <w:bodyDiv w:val="1"/>
      <w:marLeft w:val="0"/>
      <w:marRight w:val="0"/>
      <w:marTop w:val="0"/>
      <w:marBottom w:val="0"/>
      <w:divBdr>
        <w:top w:val="none" w:sz="0" w:space="0" w:color="auto"/>
        <w:left w:val="none" w:sz="0" w:space="0" w:color="auto"/>
        <w:bottom w:val="none" w:sz="0" w:space="0" w:color="auto"/>
        <w:right w:val="none" w:sz="0" w:space="0" w:color="auto"/>
      </w:divBdr>
    </w:div>
    <w:div w:id="240525638">
      <w:bodyDiv w:val="1"/>
      <w:marLeft w:val="0"/>
      <w:marRight w:val="0"/>
      <w:marTop w:val="0"/>
      <w:marBottom w:val="0"/>
      <w:divBdr>
        <w:top w:val="none" w:sz="0" w:space="0" w:color="auto"/>
        <w:left w:val="none" w:sz="0" w:space="0" w:color="auto"/>
        <w:bottom w:val="none" w:sz="0" w:space="0" w:color="auto"/>
        <w:right w:val="none" w:sz="0" w:space="0" w:color="auto"/>
      </w:divBdr>
    </w:div>
    <w:div w:id="251361069">
      <w:bodyDiv w:val="1"/>
      <w:marLeft w:val="0"/>
      <w:marRight w:val="0"/>
      <w:marTop w:val="0"/>
      <w:marBottom w:val="0"/>
      <w:divBdr>
        <w:top w:val="none" w:sz="0" w:space="0" w:color="auto"/>
        <w:left w:val="none" w:sz="0" w:space="0" w:color="auto"/>
        <w:bottom w:val="none" w:sz="0" w:space="0" w:color="auto"/>
        <w:right w:val="none" w:sz="0" w:space="0" w:color="auto"/>
      </w:divBdr>
    </w:div>
    <w:div w:id="257296704">
      <w:bodyDiv w:val="1"/>
      <w:marLeft w:val="0"/>
      <w:marRight w:val="0"/>
      <w:marTop w:val="0"/>
      <w:marBottom w:val="0"/>
      <w:divBdr>
        <w:top w:val="none" w:sz="0" w:space="0" w:color="auto"/>
        <w:left w:val="none" w:sz="0" w:space="0" w:color="auto"/>
        <w:bottom w:val="none" w:sz="0" w:space="0" w:color="auto"/>
        <w:right w:val="none" w:sz="0" w:space="0" w:color="auto"/>
      </w:divBdr>
      <w:divsChild>
        <w:div w:id="303124609">
          <w:marLeft w:val="0"/>
          <w:marRight w:val="0"/>
          <w:marTop w:val="0"/>
          <w:marBottom w:val="0"/>
          <w:divBdr>
            <w:top w:val="none" w:sz="0" w:space="0" w:color="auto"/>
            <w:left w:val="none" w:sz="0" w:space="0" w:color="auto"/>
            <w:bottom w:val="none" w:sz="0" w:space="0" w:color="auto"/>
            <w:right w:val="none" w:sz="0" w:space="0" w:color="auto"/>
          </w:divBdr>
          <w:divsChild>
            <w:div w:id="2122870404">
              <w:blockQuote w:val="1"/>
              <w:marLeft w:val="0"/>
              <w:marRight w:val="0"/>
              <w:marTop w:val="0"/>
              <w:marBottom w:val="300"/>
              <w:divBdr>
                <w:top w:val="none" w:sz="0" w:space="0" w:color="auto"/>
                <w:left w:val="single" w:sz="36" w:space="15" w:color="EEEEEE"/>
                <w:bottom w:val="none" w:sz="0" w:space="0" w:color="auto"/>
                <w:right w:val="none" w:sz="0" w:space="0" w:color="auto"/>
              </w:divBdr>
            </w:div>
            <w:div w:id="455368397">
              <w:marLeft w:val="0"/>
              <w:marRight w:val="0"/>
              <w:marTop w:val="0"/>
              <w:marBottom w:val="0"/>
              <w:divBdr>
                <w:top w:val="none" w:sz="0" w:space="0" w:color="auto"/>
                <w:left w:val="none" w:sz="0" w:space="0" w:color="auto"/>
                <w:bottom w:val="none" w:sz="0" w:space="0" w:color="auto"/>
                <w:right w:val="none" w:sz="0" w:space="0" w:color="auto"/>
              </w:divBdr>
              <w:divsChild>
                <w:div w:id="193917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209599">
      <w:bodyDiv w:val="1"/>
      <w:marLeft w:val="0"/>
      <w:marRight w:val="0"/>
      <w:marTop w:val="0"/>
      <w:marBottom w:val="0"/>
      <w:divBdr>
        <w:top w:val="none" w:sz="0" w:space="0" w:color="auto"/>
        <w:left w:val="none" w:sz="0" w:space="0" w:color="auto"/>
        <w:bottom w:val="none" w:sz="0" w:space="0" w:color="auto"/>
        <w:right w:val="none" w:sz="0" w:space="0" w:color="auto"/>
      </w:divBdr>
    </w:div>
    <w:div w:id="331223204">
      <w:bodyDiv w:val="1"/>
      <w:marLeft w:val="0"/>
      <w:marRight w:val="0"/>
      <w:marTop w:val="0"/>
      <w:marBottom w:val="0"/>
      <w:divBdr>
        <w:top w:val="none" w:sz="0" w:space="0" w:color="auto"/>
        <w:left w:val="none" w:sz="0" w:space="0" w:color="auto"/>
        <w:bottom w:val="none" w:sz="0" w:space="0" w:color="auto"/>
        <w:right w:val="none" w:sz="0" w:space="0" w:color="auto"/>
      </w:divBdr>
      <w:divsChild>
        <w:div w:id="985278478">
          <w:marLeft w:val="0"/>
          <w:marRight w:val="0"/>
          <w:marTop w:val="0"/>
          <w:marBottom w:val="300"/>
          <w:divBdr>
            <w:top w:val="none" w:sz="0" w:space="0" w:color="auto"/>
            <w:left w:val="none" w:sz="0" w:space="0" w:color="auto"/>
            <w:bottom w:val="none" w:sz="0" w:space="0" w:color="auto"/>
            <w:right w:val="none" w:sz="0" w:space="0" w:color="auto"/>
          </w:divBdr>
        </w:div>
        <w:div w:id="434784665">
          <w:marLeft w:val="0"/>
          <w:marRight w:val="0"/>
          <w:marTop w:val="0"/>
          <w:marBottom w:val="0"/>
          <w:divBdr>
            <w:top w:val="none" w:sz="0" w:space="0" w:color="auto"/>
            <w:left w:val="none" w:sz="0" w:space="0" w:color="auto"/>
            <w:bottom w:val="none" w:sz="0" w:space="0" w:color="auto"/>
            <w:right w:val="none" w:sz="0" w:space="0" w:color="auto"/>
          </w:divBdr>
          <w:divsChild>
            <w:div w:id="113989315">
              <w:marLeft w:val="0"/>
              <w:marRight w:val="0"/>
              <w:marTop w:val="0"/>
              <w:marBottom w:val="0"/>
              <w:divBdr>
                <w:top w:val="none" w:sz="0" w:space="0" w:color="auto"/>
                <w:left w:val="none" w:sz="0" w:space="0" w:color="auto"/>
                <w:bottom w:val="none" w:sz="0" w:space="0" w:color="auto"/>
                <w:right w:val="none" w:sz="0" w:space="0" w:color="auto"/>
              </w:divBdr>
              <w:divsChild>
                <w:div w:id="793405515">
                  <w:marLeft w:val="0"/>
                  <w:marRight w:val="0"/>
                  <w:marTop w:val="75"/>
                  <w:marBottom w:val="75"/>
                  <w:divBdr>
                    <w:top w:val="none" w:sz="0" w:space="0" w:color="auto"/>
                    <w:left w:val="none" w:sz="0" w:space="0" w:color="auto"/>
                    <w:bottom w:val="none" w:sz="0" w:space="0" w:color="auto"/>
                    <w:right w:val="none" w:sz="0" w:space="0" w:color="auto"/>
                  </w:divBdr>
                </w:div>
                <w:div w:id="1709600052">
                  <w:marLeft w:val="0"/>
                  <w:marRight w:val="0"/>
                  <w:marTop w:val="0"/>
                  <w:marBottom w:val="0"/>
                  <w:divBdr>
                    <w:top w:val="none" w:sz="0" w:space="0" w:color="auto"/>
                    <w:left w:val="none" w:sz="0" w:space="0" w:color="auto"/>
                    <w:bottom w:val="none" w:sz="0" w:space="0" w:color="auto"/>
                    <w:right w:val="none" w:sz="0" w:space="0" w:color="auto"/>
                  </w:divBdr>
                  <w:divsChild>
                    <w:div w:id="510799341">
                      <w:marLeft w:val="0"/>
                      <w:marRight w:val="0"/>
                      <w:marTop w:val="75"/>
                      <w:marBottom w:val="75"/>
                      <w:divBdr>
                        <w:top w:val="none" w:sz="0" w:space="0" w:color="auto"/>
                        <w:left w:val="none" w:sz="0" w:space="0" w:color="auto"/>
                        <w:bottom w:val="none" w:sz="0" w:space="0" w:color="auto"/>
                        <w:right w:val="none" w:sz="0" w:space="0" w:color="auto"/>
                      </w:divBdr>
                    </w:div>
                    <w:div w:id="1610506705">
                      <w:marLeft w:val="-225"/>
                      <w:marRight w:val="-225"/>
                      <w:marTop w:val="0"/>
                      <w:marBottom w:val="0"/>
                      <w:divBdr>
                        <w:top w:val="none" w:sz="0" w:space="0" w:color="auto"/>
                        <w:left w:val="none" w:sz="0" w:space="0" w:color="auto"/>
                        <w:bottom w:val="none" w:sz="0" w:space="0" w:color="auto"/>
                        <w:right w:val="none" w:sz="0" w:space="0" w:color="auto"/>
                      </w:divBdr>
                      <w:divsChild>
                        <w:div w:id="3679268">
                          <w:marLeft w:val="0"/>
                          <w:marRight w:val="0"/>
                          <w:marTop w:val="0"/>
                          <w:marBottom w:val="0"/>
                          <w:divBdr>
                            <w:top w:val="none" w:sz="0" w:space="0" w:color="auto"/>
                            <w:left w:val="none" w:sz="0" w:space="0" w:color="auto"/>
                            <w:bottom w:val="none" w:sz="0" w:space="0" w:color="auto"/>
                            <w:right w:val="none" w:sz="0" w:space="0" w:color="auto"/>
                          </w:divBdr>
                          <w:divsChild>
                            <w:div w:id="1648321805">
                              <w:marLeft w:val="0"/>
                              <w:marRight w:val="0"/>
                              <w:marTop w:val="0"/>
                              <w:marBottom w:val="0"/>
                              <w:divBdr>
                                <w:top w:val="none" w:sz="0" w:space="0" w:color="auto"/>
                                <w:left w:val="none" w:sz="0" w:space="0" w:color="auto"/>
                                <w:bottom w:val="none" w:sz="0" w:space="0" w:color="auto"/>
                                <w:right w:val="none" w:sz="0" w:space="0" w:color="auto"/>
                              </w:divBdr>
                            </w:div>
                            <w:div w:id="1007517278">
                              <w:marLeft w:val="0"/>
                              <w:marRight w:val="0"/>
                              <w:marTop w:val="0"/>
                              <w:marBottom w:val="0"/>
                              <w:divBdr>
                                <w:top w:val="none" w:sz="0" w:space="0" w:color="auto"/>
                                <w:left w:val="none" w:sz="0" w:space="0" w:color="auto"/>
                                <w:bottom w:val="none" w:sz="0" w:space="0" w:color="auto"/>
                                <w:right w:val="none" w:sz="0" w:space="0" w:color="auto"/>
                              </w:divBdr>
                            </w:div>
                          </w:divsChild>
                        </w:div>
                        <w:div w:id="1795518931">
                          <w:marLeft w:val="0"/>
                          <w:marRight w:val="0"/>
                          <w:marTop w:val="0"/>
                          <w:marBottom w:val="0"/>
                          <w:divBdr>
                            <w:top w:val="none" w:sz="0" w:space="0" w:color="auto"/>
                            <w:left w:val="none" w:sz="0" w:space="0" w:color="auto"/>
                            <w:bottom w:val="none" w:sz="0" w:space="0" w:color="auto"/>
                            <w:right w:val="none" w:sz="0" w:space="0" w:color="auto"/>
                          </w:divBdr>
                          <w:divsChild>
                            <w:div w:id="103961291">
                              <w:marLeft w:val="0"/>
                              <w:marRight w:val="0"/>
                              <w:marTop w:val="0"/>
                              <w:marBottom w:val="0"/>
                              <w:divBdr>
                                <w:top w:val="none" w:sz="0" w:space="0" w:color="auto"/>
                                <w:left w:val="none" w:sz="0" w:space="0" w:color="auto"/>
                                <w:bottom w:val="none" w:sz="0" w:space="0" w:color="auto"/>
                                <w:right w:val="none" w:sz="0" w:space="0" w:color="auto"/>
                              </w:divBdr>
                            </w:div>
                            <w:div w:id="129016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4796">
                      <w:marLeft w:val="0"/>
                      <w:marRight w:val="0"/>
                      <w:marTop w:val="0"/>
                      <w:marBottom w:val="0"/>
                      <w:divBdr>
                        <w:top w:val="none" w:sz="0" w:space="0" w:color="auto"/>
                        <w:left w:val="none" w:sz="0" w:space="0" w:color="auto"/>
                        <w:bottom w:val="none" w:sz="0" w:space="0" w:color="auto"/>
                        <w:right w:val="none" w:sz="0" w:space="0" w:color="auto"/>
                      </w:divBdr>
                      <w:divsChild>
                        <w:div w:id="1094088652">
                          <w:marLeft w:val="0"/>
                          <w:marRight w:val="0"/>
                          <w:marTop w:val="0"/>
                          <w:marBottom w:val="0"/>
                          <w:divBdr>
                            <w:top w:val="none" w:sz="0" w:space="0" w:color="auto"/>
                            <w:left w:val="none" w:sz="0" w:space="0" w:color="auto"/>
                            <w:bottom w:val="none" w:sz="0" w:space="0" w:color="auto"/>
                            <w:right w:val="none" w:sz="0" w:space="0" w:color="auto"/>
                          </w:divBdr>
                          <w:divsChild>
                            <w:div w:id="99564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3847659">
      <w:bodyDiv w:val="1"/>
      <w:marLeft w:val="0"/>
      <w:marRight w:val="0"/>
      <w:marTop w:val="0"/>
      <w:marBottom w:val="0"/>
      <w:divBdr>
        <w:top w:val="none" w:sz="0" w:space="0" w:color="auto"/>
        <w:left w:val="none" w:sz="0" w:space="0" w:color="auto"/>
        <w:bottom w:val="none" w:sz="0" w:space="0" w:color="auto"/>
        <w:right w:val="none" w:sz="0" w:space="0" w:color="auto"/>
      </w:divBdr>
      <w:divsChild>
        <w:div w:id="1652520275">
          <w:marLeft w:val="0"/>
          <w:marRight w:val="0"/>
          <w:marTop w:val="0"/>
          <w:marBottom w:val="0"/>
          <w:divBdr>
            <w:top w:val="none" w:sz="0" w:space="0" w:color="auto"/>
            <w:left w:val="none" w:sz="0" w:space="0" w:color="auto"/>
            <w:bottom w:val="none" w:sz="0" w:space="0" w:color="auto"/>
            <w:right w:val="none" w:sz="0" w:space="0" w:color="auto"/>
          </w:divBdr>
        </w:div>
      </w:divsChild>
    </w:div>
    <w:div w:id="344865150">
      <w:bodyDiv w:val="1"/>
      <w:marLeft w:val="0"/>
      <w:marRight w:val="0"/>
      <w:marTop w:val="0"/>
      <w:marBottom w:val="0"/>
      <w:divBdr>
        <w:top w:val="none" w:sz="0" w:space="0" w:color="auto"/>
        <w:left w:val="none" w:sz="0" w:space="0" w:color="auto"/>
        <w:bottom w:val="none" w:sz="0" w:space="0" w:color="auto"/>
        <w:right w:val="none" w:sz="0" w:space="0" w:color="auto"/>
      </w:divBdr>
    </w:div>
    <w:div w:id="396707490">
      <w:bodyDiv w:val="1"/>
      <w:marLeft w:val="0"/>
      <w:marRight w:val="0"/>
      <w:marTop w:val="0"/>
      <w:marBottom w:val="0"/>
      <w:divBdr>
        <w:top w:val="none" w:sz="0" w:space="0" w:color="auto"/>
        <w:left w:val="none" w:sz="0" w:space="0" w:color="auto"/>
        <w:bottom w:val="none" w:sz="0" w:space="0" w:color="auto"/>
        <w:right w:val="none" w:sz="0" w:space="0" w:color="auto"/>
      </w:divBdr>
    </w:div>
    <w:div w:id="411968456">
      <w:bodyDiv w:val="1"/>
      <w:marLeft w:val="0"/>
      <w:marRight w:val="0"/>
      <w:marTop w:val="0"/>
      <w:marBottom w:val="0"/>
      <w:divBdr>
        <w:top w:val="none" w:sz="0" w:space="0" w:color="auto"/>
        <w:left w:val="none" w:sz="0" w:space="0" w:color="auto"/>
        <w:bottom w:val="none" w:sz="0" w:space="0" w:color="auto"/>
        <w:right w:val="none" w:sz="0" w:space="0" w:color="auto"/>
      </w:divBdr>
    </w:div>
    <w:div w:id="416485712">
      <w:bodyDiv w:val="1"/>
      <w:marLeft w:val="0"/>
      <w:marRight w:val="0"/>
      <w:marTop w:val="0"/>
      <w:marBottom w:val="0"/>
      <w:divBdr>
        <w:top w:val="none" w:sz="0" w:space="0" w:color="auto"/>
        <w:left w:val="none" w:sz="0" w:space="0" w:color="auto"/>
        <w:bottom w:val="none" w:sz="0" w:space="0" w:color="auto"/>
        <w:right w:val="none" w:sz="0" w:space="0" w:color="auto"/>
      </w:divBdr>
    </w:div>
    <w:div w:id="472528741">
      <w:bodyDiv w:val="1"/>
      <w:marLeft w:val="0"/>
      <w:marRight w:val="0"/>
      <w:marTop w:val="0"/>
      <w:marBottom w:val="0"/>
      <w:divBdr>
        <w:top w:val="none" w:sz="0" w:space="0" w:color="auto"/>
        <w:left w:val="none" w:sz="0" w:space="0" w:color="auto"/>
        <w:bottom w:val="none" w:sz="0" w:space="0" w:color="auto"/>
        <w:right w:val="none" w:sz="0" w:space="0" w:color="auto"/>
      </w:divBdr>
      <w:divsChild>
        <w:div w:id="1480419218">
          <w:marLeft w:val="0"/>
          <w:marRight w:val="0"/>
          <w:marTop w:val="0"/>
          <w:marBottom w:val="300"/>
          <w:divBdr>
            <w:top w:val="none" w:sz="0" w:space="0" w:color="auto"/>
            <w:left w:val="none" w:sz="0" w:space="0" w:color="auto"/>
            <w:bottom w:val="none" w:sz="0" w:space="0" w:color="auto"/>
            <w:right w:val="none" w:sz="0" w:space="0" w:color="auto"/>
          </w:divBdr>
        </w:div>
        <w:div w:id="295261614">
          <w:marLeft w:val="0"/>
          <w:marRight w:val="0"/>
          <w:marTop w:val="0"/>
          <w:marBottom w:val="0"/>
          <w:divBdr>
            <w:top w:val="none" w:sz="0" w:space="0" w:color="auto"/>
            <w:left w:val="none" w:sz="0" w:space="0" w:color="auto"/>
            <w:bottom w:val="none" w:sz="0" w:space="0" w:color="auto"/>
            <w:right w:val="none" w:sz="0" w:space="0" w:color="auto"/>
          </w:divBdr>
          <w:divsChild>
            <w:div w:id="940380515">
              <w:marLeft w:val="0"/>
              <w:marRight w:val="0"/>
              <w:marTop w:val="0"/>
              <w:marBottom w:val="0"/>
              <w:divBdr>
                <w:top w:val="none" w:sz="0" w:space="0" w:color="auto"/>
                <w:left w:val="none" w:sz="0" w:space="0" w:color="auto"/>
                <w:bottom w:val="none" w:sz="0" w:space="0" w:color="auto"/>
                <w:right w:val="none" w:sz="0" w:space="0" w:color="auto"/>
              </w:divBdr>
            </w:div>
            <w:div w:id="686954515">
              <w:marLeft w:val="0"/>
              <w:marRight w:val="0"/>
              <w:marTop w:val="0"/>
              <w:marBottom w:val="0"/>
              <w:divBdr>
                <w:top w:val="none" w:sz="0" w:space="0" w:color="auto"/>
                <w:left w:val="none" w:sz="0" w:space="0" w:color="auto"/>
                <w:bottom w:val="none" w:sz="0" w:space="0" w:color="auto"/>
                <w:right w:val="none" w:sz="0" w:space="0" w:color="auto"/>
              </w:divBdr>
              <w:divsChild>
                <w:div w:id="464733665">
                  <w:marLeft w:val="0"/>
                  <w:marRight w:val="0"/>
                  <w:marTop w:val="0"/>
                  <w:marBottom w:val="0"/>
                  <w:divBdr>
                    <w:top w:val="none" w:sz="0" w:space="0" w:color="auto"/>
                    <w:left w:val="none" w:sz="0" w:space="0" w:color="auto"/>
                    <w:bottom w:val="none" w:sz="0" w:space="0" w:color="auto"/>
                    <w:right w:val="none" w:sz="0" w:space="0" w:color="auto"/>
                  </w:divBdr>
                </w:div>
                <w:div w:id="1650018497">
                  <w:marLeft w:val="0"/>
                  <w:marRight w:val="0"/>
                  <w:marTop w:val="0"/>
                  <w:marBottom w:val="0"/>
                  <w:divBdr>
                    <w:top w:val="none" w:sz="0" w:space="0" w:color="auto"/>
                    <w:left w:val="none" w:sz="0" w:space="0" w:color="auto"/>
                    <w:bottom w:val="none" w:sz="0" w:space="0" w:color="auto"/>
                    <w:right w:val="none" w:sz="0" w:space="0" w:color="auto"/>
                  </w:divBdr>
                  <w:divsChild>
                    <w:div w:id="1421298127">
                      <w:marLeft w:val="0"/>
                      <w:marRight w:val="0"/>
                      <w:marTop w:val="0"/>
                      <w:marBottom w:val="0"/>
                      <w:divBdr>
                        <w:top w:val="none" w:sz="0" w:space="0" w:color="auto"/>
                        <w:left w:val="none" w:sz="0" w:space="0" w:color="auto"/>
                        <w:bottom w:val="none" w:sz="0" w:space="0" w:color="auto"/>
                        <w:right w:val="none" w:sz="0" w:space="0" w:color="auto"/>
                      </w:divBdr>
                    </w:div>
                    <w:div w:id="621231124">
                      <w:marLeft w:val="0"/>
                      <w:marRight w:val="0"/>
                      <w:marTop w:val="0"/>
                      <w:marBottom w:val="0"/>
                      <w:divBdr>
                        <w:top w:val="none" w:sz="0" w:space="0" w:color="auto"/>
                        <w:left w:val="none" w:sz="0" w:space="0" w:color="auto"/>
                        <w:bottom w:val="none" w:sz="0" w:space="0" w:color="auto"/>
                        <w:right w:val="none" w:sz="0" w:space="0" w:color="auto"/>
                      </w:divBdr>
                      <w:divsChild>
                        <w:div w:id="658310712">
                          <w:marLeft w:val="0"/>
                          <w:marRight w:val="0"/>
                          <w:marTop w:val="0"/>
                          <w:marBottom w:val="0"/>
                          <w:divBdr>
                            <w:top w:val="none" w:sz="0" w:space="0" w:color="auto"/>
                            <w:left w:val="none" w:sz="0" w:space="0" w:color="auto"/>
                            <w:bottom w:val="none" w:sz="0" w:space="0" w:color="auto"/>
                            <w:right w:val="none" w:sz="0" w:space="0" w:color="auto"/>
                          </w:divBdr>
                        </w:div>
                        <w:div w:id="1499998896">
                          <w:marLeft w:val="0"/>
                          <w:marRight w:val="0"/>
                          <w:marTop w:val="0"/>
                          <w:marBottom w:val="0"/>
                          <w:divBdr>
                            <w:top w:val="none" w:sz="0" w:space="0" w:color="auto"/>
                            <w:left w:val="none" w:sz="0" w:space="0" w:color="auto"/>
                            <w:bottom w:val="none" w:sz="0" w:space="0" w:color="auto"/>
                            <w:right w:val="none" w:sz="0" w:space="0" w:color="auto"/>
                          </w:divBdr>
                          <w:divsChild>
                            <w:div w:id="244271545">
                              <w:marLeft w:val="0"/>
                              <w:marRight w:val="0"/>
                              <w:marTop w:val="0"/>
                              <w:marBottom w:val="0"/>
                              <w:divBdr>
                                <w:top w:val="none" w:sz="0" w:space="0" w:color="auto"/>
                                <w:left w:val="none" w:sz="0" w:space="0" w:color="auto"/>
                                <w:bottom w:val="none" w:sz="0" w:space="0" w:color="auto"/>
                                <w:right w:val="none" w:sz="0" w:space="0" w:color="auto"/>
                              </w:divBdr>
                            </w:div>
                            <w:div w:id="315502391">
                              <w:marLeft w:val="0"/>
                              <w:marRight w:val="0"/>
                              <w:marTop w:val="0"/>
                              <w:marBottom w:val="0"/>
                              <w:divBdr>
                                <w:top w:val="none" w:sz="0" w:space="0" w:color="auto"/>
                                <w:left w:val="none" w:sz="0" w:space="0" w:color="auto"/>
                                <w:bottom w:val="none" w:sz="0" w:space="0" w:color="auto"/>
                                <w:right w:val="none" w:sz="0" w:space="0" w:color="auto"/>
                              </w:divBdr>
                              <w:divsChild>
                                <w:div w:id="1450200657">
                                  <w:marLeft w:val="0"/>
                                  <w:marRight w:val="0"/>
                                  <w:marTop w:val="0"/>
                                  <w:marBottom w:val="0"/>
                                  <w:divBdr>
                                    <w:top w:val="none" w:sz="0" w:space="0" w:color="auto"/>
                                    <w:left w:val="none" w:sz="0" w:space="0" w:color="auto"/>
                                    <w:bottom w:val="none" w:sz="0" w:space="0" w:color="auto"/>
                                    <w:right w:val="none" w:sz="0" w:space="0" w:color="auto"/>
                                  </w:divBdr>
                                  <w:divsChild>
                                    <w:div w:id="1298873317">
                                      <w:marLeft w:val="0"/>
                                      <w:marRight w:val="0"/>
                                      <w:marTop w:val="0"/>
                                      <w:marBottom w:val="0"/>
                                      <w:divBdr>
                                        <w:top w:val="none" w:sz="0" w:space="0" w:color="auto"/>
                                        <w:left w:val="none" w:sz="0" w:space="0" w:color="auto"/>
                                        <w:bottom w:val="none" w:sz="0" w:space="0" w:color="auto"/>
                                        <w:right w:val="none" w:sz="0" w:space="0" w:color="auto"/>
                                      </w:divBdr>
                                      <w:divsChild>
                                        <w:div w:id="13834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3083370">
      <w:bodyDiv w:val="1"/>
      <w:marLeft w:val="0"/>
      <w:marRight w:val="0"/>
      <w:marTop w:val="0"/>
      <w:marBottom w:val="0"/>
      <w:divBdr>
        <w:top w:val="none" w:sz="0" w:space="0" w:color="auto"/>
        <w:left w:val="none" w:sz="0" w:space="0" w:color="auto"/>
        <w:bottom w:val="none" w:sz="0" w:space="0" w:color="auto"/>
        <w:right w:val="none" w:sz="0" w:space="0" w:color="auto"/>
      </w:divBdr>
      <w:divsChild>
        <w:div w:id="1646205561">
          <w:marLeft w:val="0"/>
          <w:marRight w:val="0"/>
          <w:marTop w:val="0"/>
          <w:marBottom w:val="0"/>
          <w:divBdr>
            <w:top w:val="none" w:sz="0" w:space="0" w:color="auto"/>
            <w:left w:val="none" w:sz="0" w:space="0" w:color="auto"/>
            <w:bottom w:val="none" w:sz="0" w:space="0" w:color="auto"/>
            <w:right w:val="none" w:sz="0" w:space="0" w:color="auto"/>
          </w:divBdr>
          <w:divsChild>
            <w:div w:id="849180186">
              <w:marLeft w:val="0"/>
              <w:marRight w:val="0"/>
              <w:marTop w:val="0"/>
              <w:marBottom w:val="0"/>
              <w:divBdr>
                <w:top w:val="none" w:sz="0" w:space="0" w:color="auto"/>
                <w:left w:val="none" w:sz="0" w:space="0" w:color="auto"/>
                <w:bottom w:val="none" w:sz="0" w:space="0" w:color="auto"/>
                <w:right w:val="none" w:sz="0" w:space="0" w:color="auto"/>
              </w:divBdr>
            </w:div>
            <w:div w:id="1707830203">
              <w:marLeft w:val="0"/>
              <w:marRight w:val="0"/>
              <w:marTop w:val="0"/>
              <w:marBottom w:val="0"/>
              <w:divBdr>
                <w:top w:val="none" w:sz="0" w:space="0" w:color="auto"/>
                <w:left w:val="none" w:sz="0" w:space="0" w:color="auto"/>
                <w:bottom w:val="none" w:sz="0" w:space="0" w:color="auto"/>
                <w:right w:val="none" w:sz="0" w:space="0" w:color="auto"/>
              </w:divBdr>
            </w:div>
            <w:div w:id="432357727">
              <w:marLeft w:val="0"/>
              <w:marRight w:val="0"/>
              <w:marTop w:val="0"/>
              <w:marBottom w:val="0"/>
              <w:divBdr>
                <w:top w:val="none" w:sz="0" w:space="0" w:color="auto"/>
                <w:left w:val="none" w:sz="0" w:space="0" w:color="auto"/>
                <w:bottom w:val="none" w:sz="0" w:space="0" w:color="auto"/>
                <w:right w:val="none" w:sz="0" w:space="0" w:color="auto"/>
              </w:divBdr>
              <w:divsChild>
                <w:div w:id="7525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272505">
      <w:bodyDiv w:val="1"/>
      <w:marLeft w:val="0"/>
      <w:marRight w:val="0"/>
      <w:marTop w:val="0"/>
      <w:marBottom w:val="0"/>
      <w:divBdr>
        <w:top w:val="none" w:sz="0" w:space="0" w:color="auto"/>
        <w:left w:val="none" w:sz="0" w:space="0" w:color="auto"/>
        <w:bottom w:val="none" w:sz="0" w:space="0" w:color="auto"/>
        <w:right w:val="none" w:sz="0" w:space="0" w:color="auto"/>
      </w:divBdr>
      <w:divsChild>
        <w:div w:id="1174491916">
          <w:marLeft w:val="0"/>
          <w:marRight w:val="0"/>
          <w:marTop w:val="75"/>
          <w:marBottom w:val="75"/>
          <w:divBdr>
            <w:top w:val="none" w:sz="0" w:space="0" w:color="auto"/>
            <w:left w:val="none" w:sz="0" w:space="0" w:color="auto"/>
            <w:bottom w:val="none" w:sz="0" w:space="0" w:color="auto"/>
            <w:right w:val="none" w:sz="0" w:space="0" w:color="auto"/>
          </w:divBdr>
        </w:div>
        <w:div w:id="218857373">
          <w:marLeft w:val="0"/>
          <w:marRight w:val="0"/>
          <w:marTop w:val="0"/>
          <w:marBottom w:val="0"/>
          <w:divBdr>
            <w:top w:val="none" w:sz="0" w:space="0" w:color="auto"/>
            <w:left w:val="none" w:sz="0" w:space="0" w:color="auto"/>
            <w:bottom w:val="none" w:sz="0" w:space="0" w:color="auto"/>
            <w:right w:val="none" w:sz="0" w:space="0" w:color="auto"/>
          </w:divBdr>
        </w:div>
        <w:div w:id="1214267312">
          <w:marLeft w:val="0"/>
          <w:marRight w:val="0"/>
          <w:marTop w:val="0"/>
          <w:marBottom w:val="0"/>
          <w:divBdr>
            <w:top w:val="none" w:sz="0" w:space="0" w:color="auto"/>
            <w:left w:val="none" w:sz="0" w:space="0" w:color="auto"/>
            <w:bottom w:val="none" w:sz="0" w:space="0" w:color="auto"/>
            <w:right w:val="none" w:sz="0" w:space="0" w:color="auto"/>
          </w:divBdr>
        </w:div>
        <w:div w:id="502865912">
          <w:marLeft w:val="0"/>
          <w:marRight w:val="0"/>
          <w:marTop w:val="0"/>
          <w:marBottom w:val="0"/>
          <w:divBdr>
            <w:top w:val="none" w:sz="0" w:space="0" w:color="auto"/>
            <w:left w:val="none" w:sz="0" w:space="0" w:color="auto"/>
            <w:bottom w:val="none" w:sz="0" w:space="0" w:color="auto"/>
            <w:right w:val="none" w:sz="0" w:space="0" w:color="auto"/>
          </w:divBdr>
        </w:div>
        <w:div w:id="236675118">
          <w:marLeft w:val="0"/>
          <w:marRight w:val="0"/>
          <w:marTop w:val="0"/>
          <w:marBottom w:val="0"/>
          <w:divBdr>
            <w:top w:val="none" w:sz="0" w:space="0" w:color="auto"/>
            <w:left w:val="none" w:sz="0" w:space="0" w:color="auto"/>
            <w:bottom w:val="none" w:sz="0" w:space="0" w:color="auto"/>
            <w:right w:val="none" w:sz="0" w:space="0" w:color="auto"/>
          </w:divBdr>
        </w:div>
        <w:div w:id="1464929045">
          <w:marLeft w:val="0"/>
          <w:marRight w:val="0"/>
          <w:marTop w:val="0"/>
          <w:marBottom w:val="0"/>
          <w:divBdr>
            <w:top w:val="none" w:sz="0" w:space="0" w:color="auto"/>
            <w:left w:val="none" w:sz="0" w:space="0" w:color="auto"/>
            <w:bottom w:val="none" w:sz="0" w:space="0" w:color="auto"/>
            <w:right w:val="none" w:sz="0" w:space="0" w:color="auto"/>
          </w:divBdr>
        </w:div>
      </w:divsChild>
    </w:div>
    <w:div w:id="523371474">
      <w:bodyDiv w:val="1"/>
      <w:marLeft w:val="0"/>
      <w:marRight w:val="0"/>
      <w:marTop w:val="0"/>
      <w:marBottom w:val="0"/>
      <w:divBdr>
        <w:top w:val="none" w:sz="0" w:space="0" w:color="auto"/>
        <w:left w:val="none" w:sz="0" w:space="0" w:color="auto"/>
        <w:bottom w:val="none" w:sz="0" w:space="0" w:color="auto"/>
        <w:right w:val="none" w:sz="0" w:space="0" w:color="auto"/>
      </w:divBdr>
      <w:divsChild>
        <w:div w:id="1921477104">
          <w:marLeft w:val="0"/>
          <w:marRight w:val="0"/>
          <w:marTop w:val="0"/>
          <w:marBottom w:val="0"/>
          <w:divBdr>
            <w:top w:val="none" w:sz="0" w:space="0" w:color="auto"/>
            <w:left w:val="none" w:sz="0" w:space="0" w:color="auto"/>
            <w:bottom w:val="none" w:sz="0" w:space="0" w:color="auto"/>
            <w:right w:val="none" w:sz="0" w:space="0" w:color="auto"/>
          </w:divBdr>
        </w:div>
        <w:div w:id="990017158">
          <w:marLeft w:val="0"/>
          <w:marRight w:val="0"/>
          <w:marTop w:val="0"/>
          <w:marBottom w:val="0"/>
          <w:divBdr>
            <w:top w:val="none" w:sz="0" w:space="0" w:color="auto"/>
            <w:left w:val="none" w:sz="0" w:space="0" w:color="auto"/>
            <w:bottom w:val="none" w:sz="0" w:space="0" w:color="auto"/>
            <w:right w:val="none" w:sz="0" w:space="0" w:color="auto"/>
          </w:divBdr>
        </w:div>
        <w:div w:id="606043524">
          <w:marLeft w:val="0"/>
          <w:marRight w:val="0"/>
          <w:marTop w:val="0"/>
          <w:marBottom w:val="0"/>
          <w:divBdr>
            <w:top w:val="none" w:sz="0" w:space="0" w:color="auto"/>
            <w:left w:val="none" w:sz="0" w:space="0" w:color="auto"/>
            <w:bottom w:val="none" w:sz="0" w:space="0" w:color="auto"/>
            <w:right w:val="none" w:sz="0" w:space="0" w:color="auto"/>
          </w:divBdr>
        </w:div>
        <w:div w:id="1318806239">
          <w:marLeft w:val="0"/>
          <w:marRight w:val="0"/>
          <w:marTop w:val="0"/>
          <w:marBottom w:val="0"/>
          <w:divBdr>
            <w:top w:val="none" w:sz="0" w:space="0" w:color="auto"/>
            <w:left w:val="none" w:sz="0" w:space="0" w:color="auto"/>
            <w:bottom w:val="none" w:sz="0" w:space="0" w:color="auto"/>
            <w:right w:val="none" w:sz="0" w:space="0" w:color="auto"/>
          </w:divBdr>
        </w:div>
      </w:divsChild>
    </w:div>
    <w:div w:id="549342978">
      <w:bodyDiv w:val="1"/>
      <w:marLeft w:val="0"/>
      <w:marRight w:val="0"/>
      <w:marTop w:val="0"/>
      <w:marBottom w:val="0"/>
      <w:divBdr>
        <w:top w:val="none" w:sz="0" w:space="0" w:color="auto"/>
        <w:left w:val="none" w:sz="0" w:space="0" w:color="auto"/>
        <w:bottom w:val="none" w:sz="0" w:space="0" w:color="auto"/>
        <w:right w:val="none" w:sz="0" w:space="0" w:color="auto"/>
      </w:divBdr>
      <w:divsChild>
        <w:div w:id="1480270399">
          <w:blockQuote w:val="1"/>
          <w:marLeft w:val="0"/>
          <w:marRight w:val="0"/>
          <w:marTop w:val="0"/>
          <w:marBottom w:val="300"/>
          <w:divBdr>
            <w:top w:val="none" w:sz="0" w:space="0" w:color="auto"/>
            <w:left w:val="single" w:sz="36" w:space="15" w:color="EEEEEE"/>
            <w:bottom w:val="none" w:sz="0" w:space="0" w:color="auto"/>
            <w:right w:val="none" w:sz="0" w:space="0" w:color="auto"/>
          </w:divBdr>
        </w:div>
        <w:div w:id="1402488291">
          <w:marLeft w:val="0"/>
          <w:marRight w:val="0"/>
          <w:marTop w:val="0"/>
          <w:marBottom w:val="0"/>
          <w:divBdr>
            <w:top w:val="none" w:sz="0" w:space="0" w:color="auto"/>
            <w:left w:val="none" w:sz="0" w:space="0" w:color="auto"/>
            <w:bottom w:val="none" w:sz="0" w:space="0" w:color="auto"/>
            <w:right w:val="none" w:sz="0" w:space="0" w:color="auto"/>
          </w:divBdr>
          <w:divsChild>
            <w:div w:id="986592140">
              <w:marLeft w:val="0"/>
              <w:marRight w:val="0"/>
              <w:marTop w:val="0"/>
              <w:marBottom w:val="0"/>
              <w:divBdr>
                <w:top w:val="none" w:sz="0" w:space="0" w:color="auto"/>
                <w:left w:val="none" w:sz="0" w:space="0" w:color="auto"/>
                <w:bottom w:val="none" w:sz="0" w:space="0" w:color="auto"/>
                <w:right w:val="none" w:sz="0" w:space="0" w:color="auto"/>
              </w:divBdr>
            </w:div>
            <w:div w:id="346950877">
              <w:marLeft w:val="0"/>
              <w:marRight w:val="0"/>
              <w:marTop w:val="0"/>
              <w:marBottom w:val="0"/>
              <w:divBdr>
                <w:top w:val="none" w:sz="0" w:space="0" w:color="auto"/>
                <w:left w:val="none" w:sz="0" w:space="0" w:color="auto"/>
                <w:bottom w:val="none" w:sz="0" w:space="0" w:color="auto"/>
                <w:right w:val="none" w:sz="0" w:space="0" w:color="auto"/>
              </w:divBdr>
            </w:div>
            <w:div w:id="2106001460">
              <w:marLeft w:val="0"/>
              <w:marRight w:val="0"/>
              <w:marTop w:val="0"/>
              <w:marBottom w:val="0"/>
              <w:divBdr>
                <w:top w:val="none" w:sz="0" w:space="0" w:color="auto"/>
                <w:left w:val="none" w:sz="0" w:space="0" w:color="auto"/>
                <w:bottom w:val="none" w:sz="0" w:space="0" w:color="auto"/>
                <w:right w:val="none" w:sz="0" w:space="0" w:color="auto"/>
              </w:divBdr>
            </w:div>
            <w:div w:id="1233590012">
              <w:marLeft w:val="0"/>
              <w:marRight w:val="0"/>
              <w:marTop w:val="0"/>
              <w:marBottom w:val="0"/>
              <w:divBdr>
                <w:top w:val="none" w:sz="0" w:space="0" w:color="auto"/>
                <w:left w:val="none" w:sz="0" w:space="0" w:color="auto"/>
                <w:bottom w:val="none" w:sz="0" w:space="0" w:color="auto"/>
                <w:right w:val="none" w:sz="0" w:space="0" w:color="auto"/>
              </w:divBdr>
              <w:divsChild>
                <w:div w:id="754277428">
                  <w:marLeft w:val="0"/>
                  <w:marRight w:val="0"/>
                  <w:marTop w:val="0"/>
                  <w:marBottom w:val="0"/>
                  <w:divBdr>
                    <w:top w:val="none" w:sz="0" w:space="0" w:color="auto"/>
                    <w:left w:val="none" w:sz="0" w:space="0" w:color="auto"/>
                    <w:bottom w:val="none" w:sz="0" w:space="0" w:color="auto"/>
                    <w:right w:val="none" w:sz="0" w:space="0" w:color="auto"/>
                  </w:divBdr>
                </w:div>
              </w:divsChild>
            </w:div>
            <w:div w:id="1529180825">
              <w:marLeft w:val="0"/>
              <w:marRight w:val="0"/>
              <w:marTop w:val="0"/>
              <w:marBottom w:val="0"/>
              <w:divBdr>
                <w:top w:val="none" w:sz="0" w:space="0" w:color="auto"/>
                <w:left w:val="none" w:sz="0" w:space="0" w:color="auto"/>
                <w:bottom w:val="none" w:sz="0" w:space="0" w:color="auto"/>
                <w:right w:val="none" w:sz="0" w:space="0" w:color="auto"/>
              </w:divBdr>
            </w:div>
            <w:div w:id="1880629613">
              <w:marLeft w:val="0"/>
              <w:marRight w:val="0"/>
              <w:marTop w:val="0"/>
              <w:marBottom w:val="0"/>
              <w:divBdr>
                <w:top w:val="none" w:sz="0" w:space="0" w:color="auto"/>
                <w:left w:val="none" w:sz="0" w:space="0" w:color="auto"/>
                <w:bottom w:val="none" w:sz="0" w:space="0" w:color="auto"/>
                <w:right w:val="none" w:sz="0" w:space="0" w:color="auto"/>
              </w:divBdr>
            </w:div>
            <w:div w:id="1508868040">
              <w:marLeft w:val="0"/>
              <w:marRight w:val="0"/>
              <w:marTop w:val="0"/>
              <w:marBottom w:val="0"/>
              <w:divBdr>
                <w:top w:val="none" w:sz="0" w:space="0" w:color="auto"/>
                <w:left w:val="none" w:sz="0" w:space="0" w:color="auto"/>
                <w:bottom w:val="none" w:sz="0" w:space="0" w:color="auto"/>
                <w:right w:val="none" w:sz="0" w:space="0" w:color="auto"/>
              </w:divBdr>
            </w:div>
            <w:div w:id="1637955603">
              <w:marLeft w:val="0"/>
              <w:marRight w:val="0"/>
              <w:marTop w:val="0"/>
              <w:marBottom w:val="0"/>
              <w:divBdr>
                <w:top w:val="none" w:sz="0" w:space="0" w:color="auto"/>
                <w:left w:val="none" w:sz="0" w:space="0" w:color="auto"/>
                <w:bottom w:val="none" w:sz="0" w:space="0" w:color="auto"/>
                <w:right w:val="none" w:sz="0" w:space="0" w:color="auto"/>
              </w:divBdr>
              <w:divsChild>
                <w:div w:id="93443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071395">
      <w:bodyDiv w:val="1"/>
      <w:marLeft w:val="0"/>
      <w:marRight w:val="0"/>
      <w:marTop w:val="0"/>
      <w:marBottom w:val="0"/>
      <w:divBdr>
        <w:top w:val="none" w:sz="0" w:space="0" w:color="auto"/>
        <w:left w:val="none" w:sz="0" w:space="0" w:color="auto"/>
        <w:bottom w:val="none" w:sz="0" w:space="0" w:color="auto"/>
        <w:right w:val="none" w:sz="0" w:space="0" w:color="auto"/>
      </w:divBdr>
      <w:divsChild>
        <w:div w:id="1046249082">
          <w:marLeft w:val="0"/>
          <w:marRight w:val="0"/>
          <w:marTop w:val="0"/>
          <w:marBottom w:val="300"/>
          <w:divBdr>
            <w:top w:val="none" w:sz="0" w:space="0" w:color="auto"/>
            <w:left w:val="none" w:sz="0" w:space="0" w:color="auto"/>
            <w:bottom w:val="none" w:sz="0" w:space="0" w:color="auto"/>
            <w:right w:val="none" w:sz="0" w:space="0" w:color="auto"/>
          </w:divBdr>
        </w:div>
      </w:divsChild>
    </w:div>
    <w:div w:id="571545501">
      <w:bodyDiv w:val="1"/>
      <w:marLeft w:val="0"/>
      <w:marRight w:val="0"/>
      <w:marTop w:val="0"/>
      <w:marBottom w:val="0"/>
      <w:divBdr>
        <w:top w:val="none" w:sz="0" w:space="0" w:color="auto"/>
        <w:left w:val="none" w:sz="0" w:space="0" w:color="auto"/>
        <w:bottom w:val="none" w:sz="0" w:space="0" w:color="auto"/>
        <w:right w:val="none" w:sz="0" w:space="0" w:color="auto"/>
      </w:divBdr>
      <w:divsChild>
        <w:div w:id="269051698">
          <w:marLeft w:val="0"/>
          <w:marRight w:val="0"/>
          <w:marTop w:val="0"/>
          <w:marBottom w:val="0"/>
          <w:divBdr>
            <w:top w:val="none" w:sz="0" w:space="0" w:color="auto"/>
            <w:left w:val="none" w:sz="0" w:space="0" w:color="auto"/>
            <w:bottom w:val="none" w:sz="0" w:space="0" w:color="auto"/>
            <w:right w:val="none" w:sz="0" w:space="0" w:color="auto"/>
          </w:divBdr>
          <w:divsChild>
            <w:div w:id="437062688">
              <w:marLeft w:val="0"/>
              <w:marRight w:val="0"/>
              <w:marTop w:val="0"/>
              <w:marBottom w:val="0"/>
              <w:divBdr>
                <w:top w:val="none" w:sz="0" w:space="0" w:color="auto"/>
                <w:left w:val="none" w:sz="0" w:space="0" w:color="auto"/>
                <w:bottom w:val="none" w:sz="0" w:space="0" w:color="auto"/>
                <w:right w:val="none" w:sz="0" w:space="0" w:color="auto"/>
              </w:divBdr>
            </w:div>
            <w:div w:id="1176456212">
              <w:marLeft w:val="0"/>
              <w:marRight w:val="0"/>
              <w:marTop w:val="0"/>
              <w:marBottom w:val="0"/>
              <w:divBdr>
                <w:top w:val="none" w:sz="0" w:space="0" w:color="auto"/>
                <w:left w:val="none" w:sz="0" w:space="0" w:color="auto"/>
                <w:bottom w:val="none" w:sz="0" w:space="0" w:color="auto"/>
                <w:right w:val="none" w:sz="0" w:space="0" w:color="auto"/>
              </w:divBdr>
            </w:div>
            <w:div w:id="1047097827">
              <w:marLeft w:val="0"/>
              <w:marRight w:val="0"/>
              <w:marTop w:val="0"/>
              <w:marBottom w:val="0"/>
              <w:divBdr>
                <w:top w:val="none" w:sz="0" w:space="0" w:color="auto"/>
                <w:left w:val="none" w:sz="0" w:space="0" w:color="auto"/>
                <w:bottom w:val="none" w:sz="0" w:space="0" w:color="auto"/>
                <w:right w:val="none" w:sz="0" w:space="0" w:color="auto"/>
              </w:divBdr>
            </w:div>
            <w:div w:id="695086359">
              <w:marLeft w:val="0"/>
              <w:marRight w:val="0"/>
              <w:marTop w:val="0"/>
              <w:marBottom w:val="0"/>
              <w:divBdr>
                <w:top w:val="none" w:sz="0" w:space="0" w:color="auto"/>
                <w:left w:val="none" w:sz="0" w:space="0" w:color="auto"/>
                <w:bottom w:val="none" w:sz="0" w:space="0" w:color="auto"/>
                <w:right w:val="none" w:sz="0" w:space="0" w:color="auto"/>
              </w:divBdr>
            </w:div>
            <w:div w:id="338390424">
              <w:marLeft w:val="0"/>
              <w:marRight w:val="0"/>
              <w:marTop w:val="0"/>
              <w:marBottom w:val="0"/>
              <w:divBdr>
                <w:top w:val="none" w:sz="0" w:space="0" w:color="auto"/>
                <w:left w:val="none" w:sz="0" w:space="0" w:color="auto"/>
                <w:bottom w:val="none" w:sz="0" w:space="0" w:color="auto"/>
                <w:right w:val="none" w:sz="0" w:space="0" w:color="auto"/>
              </w:divBdr>
              <w:divsChild>
                <w:div w:id="69896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960816">
      <w:bodyDiv w:val="1"/>
      <w:marLeft w:val="0"/>
      <w:marRight w:val="0"/>
      <w:marTop w:val="0"/>
      <w:marBottom w:val="0"/>
      <w:divBdr>
        <w:top w:val="none" w:sz="0" w:space="0" w:color="auto"/>
        <w:left w:val="none" w:sz="0" w:space="0" w:color="auto"/>
        <w:bottom w:val="none" w:sz="0" w:space="0" w:color="auto"/>
        <w:right w:val="none" w:sz="0" w:space="0" w:color="auto"/>
      </w:divBdr>
    </w:div>
    <w:div w:id="601256699">
      <w:bodyDiv w:val="1"/>
      <w:marLeft w:val="0"/>
      <w:marRight w:val="0"/>
      <w:marTop w:val="0"/>
      <w:marBottom w:val="0"/>
      <w:divBdr>
        <w:top w:val="none" w:sz="0" w:space="0" w:color="auto"/>
        <w:left w:val="none" w:sz="0" w:space="0" w:color="auto"/>
        <w:bottom w:val="none" w:sz="0" w:space="0" w:color="auto"/>
        <w:right w:val="none" w:sz="0" w:space="0" w:color="auto"/>
      </w:divBdr>
      <w:divsChild>
        <w:div w:id="191119063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605160562">
      <w:bodyDiv w:val="1"/>
      <w:marLeft w:val="0"/>
      <w:marRight w:val="0"/>
      <w:marTop w:val="0"/>
      <w:marBottom w:val="0"/>
      <w:divBdr>
        <w:top w:val="none" w:sz="0" w:space="0" w:color="auto"/>
        <w:left w:val="none" w:sz="0" w:space="0" w:color="auto"/>
        <w:bottom w:val="none" w:sz="0" w:space="0" w:color="auto"/>
        <w:right w:val="none" w:sz="0" w:space="0" w:color="auto"/>
      </w:divBdr>
    </w:div>
    <w:div w:id="646015452">
      <w:bodyDiv w:val="1"/>
      <w:marLeft w:val="0"/>
      <w:marRight w:val="0"/>
      <w:marTop w:val="0"/>
      <w:marBottom w:val="0"/>
      <w:divBdr>
        <w:top w:val="none" w:sz="0" w:space="0" w:color="auto"/>
        <w:left w:val="none" w:sz="0" w:space="0" w:color="auto"/>
        <w:bottom w:val="none" w:sz="0" w:space="0" w:color="auto"/>
        <w:right w:val="none" w:sz="0" w:space="0" w:color="auto"/>
      </w:divBdr>
    </w:div>
    <w:div w:id="646471471">
      <w:bodyDiv w:val="1"/>
      <w:marLeft w:val="0"/>
      <w:marRight w:val="0"/>
      <w:marTop w:val="0"/>
      <w:marBottom w:val="0"/>
      <w:divBdr>
        <w:top w:val="none" w:sz="0" w:space="0" w:color="auto"/>
        <w:left w:val="none" w:sz="0" w:space="0" w:color="auto"/>
        <w:bottom w:val="none" w:sz="0" w:space="0" w:color="auto"/>
        <w:right w:val="none" w:sz="0" w:space="0" w:color="auto"/>
      </w:divBdr>
      <w:divsChild>
        <w:div w:id="924918068">
          <w:marLeft w:val="0"/>
          <w:marRight w:val="0"/>
          <w:marTop w:val="0"/>
          <w:marBottom w:val="0"/>
          <w:divBdr>
            <w:top w:val="none" w:sz="0" w:space="0" w:color="auto"/>
            <w:left w:val="none" w:sz="0" w:space="0" w:color="auto"/>
            <w:bottom w:val="none" w:sz="0" w:space="0" w:color="auto"/>
            <w:right w:val="none" w:sz="0" w:space="0" w:color="auto"/>
          </w:divBdr>
        </w:div>
        <w:div w:id="1434471264">
          <w:marLeft w:val="0"/>
          <w:marRight w:val="0"/>
          <w:marTop w:val="0"/>
          <w:marBottom w:val="0"/>
          <w:divBdr>
            <w:top w:val="none" w:sz="0" w:space="0" w:color="auto"/>
            <w:left w:val="none" w:sz="0" w:space="0" w:color="auto"/>
            <w:bottom w:val="none" w:sz="0" w:space="0" w:color="auto"/>
            <w:right w:val="none" w:sz="0" w:space="0" w:color="auto"/>
          </w:divBdr>
        </w:div>
        <w:div w:id="1286614677">
          <w:marLeft w:val="0"/>
          <w:marRight w:val="0"/>
          <w:marTop w:val="0"/>
          <w:marBottom w:val="0"/>
          <w:divBdr>
            <w:top w:val="none" w:sz="0" w:space="0" w:color="auto"/>
            <w:left w:val="none" w:sz="0" w:space="0" w:color="auto"/>
            <w:bottom w:val="none" w:sz="0" w:space="0" w:color="auto"/>
            <w:right w:val="none" w:sz="0" w:space="0" w:color="auto"/>
          </w:divBdr>
        </w:div>
      </w:divsChild>
    </w:div>
    <w:div w:id="652411108">
      <w:bodyDiv w:val="1"/>
      <w:marLeft w:val="0"/>
      <w:marRight w:val="0"/>
      <w:marTop w:val="0"/>
      <w:marBottom w:val="0"/>
      <w:divBdr>
        <w:top w:val="none" w:sz="0" w:space="0" w:color="auto"/>
        <w:left w:val="none" w:sz="0" w:space="0" w:color="auto"/>
        <w:bottom w:val="none" w:sz="0" w:space="0" w:color="auto"/>
        <w:right w:val="none" w:sz="0" w:space="0" w:color="auto"/>
      </w:divBdr>
    </w:div>
    <w:div w:id="658923562">
      <w:bodyDiv w:val="1"/>
      <w:marLeft w:val="0"/>
      <w:marRight w:val="0"/>
      <w:marTop w:val="0"/>
      <w:marBottom w:val="0"/>
      <w:divBdr>
        <w:top w:val="none" w:sz="0" w:space="0" w:color="auto"/>
        <w:left w:val="none" w:sz="0" w:space="0" w:color="auto"/>
        <w:bottom w:val="none" w:sz="0" w:space="0" w:color="auto"/>
        <w:right w:val="none" w:sz="0" w:space="0" w:color="auto"/>
      </w:divBdr>
      <w:divsChild>
        <w:div w:id="322393880">
          <w:marLeft w:val="0"/>
          <w:marRight w:val="0"/>
          <w:marTop w:val="0"/>
          <w:marBottom w:val="0"/>
          <w:divBdr>
            <w:top w:val="none" w:sz="0" w:space="0" w:color="auto"/>
            <w:left w:val="none" w:sz="0" w:space="0" w:color="auto"/>
            <w:bottom w:val="none" w:sz="0" w:space="0" w:color="auto"/>
            <w:right w:val="none" w:sz="0" w:space="0" w:color="auto"/>
          </w:divBdr>
        </w:div>
        <w:div w:id="2072773441">
          <w:marLeft w:val="0"/>
          <w:marRight w:val="0"/>
          <w:marTop w:val="0"/>
          <w:marBottom w:val="0"/>
          <w:divBdr>
            <w:top w:val="none" w:sz="0" w:space="0" w:color="auto"/>
            <w:left w:val="none" w:sz="0" w:space="0" w:color="auto"/>
            <w:bottom w:val="none" w:sz="0" w:space="0" w:color="auto"/>
            <w:right w:val="none" w:sz="0" w:space="0" w:color="auto"/>
          </w:divBdr>
        </w:div>
        <w:div w:id="1416902884">
          <w:marLeft w:val="0"/>
          <w:marRight w:val="0"/>
          <w:marTop w:val="0"/>
          <w:marBottom w:val="0"/>
          <w:divBdr>
            <w:top w:val="none" w:sz="0" w:space="0" w:color="auto"/>
            <w:left w:val="none" w:sz="0" w:space="0" w:color="auto"/>
            <w:bottom w:val="none" w:sz="0" w:space="0" w:color="auto"/>
            <w:right w:val="none" w:sz="0" w:space="0" w:color="auto"/>
          </w:divBdr>
        </w:div>
        <w:div w:id="752432701">
          <w:marLeft w:val="0"/>
          <w:marRight w:val="0"/>
          <w:marTop w:val="0"/>
          <w:marBottom w:val="0"/>
          <w:divBdr>
            <w:top w:val="none" w:sz="0" w:space="0" w:color="auto"/>
            <w:left w:val="none" w:sz="0" w:space="0" w:color="auto"/>
            <w:bottom w:val="none" w:sz="0" w:space="0" w:color="auto"/>
            <w:right w:val="none" w:sz="0" w:space="0" w:color="auto"/>
          </w:divBdr>
        </w:div>
      </w:divsChild>
    </w:div>
    <w:div w:id="690230166">
      <w:bodyDiv w:val="1"/>
      <w:marLeft w:val="0"/>
      <w:marRight w:val="0"/>
      <w:marTop w:val="0"/>
      <w:marBottom w:val="0"/>
      <w:divBdr>
        <w:top w:val="none" w:sz="0" w:space="0" w:color="auto"/>
        <w:left w:val="none" w:sz="0" w:space="0" w:color="auto"/>
        <w:bottom w:val="none" w:sz="0" w:space="0" w:color="auto"/>
        <w:right w:val="none" w:sz="0" w:space="0" w:color="auto"/>
      </w:divBdr>
      <w:divsChild>
        <w:div w:id="357048083">
          <w:marLeft w:val="0"/>
          <w:marRight w:val="0"/>
          <w:marTop w:val="0"/>
          <w:marBottom w:val="300"/>
          <w:divBdr>
            <w:top w:val="none" w:sz="0" w:space="0" w:color="auto"/>
            <w:left w:val="none" w:sz="0" w:space="0" w:color="auto"/>
            <w:bottom w:val="none" w:sz="0" w:space="0" w:color="auto"/>
            <w:right w:val="none" w:sz="0" w:space="0" w:color="auto"/>
          </w:divBdr>
        </w:div>
        <w:div w:id="1478455158">
          <w:marLeft w:val="0"/>
          <w:marRight w:val="0"/>
          <w:marTop w:val="0"/>
          <w:marBottom w:val="0"/>
          <w:divBdr>
            <w:top w:val="none" w:sz="0" w:space="0" w:color="auto"/>
            <w:left w:val="none" w:sz="0" w:space="0" w:color="auto"/>
            <w:bottom w:val="none" w:sz="0" w:space="0" w:color="auto"/>
            <w:right w:val="none" w:sz="0" w:space="0" w:color="auto"/>
          </w:divBdr>
          <w:divsChild>
            <w:div w:id="1032146188">
              <w:marLeft w:val="0"/>
              <w:marRight w:val="0"/>
              <w:marTop w:val="0"/>
              <w:marBottom w:val="0"/>
              <w:divBdr>
                <w:top w:val="none" w:sz="0" w:space="0" w:color="auto"/>
                <w:left w:val="none" w:sz="0" w:space="0" w:color="auto"/>
                <w:bottom w:val="none" w:sz="0" w:space="0" w:color="auto"/>
                <w:right w:val="none" w:sz="0" w:space="0" w:color="auto"/>
              </w:divBdr>
              <w:divsChild>
                <w:div w:id="1353066120">
                  <w:marLeft w:val="0"/>
                  <w:marRight w:val="0"/>
                  <w:marTop w:val="0"/>
                  <w:marBottom w:val="0"/>
                  <w:divBdr>
                    <w:top w:val="none" w:sz="0" w:space="0" w:color="auto"/>
                    <w:left w:val="none" w:sz="0" w:space="0" w:color="auto"/>
                    <w:bottom w:val="none" w:sz="0" w:space="0" w:color="auto"/>
                    <w:right w:val="none" w:sz="0" w:space="0" w:color="auto"/>
                  </w:divBdr>
                  <w:divsChild>
                    <w:div w:id="1463230608">
                      <w:marLeft w:val="0"/>
                      <w:marRight w:val="0"/>
                      <w:marTop w:val="0"/>
                      <w:marBottom w:val="0"/>
                      <w:divBdr>
                        <w:top w:val="none" w:sz="0" w:space="0" w:color="auto"/>
                        <w:left w:val="none" w:sz="0" w:space="0" w:color="auto"/>
                        <w:bottom w:val="none" w:sz="0" w:space="0" w:color="auto"/>
                        <w:right w:val="none" w:sz="0" w:space="0" w:color="auto"/>
                      </w:divBdr>
                      <w:divsChild>
                        <w:div w:id="888104501">
                          <w:marLeft w:val="0"/>
                          <w:marRight w:val="0"/>
                          <w:marTop w:val="0"/>
                          <w:marBottom w:val="0"/>
                          <w:divBdr>
                            <w:top w:val="none" w:sz="0" w:space="0" w:color="auto"/>
                            <w:left w:val="none" w:sz="0" w:space="0" w:color="auto"/>
                            <w:bottom w:val="none" w:sz="0" w:space="0" w:color="auto"/>
                            <w:right w:val="none" w:sz="0" w:space="0" w:color="auto"/>
                          </w:divBdr>
                        </w:div>
                        <w:div w:id="633557410">
                          <w:marLeft w:val="0"/>
                          <w:marRight w:val="0"/>
                          <w:marTop w:val="0"/>
                          <w:marBottom w:val="0"/>
                          <w:divBdr>
                            <w:top w:val="none" w:sz="0" w:space="0" w:color="auto"/>
                            <w:left w:val="none" w:sz="0" w:space="0" w:color="auto"/>
                            <w:bottom w:val="none" w:sz="0" w:space="0" w:color="auto"/>
                            <w:right w:val="none" w:sz="0" w:space="0" w:color="auto"/>
                          </w:divBdr>
                        </w:div>
                        <w:div w:id="1043092341">
                          <w:marLeft w:val="0"/>
                          <w:marRight w:val="0"/>
                          <w:marTop w:val="0"/>
                          <w:marBottom w:val="0"/>
                          <w:divBdr>
                            <w:top w:val="none" w:sz="0" w:space="0" w:color="auto"/>
                            <w:left w:val="none" w:sz="0" w:space="0" w:color="auto"/>
                            <w:bottom w:val="none" w:sz="0" w:space="0" w:color="auto"/>
                            <w:right w:val="none" w:sz="0" w:space="0" w:color="auto"/>
                          </w:divBdr>
                          <w:divsChild>
                            <w:div w:id="1368986656">
                              <w:marLeft w:val="0"/>
                              <w:marRight w:val="0"/>
                              <w:marTop w:val="0"/>
                              <w:marBottom w:val="0"/>
                              <w:divBdr>
                                <w:top w:val="none" w:sz="0" w:space="0" w:color="auto"/>
                                <w:left w:val="none" w:sz="0" w:space="0" w:color="auto"/>
                                <w:bottom w:val="none" w:sz="0" w:space="0" w:color="auto"/>
                                <w:right w:val="none" w:sz="0" w:space="0" w:color="auto"/>
                              </w:divBdr>
                            </w:div>
                            <w:div w:id="348681126">
                              <w:marLeft w:val="0"/>
                              <w:marRight w:val="0"/>
                              <w:marTop w:val="0"/>
                              <w:marBottom w:val="0"/>
                              <w:divBdr>
                                <w:top w:val="none" w:sz="0" w:space="0" w:color="auto"/>
                                <w:left w:val="none" w:sz="0" w:space="0" w:color="auto"/>
                                <w:bottom w:val="none" w:sz="0" w:space="0" w:color="auto"/>
                                <w:right w:val="none" w:sz="0" w:space="0" w:color="auto"/>
                              </w:divBdr>
                            </w:div>
                            <w:div w:id="2508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677853">
      <w:bodyDiv w:val="1"/>
      <w:marLeft w:val="0"/>
      <w:marRight w:val="0"/>
      <w:marTop w:val="0"/>
      <w:marBottom w:val="0"/>
      <w:divBdr>
        <w:top w:val="none" w:sz="0" w:space="0" w:color="auto"/>
        <w:left w:val="none" w:sz="0" w:space="0" w:color="auto"/>
        <w:bottom w:val="none" w:sz="0" w:space="0" w:color="auto"/>
        <w:right w:val="none" w:sz="0" w:space="0" w:color="auto"/>
      </w:divBdr>
    </w:div>
    <w:div w:id="745566193">
      <w:bodyDiv w:val="1"/>
      <w:marLeft w:val="0"/>
      <w:marRight w:val="0"/>
      <w:marTop w:val="0"/>
      <w:marBottom w:val="0"/>
      <w:divBdr>
        <w:top w:val="none" w:sz="0" w:space="0" w:color="auto"/>
        <w:left w:val="none" w:sz="0" w:space="0" w:color="auto"/>
        <w:bottom w:val="none" w:sz="0" w:space="0" w:color="auto"/>
        <w:right w:val="none" w:sz="0" w:space="0" w:color="auto"/>
      </w:divBdr>
      <w:divsChild>
        <w:div w:id="876546880">
          <w:marLeft w:val="0"/>
          <w:marRight w:val="0"/>
          <w:marTop w:val="0"/>
          <w:marBottom w:val="0"/>
          <w:divBdr>
            <w:top w:val="none" w:sz="0" w:space="0" w:color="auto"/>
            <w:left w:val="none" w:sz="0" w:space="0" w:color="auto"/>
            <w:bottom w:val="none" w:sz="0" w:space="0" w:color="auto"/>
            <w:right w:val="none" w:sz="0" w:space="0" w:color="auto"/>
          </w:divBdr>
          <w:divsChild>
            <w:div w:id="1687057328">
              <w:marLeft w:val="0"/>
              <w:marRight w:val="0"/>
              <w:marTop w:val="0"/>
              <w:marBottom w:val="0"/>
              <w:divBdr>
                <w:top w:val="none" w:sz="0" w:space="0" w:color="auto"/>
                <w:left w:val="none" w:sz="0" w:space="0" w:color="auto"/>
                <w:bottom w:val="none" w:sz="0" w:space="0" w:color="auto"/>
                <w:right w:val="none" w:sz="0" w:space="0" w:color="auto"/>
              </w:divBdr>
            </w:div>
            <w:div w:id="1513371470">
              <w:marLeft w:val="0"/>
              <w:marRight w:val="0"/>
              <w:marTop w:val="0"/>
              <w:marBottom w:val="0"/>
              <w:divBdr>
                <w:top w:val="none" w:sz="0" w:space="0" w:color="auto"/>
                <w:left w:val="none" w:sz="0" w:space="0" w:color="auto"/>
                <w:bottom w:val="none" w:sz="0" w:space="0" w:color="auto"/>
                <w:right w:val="none" w:sz="0" w:space="0" w:color="auto"/>
              </w:divBdr>
            </w:div>
            <w:div w:id="1024592479">
              <w:marLeft w:val="0"/>
              <w:marRight w:val="0"/>
              <w:marTop w:val="0"/>
              <w:marBottom w:val="0"/>
              <w:divBdr>
                <w:top w:val="none" w:sz="0" w:space="0" w:color="auto"/>
                <w:left w:val="none" w:sz="0" w:space="0" w:color="auto"/>
                <w:bottom w:val="none" w:sz="0" w:space="0" w:color="auto"/>
                <w:right w:val="none" w:sz="0" w:space="0" w:color="auto"/>
              </w:divBdr>
            </w:div>
            <w:div w:id="1417168909">
              <w:marLeft w:val="0"/>
              <w:marRight w:val="0"/>
              <w:marTop w:val="0"/>
              <w:marBottom w:val="0"/>
              <w:divBdr>
                <w:top w:val="none" w:sz="0" w:space="0" w:color="auto"/>
                <w:left w:val="none" w:sz="0" w:space="0" w:color="auto"/>
                <w:bottom w:val="none" w:sz="0" w:space="0" w:color="auto"/>
                <w:right w:val="none" w:sz="0" w:space="0" w:color="auto"/>
              </w:divBdr>
              <w:divsChild>
                <w:div w:id="1433894506">
                  <w:marLeft w:val="0"/>
                  <w:marRight w:val="0"/>
                  <w:marTop w:val="0"/>
                  <w:marBottom w:val="0"/>
                  <w:divBdr>
                    <w:top w:val="none" w:sz="0" w:space="0" w:color="auto"/>
                    <w:left w:val="none" w:sz="0" w:space="0" w:color="auto"/>
                    <w:bottom w:val="none" w:sz="0" w:space="0" w:color="auto"/>
                    <w:right w:val="none" w:sz="0" w:space="0" w:color="auto"/>
                  </w:divBdr>
                </w:div>
                <w:div w:id="1377198916">
                  <w:marLeft w:val="0"/>
                  <w:marRight w:val="0"/>
                  <w:marTop w:val="0"/>
                  <w:marBottom w:val="0"/>
                  <w:divBdr>
                    <w:top w:val="none" w:sz="0" w:space="0" w:color="auto"/>
                    <w:left w:val="none" w:sz="0" w:space="0" w:color="auto"/>
                    <w:bottom w:val="none" w:sz="0" w:space="0" w:color="auto"/>
                    <w:right w:val="none" w:sz="0" w:space="0" w:color="auto"/>
                  </w:divBdr>
                </w:div>
                <w:div w:id="1443115217">
                  <w:marLeft w:val="0"/>
                  <w:marRight w:val="0"/>
                  <w:marTop w:val="0"/>
                  <w:marBottom w:val="0"/>
                  <w:divBdr>
                    <w:top w:val="none" w:sz="0" w:space="0" w:color="auto"/>
                    <w:left w:val="none" w:sz="0" w:space="0" w:color="auto"/>
                    <w:bottom w:val="none" w:sz="0" w:space="0" w:color="auto"/>
                    <w:right w:val="none" w:sz="0" w:space="0" w:color="auto"/>
                  </w:divBdr>
                </w:div>
                <w:div w:id="729158336">
                  <w:marLeft w:val="0"/>
                  <w:marRight w:val="0"/>
                  <w:marTop w:val="0"/>
                  <w:marBottom w:val="0"/>
                  <w:divBdr>
                    <w:top w:val="none" w:sz="0" w:space="0" w:color="auto"/>
                    <w:left w:val="none" w:sz="0" w:space="0" w:color="auto"/>
                    <w:bottom w:val="none" w:sz="0" w:space="0" w:color="auto"/>
                    <w:right w:val="none" w:sz="0" w:space="0" w:color="auto"/>
                  </w:divBdr>
                  <w:divsChild>
                    <w:div w:id="1396732548">
                      <w:marLeft w:val="0"/>
                      <w:marRight w:val="0"/>
                      <w:marTop w:val="0"/>
                      <w:marBottom w:val="0"/>
                      <w:divBdr>
                        <w:top w:val="none" w:sz="0" w:space="0" w:color="auto"/>
                        <w:left w:val="none" w:sz="0" w:space="0" w:color="auto"/>
                        <w:bottom w:val="none" w:sz="0" w:space="0" w:color="auto"/>
                        <w:right w:val="none" w:sz="0" w:space="0" w:color="auto"/>
                      </w:divBdr>
                    </w:div>
                    <w:div w:id="149371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7116474">
      <w:bodyDiv w:val="1"/>
      <w:marLeft w:val="0"/>
      <w:marRight w:val="0"/>
      <w:marTop w:val="0"/>
      <w:marBottom w:val="0"/>
      <w:divBdr>
        <w:top w:val="none" w:sz="0" w:space="0" w:color="auto"/>
        <w:left w:val="none" w:sz="0" w:space="0" w:color="auto"/>
        <w:bottom w:val="none" w:sz="0" w:space="0" w:color="auto"/>
        <w:right w:val="none" w:sz="0" w:space="0" w:color="auto"/>
      </w:divBdr>
      <w:divsChild>
        <w:div w:id="2125153571">
          <w:blockQuote w:val="1"/>
          <w:marLeft w:val="0"/>
          <w:marRight w:val="0"/>
          <w:marTop w:val="0"/>
          <w:marBottom w:val="300"/>
          <w:divBdr>
            <w:top w:val="none" w:sz="0" w:space="0" w:color="auto"/>
            <w:left w:val="single" w:sz="36" w:space="15" w:color="EEEEEE"/>
            <w:bottom w:val="none" w:sz="0" w:space="0" w:color="auto"/>
            <w:right w:val="none" w:sz="0" w:space="0" w:color="auto"/>
          </w:divBdr>
        </w:div>
        <w:div w:id="76101627">
          <w:marLeft w:val="0"/>
          <w:marRight w:val="0"/>
          <w:marTop w:val="0"/>
          <w:marBottom w:val="0"/>
          <w:divBdr>
            <w:top w:val="none" w:sz="0" w:space="0" w:color="auto"/>
            <w:left w:val="none" w:sz="0" w:space="0" w:color="auto"/>
            <w:bottom w:val="none" w:sz="0" w:space="0" w:color="auto"/>
            <w:right w:val="none" w:sz="0" w:space="0" w:color="auto"/>
          </w:divBdr>
          <w:divsChild>
            <w:div w:id="1397122455">
              <w:marLeft w:val="0"/>
              <w:marRight w:val="0"/>
              <w:marTop w:val="0"/>
              <w:marBottom w:val="0"/>
              <w:divBdr>
                <w:top w:val="none" w:sz="0" w:space="0" w:color="auto"/>
                <w:left w:val="none" w:sz="0" w:space="0" w:color="auto"/>
                <w:bottom w:val="none" w:sz="0" w:space="0" w:color="auto"/>
                <w:right w:val="none" w:sz="0" w:space="0" w:color="auto"/>
              </w:divBdr>
              <w:divsChild>
                <w:div w:id="1774936567">
                  <w:marLeft w:val="0"/>
                  <w:marRight w:val="0"/>
                  <w:marTop w:val="0"/>
                  <w:marBottom w:val="0"/>
                  <w:divBdr>
                    <w:top w:val="none" w:sz="0" w:space="0" w:color="auto"/>
                    <w:left w:val="none" w:sz="0" w:space="0" w:color="auto"/>
                    <w:bottom w:val="none" w:sz="0" w:space="0" w:color="auto"/>
                    <w:right w:val="none" w:sz="0" w:space="0" w:color="auto"/>
                  </w:divBdr>
                  <w:divsChild>
                    <w:div w:id="83252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024009">
      <w:bodyDiv w:val="1"/>
      <w:marLeft w:val="0"/>
      <w:marRight w:val="0"/>
      <w:marTop w:val="0"/>
      <w:marBottom w:val="0"/>
      <w:divBdr>
        <w:top w:val="none" w:sz="0" w:space="0" w:color="auto"/>
        <w:left w:val="none" w:sz="0" w:space="0" w:color="auto"/>
        <w:bottom w:val="none" w:sz="0" w:space="0" w:color="auto"/>
        <w:right w:val="none" w:sz="0" w:space="0" w:color="auto"/>
      </w:divBdr>
      <w:divsChild>
        <w:div w:id="165219217">
          <w:marLeft w:val="0"/>
          <w:marRight w:val="0"/>
          <w:marTop w:val="0"/>
          <w:marBottom w:val="0"/>
          <w:divBdr>
            <w:top w:val="none" w:sz="0" w:space="0" w:color="auto"/>
            <w:left w:val="none" w:sz="0" w:space="0" w:color="auto"/>
            <w:bottom w:val="none" w:sz="0" w:space="0" w:color="auto"/>
            <w:right w:val="none" w:sz="0" w:space="0" w:color="auto"/>
          </w:divBdr>
          <w:divsChild>
            <w:div w:id="1781216590">
              <w:marLeft w:val="0"/>
              <w:marRight w:val="0"/>
              <w:marTop w:val="0"/>
              <w:marBottom w:val="0"/>
              <w:divBdr>
                <w:top w:val="none" w:sz="0" w:space="0" w:color="auto"/>
                <w:left w:val="none" w:sz="0" w:space="0" w:color="auto"/>
                <w:bottom w:val="none" w:sz="0" w:space="0" w:color="auto"/>
                <w:right w:val="none" w:sz="0" w:space="0" w:color="auto"/>
              </w:divBdr>
              <w:divsChild>
                <w:div w:id="1397624549">
                  <w:marLeft w:val="0"/>
                  <w:marRight w:val="0"/>
                  <w:marTop w:val="0"/>
                  <w:marBottom w:val="0"/>
                  <w:divBdr>
                    <w:top w:val="none" w:sz="0" w:space="0" w:color="auto"/>
                    <w:left w:val="none" w:sz="0" w:space="0" w:color="auto"/>
                    <w:bottom w:val="none" w:sz="0" w:space="0" w:color="auto"/>
                    <w:right w:val="none" w:sz="0" w:space="0" w:color="auto"/>
                  </w:divBdr>
                  <w:divsChild>
                    <w:div w:id="949893837">
                      <w:marLeft w:val="0"/>
                      <w:marRight w:val="0"/>
                      <w:marTop w:val="0"/>
                      <w:marBottom w:val="0"/>
                      <w:divBdr>
                        <w:top w:val="none" w:sz="0" w:space="0" w:color="auto"/>
                        <w:left w:val="none" w:sz="0" w:space="0" w:color="auto"/>
                        <w:bottom w:val="none" w:sz="0" w:space="0" w:color="auto"/>
                        <w:right w:val="none" w:sz="0" w:space="0" w:color="auto"/>
                      </w:divBdr>
                      <w:divsChild>
                        <w:div w:id="538859334">
                          <w:marLeft w:val="0"/>
                          <w:marRight w:val="0"/>
                          <w:marTop w:val="0"/>
                          <w:marBottom w:val="0"/>
                          <w:divBdr>
                            <w:top w:val="none" w:sz="0" w:space="0" w:color="auto"/>
                            <w:left w:val="none" w:sz="0" w:space="0" w:color="auto"/>
                            <w:bottom w:val="none" w:sz="0" w:space="0" w:color="auto"/>
                            <w:right w:val="none" w:sz="0" w:space="0" w:color="auto"/>
                          </w:divBdr>
                        </w:div>
                        <w:div w:id="782264644">
                          <w:marLeft w:val="0"/>
                          <w:marRight w:val="0"/>
                          <w:marTop w:val="0"/>
                          <w:marBottom w:val="0"/>
                          <w:divBdr>
                            <w:top w:val="none" w:sz="0" w:space="0" w:color="auto"/>
                            <w:left w:val="none" w:sz="0" w:space="0" w:color="auto"/>
                            <w:bottom w:val="none" w:sz="0" w:space="0" w:color="auto"/>
                            <w:right w:val="none" w:sz="0" w:space="0" w:color="auto"/>
                          </w:divBdr>
                        </w:div>
                        <w:div w:id="1924290941">
                          <w:marLeft w:val="0"/>
                          <w:marRight w:val="0"/>
                          <w:marTop w:val="0"/>
                          <w:marBottom w:val="0"/>
                          <w:divBdr>
                            <w:top w:val="none" w:sz="0" w:space="0" w:color="auto"/>
                            <w:left w:val="none" w:sz="0" w:space="0" w:color="auto"/>
                            <w:bottom w:val="none" w:sz="0" w:space="0" w:color="auto"/>
                            <w:right w:val="none" w:sz="0" w:space="0" w:color="auto"/>
                          </w:divBdr>
                          <w:divsChild>
                            <w:div w:id="1627737660">
                              <w:marLeft w:val="0"/>
                              <w:marRight w:val="0"/>
                              <w:marTop w:val="0"/>
                              <w:marBottom w:val="0"/>
                              <w:divBdr>
                                <w:top w:val="none" w:sz="0" w:space="0" w:color="auto"/>
                                <w:left w:val="none" w:sz="0" w:space="0" w:color="auto"/>
                                <w:bottom w:val="none" w:sz="0" w:space="0" w:color="auto"/>
                                <w:right w:val="none" w:sz="0" w:space="0" w:color="auto"/>
                              </w:divBdr>
                              <w:divsChild>
                                <w:div w:id="330761803">
                                  <w:marLeft w:val="0"/>
                                  <w:marRight w:val="0"/>
                                  <w:marTop w:val="0"/>
                                  <w:marBottom w:val="0"/>
                                  <w:divBdr>
                                    <w:top w:val="none" w:sz="0" w:space="0" w:color="auto"/>
                                    <w:left w:val="none" w:sz="0" w:space="0" w:color="auto"/>
                                    <w:bottom w:val="none" w:sz="0" w:space="0" w:color="auto"/>
                                    <w:right w:val="none" w:sz="0" w:space="0" w:color="auto"/>
                                  </w:divBdr>
                                </w:div>
                                <w:div w:id="1909222462">
                                  <w:marLeft w:val="0"/>
                                  <w:marRight w:val="0"/>
                                  <w:marTop w:val="0"/>
                                  <w:marBottom w:val="0"/>
                                  <w:divBdr>
                                    <w:top w:val="none" w:sz="0" w:space="0" w:color="auto"/>
                                    <w:left w:val="none" w:sz="0" w:space="0" w:color="auto"/>
                                    <w:bottom w:val="none" w:sz="0" w:space="0" w:color="auto"/>
                                    <w:right w:val="none" w:sz="0" w:space="0" w:color="auto"/>
                                  </w:divBdr>
                                </w:div>
                                <w:div w:id="568460311">
                                  <w:marLeft w:val="0"/>
                                  <w:marRight w:val="0"/>
                                  <w:marTop w:val="0"/>
                                  <w:marBottom w:val="0"/>
                                  <w:divBdr>
                                    <w:top w:val="none" w:sz="0" w:space="0" w:color="auto"/>
                                    <w:left w:val="none" w:sz="0" w:space="0" w:color="auto"/>
                                    <w:bottom w:val="none" w:sz="0" w:space="0" w:color="auto"/>
                                    <w:right w:val="none" w:sz="0" w:space="0" w:color="auto"/>
                                  </w:divBdr>
                                </w:div>
                                <w:div w:id="2095392469">
                                  <w:marLeft w:val="0"/>
                                  <w:marRight w:val="0"/>
                                  <w:marTop w:val="0"/>
                                  <w:marBottom w:val="0"/>
                                  <w:divBdr>
                                    <w:top w:val="none" w:sz="0" w:space="0" w:color="auto"/>
                                    <w:left w:val="none" w:sz="0" w:space="0" w:color="auto"/>
                                    <w:bottom w:val="none" w:sz="0" w:space="0" w:color="auto"/>
                                    <w:right w:val="none" w:sz="0" w:space="0" w:color="auto"/>
                                  </w:divBdr>
                                </w:div>
                                <w:div w:id="679506137">
                                  <w:marLeft w:val="0"/>
                                  <w:marRight w:val="0"/>
                                  <w:marTop w:val="0"/>
                                  <w:marBottom w:val="0"/>
                                  <w:divBdr>
                                    <w:top w:val="none" w:sz="0" w:space="0" w:color="auto"/>
                                    <w:left w:val="none" w:sz="0" w:space="0" w:color="auto"/>
                                    <w:bottom w:val="none" w:sz="0" w:space="0" w:color="auto"/>
                                    <w:right w:val="none" w:sz="0" w:space="0" w:color="auto"/>
                                  </w:divBdr>
                                  <w:divsChild>
                                    <w:div w:id="407580122">
                                      <w:marLeft w:val="0"/>
                                      <w:marRight w:val="0"/>
                                      <w:marTop w:val="0"/>
                                      <w:marBottom w:val="450"/>
                                      <w:divBdr>
                                        <w:top w:val="none" w:sz="0" w:space="0" w:color="auto"/>
                                        <w:left w:val="none" w:sz="0" w:space="0" w:color="auto"/>
                                        <w:bottom w:val="none" w:sz="0" w:space="0" w:color="auto"/>
                                        <w:right w:val="none" w:sz="0" w:space="0" w:color="auto"/>
                                      </w:divBdr>
                                      <w:divsChild>
                                        <w:div w:id="615870979">
                                          <w:marLeft w:val="0"/>
                                          <w:marRight w:val="0"/>
                                          <w:marTop w:val="0"/>
                                          <w:marBottom w:val="0"/>
                                          <w:divBdr>
                                            <w:top w:val="none" w:sz="0" w:space="0" w:color="auto"/>
                                            <w:left w:val="none" w:sz="0" w:space="0" w:color="auto"/>
                                            <w:bottom w:val="none" w:sz="0" w:space="0" w:color="auto"/>
                                            <w:right w:val="none" w:sz="0" w:space="0" w:color="auto"/>
                                          </w:divBdr>
                                          <w:divsChild>
                                            <w:div w:id="1903983038">
                                              <w:marLeft w:val="0"/>
                                              <w:marRight w:val="0"/>
                                              <w:marTop w:val="0"/>
                                              <w:marBottom w:val="0"/>
                                              <w:divBdr>
                                                <w:top w:val="none" w:sz="0" w:space="0" w:color="auto"/>
                                                <w:left w:val="none" w:sz="0" w:space="0" w:color="auto"/>
                                                <w:bottom w:val="none" w:sz="0" w:space="0" w:color="auto"/>
                                                <w:right w:val="none" w:sz="0" w:space="0" w:color="auto"/>
                                              </w:divBdr>
                                              <w:divsChild>
                                                <w:div w:id="1304041895">
                                                  <w:marLeft w:val="0"/>
                                                  <w:marRight w:val="180"/>
                                                  <w:marTop w:val="0"/>
                                                  <w:marBottom w:val="0"/>
                                                  <w:divBdr>
                                                    <w:top w:val="none" w:sz="0" w:space="0" w:color="auto"/>
                                                    <w:left w:val="none" w:sz="0" w:space="0" w:color="auto"/>
                                                    <w:bottom w:val="none" w:sz="0" w:space="0" w:color="auto"/>
                                                    <w:right w:val="none" w:sz="0" w:space="0" w:color="auto"/>
                                                  </w:divBdr>
                                                </w:div>
                                                <w:div w:id="555623377">
                                                  <w:marLeft w:val="0"/>
                                                  <w:marRight w:val="0"/>
                                                  <w:marTop w:val="0"/>
                                                  <w:marBottom w:val="0"/>
                                                  <w:divBdr>
                                                    <w:top w:val="none" w:sz="0" w:space="0" w:color="auto"/>
                                                    <w:left w:val="none" w:sz="0" w:space="0" w:color="auto"/>
                                                    <w:bottom w:val="none" w:sz="0" w:space="0" w:color="auto"/>
                                                    <w:right w:val="none" w:sz="0" w:space="0" w:color="auto"/>
                                                  </w:divBdr>
                                                  <w:divsChild>
                                                    <w:div w:id="693963100">
                                                      <w:marLeft w:val="0"/>
                                                      <w:marRight w:val="0"/>
                                                      <w:marTop w:val="0"/>
                                                      <w:marBottom w:val="0"/>
                                                      <w:divBdr>
                                                        <w:top w:val="none" w:sz="0" w:space="0" w:color="auto"/>
                                                        <w:left w:val="none" w:sz="0" w:space="0" w:color="auto"/>
                                                        <w:bottom w:val="none" w:sz="0" w:space="0" w:color="auto"/>
                                                        <w:right w:val="none" w:sz="0" w:space="0" w:color="auto"/>
                                                      </w:divBdr>
                                                      <w:divsChild>
                                                        <w:div w:id="96616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19381">
                                                  <w:marLeft w:val="0"/>
                                                  <w:marRight w:val="180"/>
                                                  <w:marTop w:val="0"/>
                                                  <w:marBottom w:val="0"/>
                                                  <w:divBdr>
                                                    <w:top w:val="none" w:sz="0" w:space="0" w:color="auto"/>
                                                    <w:left w:val="none" w:sz="0" w:space="0" w:color="auto"/>
                                                    <w:bottom w:val="none" w:sz="0" w:space="0" w:color="auto"/>
                                                    <w:right w:val="none" w:sz="0" w:space="0" w:color="auto"/>
                                                  </w:divBdr>
                                                </w:div>
                                                <w:div w:id="1466848836">
                                                  <w:marLeft w:val="0"/>
                                                  <w:marRight w:val="0"/>
                                                  <w:marTop w:val="0"/>
                                                  <w:marBottom w:val="0"/>
                                                  <w:divBdr>
                                                    <w:top w:val="none" w:sz="0" w:space="0" w:color="auto"/>
                                                    <w:left w:val="none" w:sz="0" w:space="0" w:color="auto"/>
                                                    <w:bottom w:val="none" w:sz="0" w:space="0" w:color="auto"/>
                                                    <w:right w:val="none" w:sz="0" w:space="0" w:color="auto"/>
                                                  </w:divBdr>
                                                  <w:divsChild>
                                                    <w:div w:id="601186383">
                                                      <w:marLeft w:val="0"/>
                                                      <w:marRight w:val="0"/>
                                                      <w:marTop w:val="0"/>
                                                      <w:marBottom w:val="0"/>
                                                      <w:divBdr>
                                                        <w:top w:val="none" w:sz="0" w:space="0" w:color="auto"/>
                                                        <w:left w:val="none" w:sz="0" w:space="0" w:color="auto"/>
                                                        <w:bottom w:val="none" w:sz="0" w:space="0" w:color="auto"/>
                                                        <w:right w:val="none" w:sz="0" w:space="0" w:color="auto"/>
                                                      </w:divBdr>
                                                      <w:divsChild>
                                                        <w:div w:id="4682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2713">
                                                  <w:marLeft w:val="0"/>
                                                  <w:marRight w:val="180"/>
                                                  <w:marTop w:val="0"/>
                                                  <w:marBottom w:val="0"/>
                                                  <w:divBdr>
                                                    <w:top w:val="none" w:sz="0" w:space="0" w:color="auto"/>
                                                    <w:left w:val="none" w:sz="0" w:space="0" w:color="auto"/>
                                                    <w:bottom w:val="none" w:sz="0" w:space="0" w:color="auto"/>
                                                    <w:right w:val="none" w:sz="0" w:space="0" w:color="auto"/>
                                                  </w:divBdr>
                                                </w:div>
                                                <w:div w:id="1658071456">
                                                  <w:marLeft w:val="0"/>
                                                  <w:marRight w:val="0"/>
                                                  <w:marTop w:val="0"/>
                                                  <w:marBottom w:val="0"/>
                                                  <w:divBdr>
                                                    <w:top w:val="none" w:sz="0" w:space="0" w:color="auto"/>
                                                    <w:left w:val="none" w:sz="0" w:space="0" w:color="auto"/>
                                                    <w:bottom w:val="none" w:sz="0" w:space="0" w:color="auto"/>
                                                    <w:right w:val="none" w:sz="0" w:space="0" w:color="auto"/>
                                                  </w:divBdr>
                                                  <w:divsChild>
                                                    <w:div w:id="123234824">
                                                      <w:marLeft w:val="0"/>
                                                      <w:marRight w:val="0"/>
                                                      <w:marTop w:val="0"/>
                                                      <w:marBottom w:val="0"/>
                                                      <w:divBdr>
                                                        <w:top w:val="none" w:sz="0" w:space="0" w:color="auto"/>
                                                        <w:left w:val="none" w:sz="0" w:space="0" w:color="auto"/>
                                                        <w:bottom w:val="none" w:sz="0" w:space="0" w:color="auto"/>
                                                        <w:right w:val="none" w:sz="0" w:space="0" w:color="auto"/>
                                                      </w:divBdr>
                                                      <w:divsChild>
                                                        <w:div w:id="748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89125">
                                                  <w:marLeft w:val="0"/>
                                                  <w:marRight w:val="180"/>
                                                  <w:marTop w:val="0"/>
                                                  <w:marBottom w:val="0"/>
                                                  <w:divBdr>
                                                    <w:top w:val="none" w:sz="0" w:space="0" w:color="auto"/>
                                                    <w:left w:val="none" w:sz="0" w:space="0" w:color="auto"/>
                                                    <w:bottom w:val="none" w:sz="0" w:space="0" w:color="auto"/>
                                                    <w:right w:val="none" w:sz="0" w:space="0" w:color="auto"/>
                                                  </w:divBdr>
                                                </w:div>
                                                <w:div w:id="198594390">
                                                  <w:marLeft w:val="0"/>
                                                  <w:marRight w:val="0"/>
                                                  <w:marTop w:val="0"/>
                                                  <w:marBottom w:val="0"/>
                                                  <w:divBdr>
                                                    <w:top w:val="none" w:sz="0" w:space="0" w:color="auto"/>
                                                    <w:left w:val="none" w:sz="0" w:space="0" w:color="auto"/>
                                                    <w:bottom w:val="none" w:sz="0" w:space="0" w:color="auto"/>
                                                    <w:right w:val="none" w:sz="0" w:space="0" w:color="auto"/>
                                                  </w:divBdr>
                                                  <w:divsChild>
                                                    <w:div w:id="2061394094">
                                                      <w:marLeft w:val="0"/>
                                                      <w:marRight w:val="0"/>
                                                      <w:marTop w:val="0"/>
                                                      <w:marBottom w:val="0"/>
                                                      <w:divBdr>
                                                        <w:top w:val="none" w:sz="0" w:space="0" w:color="auto"/>
                                                        <w:left w:val="none" w:sz="0" w:space="0" w:color="auto"/>
                                                        <w:bottom w:val="none" w:sz="0" w:space="0" w:color="auto"/>
                                                        <w:right w:val="none" w:sz="0" w:space="0" w:color="auto"/>
                                                      </w:divBdr>
                                                      <w:divsChild>
                                                        <w:div w:id="1003437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73309">
                                                  <w:marLeft w:val="0"/>
                                                  <w:marRight w:val="180"/>
                                                  <w:marTop w:val="0"/>
                                                  <w:marBottom w:val="0"/>
                                                  <w:divBdr>
                                                    <w:top w:val="none" w:sz="0" w:space="0" w:color="auto"/>
                                                    <w:left w:val="none" w:sz="0" w:space="0" w:color="auto"/>
                                                    <w:bottom w:val="none" w:sz="0" w:space="0" w:color="auto"/>
                                                    <w:right w:val="none" w:sz="0" w:space="0" w:color="auto"/>
                                                  </w:divBdr>
                                                </w:div>
                                                <w:div w:id="258565203">
                                                  <w:marLeft w:val="0"/>
                                                  <w:marRight w:val="0"/>
                                                  <w:marTop w:val="0"/>
                                                  <w:marBottom w:val="0"/>
                                                  <w:divBdr>
                                                    <w:top w:val="none" w:sz="0" w:space="0" w:color="auto"/>
                                                    <w:left w:val="none" w:sz="0" w:space="0" w:color="auto"/>
                                                    <w:bottom w:val="none" w:sz="0" w:space="0" w:color="auto"/>
                                                    <w:right w:val="none" w:sz="0" w:space="0" w:color="auto"/>
                                                  </w:divBdr>
                                                  <w:divsChild>
                                                    <w:div w:id="444079860">
                                                      <w:marLeft w:val="0"/>
                                                      <w:marRight w:val="0"/>
                                                      <w:marTop w:val="0"/>
                                                      <w:marBottom w:val="0"/>
                                                      <w:divBdr>
                                                        <w:top w:val="none" w:sz="0" w:space="0" w:color="auto"/>
                                                        <w:left w:val="none" w:sz="0" w:space="0" w:color="auto"/>
                                                        <w:bottom w:val="none" w:sz="0" w:space="0" w:color="auto"/>
                                                        <w:right w:val="none" w:sz="0" w:space="0" w:color="auto"/>
                                                      </w:divBdr>
                                                      <w:divsChild>
                                                        <w:div w:id="163147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7489">
                                                  <w:marLeft w:val="0"/>
                                                  <w:marRight w:val="180"/>
                                                  <w:marTop w:val="0"/>
                                                  <w:marBottom w:val="0"/>
                                                  <w:divBdr>
                                                    <w:top w:val="none" w:sz="0" w:space="0" w:color="auto"/>
                                                    <w:left w:val="none" w:sz="0" w:space="0" w:color="auto"/>
                                                    <w:bottom w:val="none" w:sz="0" w:space="0" w:color="auto"/>
                                                    <w:right w:val="none" w:sz="0" w:space="0" w:color="auto"/>
                                                  </w:divBdr>
                                                </w:div>
                                                <w:div w:id="1443766850">
                                                  <w:marLeft w:val="0"/>
                                                  <w:marRight w:val="0"/>
                                                  <w:marTop w:val="0"/>
                                                  <w:marBottom w:val="0"/>
                                                  <w:divBdr>
                                                    <w:top w:val="none" w:sz="0" w:space="0" w:color="auto"/>
                                                    <w:left w:val="none" w:sz="0" w:space="0" w:color="auto"/>
                                                    <w:bottom w:val="none" w:sz="0" w:space="0" w:color="auto"/>
                                                    <w:right w:val="none" w:sz="0" w:space="0" w:color="auto"/>
                                                  </w:divBdr>
                                                  <w:divsChild>
                                                    <w:div w:id="1200898275">
                                                      <w:marLeft w:val="0"/>
                                                      <w:marRight w:val="0"/>
                                                      <w:marTop w:val="0"/>
                                                      <w:marBottom w:val="0"/>
                                                      <w:divBdr>
                                                        <w:top w:val="none" w:sz="0" w:space="0" w:color="auto"/>
                                                        <w:left w:val="none" w:sz="0" w:space="0" w:color="auto"/>
                                                        <w:bottom w:val="none" w:sz="0" w:space="0" w:color="auto"/>
                                                        <w:right w:val="none" w:sz="0" w:space="0" w:color="auto"/>
                                                      </w:divBdr>
                                                      <w:divsChild>
                                                        <w:div w:id="137110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665714">
                                                  <w:marLeft w:val="0"/>
                                                  <w:marRight w:val="180"/>
                                                  <w:marTop w:val="0"/>
                                                  <w:marBottom w:val="0"/>
                                                  <w:divBdr>
                                                    <w:top w:val="none" w:sz="0" w:space="0" w:color="auto"/>
                                                    <w:left w:val="none" w:sz="0" w:space="0" w:color="auto"/>
                                                    <w:bottom w:val="none" w:sz="0" w:space="0" w:color="auto"/>
                                                    <w:right w:val="none" w:sz="0" w:space="0" w:color="auto"/>
                                                  </w:divBdr>
                                                </w:div>
                                                <w:div w:id="712386513">
                                                  <w:marLeft w:val="0"/>
                                                  <w:marRight w:val="0"/>
                                                  <w:marTop w:val="0"/>
                                                  <w:marBottom w:val="0"/>
                                                  <w:divBdr>
                                                    <w:top w:val="none" w:sz="0" w:space="0" w:color="auto"/>
                                                    <w:left w:val="none" w:sz="0" w:space="0" w:color="auto"/>
                                                    <w:bottom w:val="none" w:sz="0" w:space="0" w:color="auto"/>
                                                    <w:right w:val="none" w:sz="0" w:space="0" w:color="auto"/>
                                                  </w:divBdr>
                                                  <w:divsChild>
                                                    <w:div w:id="428356876">
                                                      <w:marLeft w:val="0"/>
                                                      <w:marRight w:val="0"/>
                                                      <w:marTop w:val="0"/>
                                                      <w:marBottom w:val="0"/>
                                                      <w:divBdr>
                                                        <w:top w:val="none" w:sz="0" w:space="0" w:color="auto"/>
                                                        <w:left w:val="none" w:sz="0" w:space="0" w:color="auto"/>
                                                        <w:bottom w:val="none" w:sz="0" w:space="0" w:color="auto"/>
                                                        <w:right w:val="none" w:sz="0" w:space="0" w:color="auto"/>
                                                      </w:divBdr>
                                                      <w:divsChild>
                                                        <w:div w:id="120744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7946">
                                                  <w:marLeft w:val="0"/>
                                                  <w:marRight w:val="180"/>
                                                  <w:marTop w:val="0"/>
                                                  <w:marBottom w:val="0"/>
                                                  <w:divBdr>
                                                    <w:top w:val="none" w:sz="0" w:space="0" w:color="auto"/>
                                                    <w:left w:val="none" w:sz="0" w:space="0" w:color="auto"/>
                                                    <w:bottom w:val="none" w:sz="0" w:space="0" w:color="auto"/>
                                                    <w:right w:val="none" w:sz="0" w:space="0" w:color="auto"/>
                                                  </w:divBdr>
                                                </w:div>
                                                <w:div w:id="1692336222">
                                                  <w:marLeft w:val="0"/>
                                                  <w:marRight w:val="0"/>
                                                  <w:marTop w:val="0"/>
                                                  <w:marBottom w:val="0"/>
                                                  <w:divBdr>
                                                    <w:top w:val="none" w:sz="0" w:space="0" w:color="auto"/>
                                                    <w:left w:val="none" w:sz="0" w:space="0" w:color="auto"/>
                                                    <w:bottom w:val="none" w:sz="0" w:space="0" w:color="auto"/>
                                                    <w:right w:val="none" w:sz="0" w:space="0" w:color="auto"/>
                                                  </w:divBdr>
                                                  <w:divsChild>
                                                    <w:div w:id="984430585">
                                                      <w:marLeft w:val="0"/>
                                                      <w:marRight w:val="0"/>
                                                      <w:marTop w:val="0"/>
                                                      <w:marBottom w:val="0"/>
                                                      <w:divBdr>
                                                        <w:top w:val="none" w:sz="0" w:space="0" w:color="auto"/>
                                                        <w:left w:val="none" w:sz="0" w:space="0" w:color="auto"/>
                                                        <w:bottom w:val="none" w:sz="0" w:space="0" w:color="auto"/>
                                                        <w:right w:val="none" w:sz="0" w:space="0" w:color="auto"/>
                                                      </w:divBdr>
                                                      <w:divsChild>
                                                        <w:div w:id="160195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686868">
                                                  <w:marLeft w:val="0"/>
                                                  <w:marRight w:val="180"/>
                                                  <w:marTop w:val="0"/>
                                                  <w:marBottom w:val="0"/>
                                                  <w:divBdr>
                                                    <w:top w:val="none" w:sz="0" w:space="0" w:color="auto"/>
                                                    <w:left w:val="none" w:sz="0" w:space="0" w:color="auto"/>
                                                    <w:bottom w:val="none" w:sz="0" w:space="0" w:color="auto"/>
                                                    <w:right w:val="none" w:sz="0" w:space="0" w:color="auto"/>
                                                  </w:divBdr>
                                                </w:div>
                                                <w:div w:id="1017392546">
                                                  <w:marLeft w:val="0"/>
                                                  <w:marRight w:val="0"/>
                                                  <w:marTop w:val="0"/>
                                                  <w:marBottom w:val="0"/>
                                                  <w:divBdr>
                                                    <w:top w:val="none" w:sz="0" w:space="0" w:color="auto"/>
                                                    <w:left w:val="none" w:sz="0" w:space="0" w:color="auto"/>
                                                    <w:bottom w:val="none" w:sz="0" w:space="0" w:color="auto"/>
                                                    <w:right w:val="none" w:sz="0" w:space="0" w:color="auto"/>
                                                  </w:divBdr>
                                                  <w:divsChild>
                                                    <w:div w:id="1545747995">
                                                      <w:marLeft w:val="0"/>
                                                      <w:marRight w:val="0"/>
                                                      <w:marTop w:val="0"/>
                                                      <w:marBottom w:val="0"/>
                                                      <w:divBdr>
                                                        <w:top w:val="none" w:sz="0" w:space="0" w:color="auto"/>
                                                        <w:left w:val="none" w:sz="0" w:space="0" w:color="auto"/>
                                                        <w:bottom w:val="none" w:sz="0" w:space="0" w:color="auto"/>
                                                        <w:right w:val="none" w:sz="0" w:space="0" w:color="auto"/>
                                                      </w:divBdr>
                                                      <w:divsChild>
                                                        <w:div w:id="174294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6095">
                                                  <w:marLeft w:val="0"/>
                                                  <w:marRight w:val="180"/>
                                                  <w:marTop w:val="0"/>
                                                  <w:marBottom w:val="0"/>
                                                  <w:divBdr>
                                                    <w:top w:val="none" w:sz="0" w:space="0" w:color="auto"/>
                                                    <w:left w:val="none" w:sz="0" w:space="0" w:color="auto"/>
                                                    <w:bottom w:val="none" w:sz="0" w:space="0" w:color="auto"/>
                                                    <w:right w:val="none" w:sz="0" w:space="0" w:color="auto"/>
                                                  </w:divBdr>
                                                </w:div>
                                                <w:div w:id="1982808288">
                                                  <w:marLeft w:val="0"/>
                                                  <w:marRight w:val="0"/>
                                                  <w:marTop w:val="0"/>
                                                  <w:marBottom w:val="0"/>
                                                  <w:divBdr>
                                                    <w:top w:val="none" w:sz="0" w:space="0" w:color="auto"/>
                                                    <w:left w:val="none" w:sz="0" w:space="0" w:color="auto"/>
                                                    <w:bottom w:val="none" w:sz="0" w:space="0" w:color="auto"/>
                                                    <w:right w:val="none" w:sz="0" w:space="0" w:color="auto"/>
                                                  </w:divBdr>
                                                  <w:divsChild>
                                                    <w:div w:id="1931624732">
                                                      <w:marLeft w:val="0"/>
                                                      <w:marRight w:val="0"/>
                                                      <w:marTop w:val="0"/>
                                                      <w:marBottom w:val="0"/>
                                                      <w:divBdr>
                                                        <w:top w:val="none" w:sz="0" w:space="0" w:color="auto"/>
                                                        <w:left w:val="none" w:sz="0" w:space="0" w:color="auto"/>
                                                        <w:bottom w:val="none" w:sz="0" w:space="0" w:color="auto"/>
                                                        <w:right w:val="none" w:sz="0" w:space="0" w:color="auto"/>
                                                      </w:divBdr>
                                                      <w:divsChild>
                                                        <w:div w:id="99256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8886304">
          <w:marLeft w:val="0"/>
          <w:marRight w:val="0"/>
          <w:marTop w:val="0"/>
          <w:marBottom w:val="0"/>
          <w:divBdr>
            <w:top w:val="none" w:sz="0" w:space="0" w:color="auto"/>
            <w:left w:val="none" w:sz="0" w:space="0" w:color="auto"/>
            <w:bottom w:val="none" w:sz="0" w:space="0" w:color="auto"/>
            <w:right w:val="none" w:sz="0" w:space="0" w:color="auto"/>
          </w:divBdr>
          <w:divsChild>
            <w:div w:id="1690180224">
              <w:marLeft w:val="0"/>
              <w:marRight w:val="0"/>
              <w:marTop w:val="375"/>
              <w:marBottom w:val="300"/>
              <w:divBdr>
                <w:top w:val="single" w:sz="6" w:space="0" w:color="EEEEEE"/>
                <w:left w:val="single" w:sz="6" w:space="0" w:color="EEEEEE"/>
                <w:bottom w:val="single" w:sz="6" w:space="0" w:color="EEEEEE"/>
                <w:right w:val="single" w:sz="6" w:space="0" w:color="EEEEEE"/>
              </w:divBdr>
              <w:divsChild>
                <w:div w:id="292443698">
                  <w:marLeft w:val="0"/>
                  <w:marRight w:val="0"/>
                  <w:marTop w:val="0"/>
                  <w:marBottom w:val="0"/>
                  <w:divBdr>
                    <w:top w:val="none" w:sz="0" w:space="0" w:color="auto"/>
                    <w:left w:val="none" w:sz="0" w:space="0" w:color="auto"/>
                    <w:bottom w:val="none" w:sz="0" w:space="0" w:color="auto"/>
                    <w:right w:val="none" w:sz="0" w:space="0" w:color="auto"/>
                  </w:divBdr>
                  <w:divsChild>
                    <w:div w:id="951352923">
                      <w:marLeft w:val="0"/>
                      <w:marRight w:val="0"/>
                      <w:marTop w:val="0"/>
                      <w:marBottom w:val="0"/>
                      <w:divBdr>
                        <w:top w:val="none" w:sz="0" w:space="0" w:color="auto"/>
                        <w:left w:val="none" w:sz="0" w:space="0" w:color="auto"/>
                        <w:bottom w:val="none" w:sz="0" w:space="0" w:color="auto"/>
                        <w:right w:val="none" w:sz="0" w:space="0" w:color="auto"/>
                      </w:divBdr>
                    </w:div>
                  </w:divsChild>
                </w:div>
                <w:div w:id="351883879">
                  <w:marLeft w:val="0"/>
                  <w:marRight w:val="0"/>
                  <w:marTop w:val="0"/>
                  <w:marBottom w:val="0"/>
                  <w:divBdr>
                    <w:top w:val="none" w:sz="0" w:space="0" w:color="auto"/>
                    <w:left w:val="none" w:sz="0" w:space="0" w:color="auto"/>
                    <w:bottom w:val="none" w:sz="0" w:space="0" w:color="auto"/>
                    <w:right w:val="none" w:sz="0" w:space="0" w:color="auto"/>
                  </w:divBdr>
                  <w:divsChild>
                    <w:div w:id="661392459">
                      <w:marLeft w:val="0"/>
                      <w:marRight w:val="0"/>
                      <w:marTop w:val="0"/>
                      <w:marBottom w:val="0"/>
                      <w:divBdr>
                        <w:top w:val="none" w:sz="0" w:space="0" w:color="auto"/>
                        <w:left w:val="none" w:sz="0" w:space="0" w:color="auto"/>
                        <w:bottom w:val="none" w:sz="0" w:space="0" w:color="auto"/>
                        <w:right w:val="none" w:sz="0" w:space="0" w:color="auto"/>
                      </w:divBdr>
                      <w:divsChild>
                        <w:div w:id="156036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92023243">
      <w:bodyDiv w:val="1"/>
      <w:marLeft w:val="0"/>
      <w:marRight w:val="0"/>
      <w:marTop w:val="0"/>
      <w:marBottom w:val="0"/>
      <w:divBdr>
        <w:top w:val="none" w:sz="0" w:space="0" w:color="auto"/>
        <w:left w:val="none" w:sz="0" w:space="0" w:color="auto"/>
        <w:bottom w:val="none" w:sz="0" w:space="0" w:color="auto"/>
        <w:right w:val="none" w:sz="0" w:space="0" w:color="auto"/>
      </w:divBdr>
      <w:divsChild>
        <w:div w:id="2109539353">
          <w:marLeft w:val="0"/>
          <w:marRight w:val="0"/>
          <w:marTop w:val="0"/>
          <w:marBottom w:val="0"/>
          <w:divBdr>
            <w:top w:val="none" w:sz="0" w:space="0" w:color="auto"/>
            <w:left w:val="none" w:sz="0" w:space="0" w:color="auto"/>
            <w:bottom w:val="none" w:sz="0" w:space="0" w:color="auto"/>
            <w:right w:val="none" w:sz="0" w:space="0" w:color="auto"/>
          </w:divBdr>
          <w:divsChild>
            <w:div w:id="1674381342">
              <w:marLeft w:val="0"/>
              <w:marRight w:val="0"/>
              <w:marTop w:val="100"/>
              <w:marBottom w:val="0"/>
              <w:divBdr>
                <w:top w:val="none" w:sz="0" w:space="0" w:color="auto"/>
                <w:left w:val="none" w:sz="0" w:space="0" w:color="auto"/>
                <w:bottom w:val="none" w:sz="0" w:space="0" w:color="auto"/>
                <w:right w:val="none" w:sz="0" w:space="0" w:color="auto"/>
              </w:divBdr>
              <w:divsChild>
                <w:div w:id="1939368490">
                  <w:marLeft w:val="0"/>
                  <w:marRight w:val="0"/>
                  <w:marTop w:val="0"/>
                  <w:marBottom w:val="300"/>
                  <w:divBdr>
                    <w:top w:val="none" w:sz="0" w:space="0" w:color="auto"/>
                    <w:left w:val="none" w:sz="0" w:space="0" w:color="auto"/>
                    <w:bottom w:val="none" w:sz="0" w:space="0" w:color="auto"/>
                    <w:right w:val="none" w:sz="0" w:space="0" w:color="auto"/>
                  </w:divBdr>
                  <w:divsChild>
                    <w:div w:id="292056336">
                      <w:marLeft w:val="0"/>
                      <w:marRight w:val="0"/>
                      <w:marTop w:val="0"/>
                      <w:marBottom w:val="0"/>
                      <w:divBdr>
                        <w:top w:val="none" w:sz="0" w:space="0" w:color="auto"/>
                        <w:left w:val="none" w:sz="0" w:space="0" w:color="auto"/>
                        <w:bottom w:val="none" w:sz="0" w:space="0" w:color="auto"/>
                        <w:right w:val="none" w:sz="0" w:space="0" w:color="auto"/>
                      </w:divBdr>
                      <w:divsChild>
                        <w:div w:id="984236157">
                          <w:marLeft w:val="0"/>
                          <w:marRight w:val="0"/>
                          <w:marTop w:val="0"/>
                          <w:marBottom w:val="0"/>
                          <w:divBdr>
                            <w:top w:val="none" w:sz="0" w:space="0" w:color="auto"/>
                            <w:left w:val="none" w:sz="0" w:space="0" w:color="auto"/>
                            <w:bottom w:val="none" w:sz="0" w:space="0" w:color="auto"/>
                            <w:right w:val="none" w:sz="0" w:space="0" w:color="auto"/>
                          </w:divBdr>
                          <w:divsChild>
                            <w:div w:id="1463384518">
                              <w:marLeft w:val="0"/>
                              <w:marRight w:val="0"/>
                              <w:marTop w:val="0"/>
                              <w:marBottom w:val="0"/>
                              <w:divBdr>
                                <w:top w:val="none" w:sz="0" w:space="0" w:color="auto"/>
                                <w:left w:val="none" w:sz="0" w:space="0" w:color="auto"/>
                                <w:bottom w:val="none" w:sz="0" w:space="0" w:color="auto"/>
                                <w:right w:val="none" w:sz="0" w:space="0" w:color="auto"/>
                              </w:divBdr>
                              <w:divsChild>
                                <w:div w:id="2042827035">
                                  <w:marLeft w:val="0"/>
                                  <w:marRight w:val="0"/>
                                  <w:marTop w:val="0"/>
                                  <w:marBottom w:val="0"/>
                                  <w:divBdr>
                                    <w:top w:val="none" w:sz="0" w:space="0" w:color="auto"/>
                                    <w:left w:val="none" w:sz="0" w:space="0" w:color="auto"/>
                                    <w:bottom w:val="none" w:sz="0" w:space="0" w:color="auto"/>
                                    <w:right w:val="none" w:sz="0" w:space="0" w:color="auto"/>
                                  </w:divBdr>
                                  <w:divsChild>
                                    <w:div w:id="1215582681">
                                      <w:marLeft w:val="0"/>
                                      <w:marRight w:val="0"/>
                                      <w:marTop w:val="0"/>
                                      <w:marBottom w:val="0"/>
                                      <w:divBdr>
                                        <w:top w:val="none" w:sz="0" w:space="0" w:color="auto"/>
                                        <w:left w:val="none" w:sz="0" w:space="0" w:color="auto"/>
                                        <w:bottom w:val="none" w:sz="0" w:space="0" w:color="auto"/>
                                        <w:right w:val="none" w:sz="0" w:space="0" w:color="auto"/>
                                      </w:divBdr>
                                    </w:div>
                                    <w:div w:id="1609656723">
                                      <w:marLeft w:val="0"/>
                                      <w:marRight w:val="0"/>
                                      <w:marTop w:val="0"/>
                                      <w:marBottom w:val="0"/>
                                      <w:divBdr>
                                        <w:top w:val="none" w:sz="0" w:space="0" w:color="auto"/>
                                        <w:left w:val="none" w:sz="0" w:space="0" w:color="auto"/>
                                        <w:bottom w:val="none" w:sz="0" w:space="0" w:color="auto"/>
                                        <w:right w:val="none" w:sz="0" w:space="0" w:color="auto"/>
                                      </w:divBdr>
                                    </w:div>
                                    <w:div w:id="1521242681">
                                      <w:marLeft w:val="0"/>
                                      <w:marRight w:val="0"/>
                                      <w:marTop w:val="0"/>
                                      <w:marBottom w:val="0"/>
                                      <w:divBdr>
                                        <w:top w:val="none" w:sz="0" w:space="0" w:color="auto"/>
                                        <w:left w:val="none" w:sz="0" w:space="0" w:color="auto"/>
                                        <w:bottom w:val="none" w:sz="0" w:space="0" w:color="auto"/>
                                        <w:right w:val="none" w:sz="0" w:space="0" w:color="auto"/>
                                      </w:divBdr>
                                    </w:div>
                                    <w:div w:id="890535805">
                                      <w:marLeft w:val="0"/>
                                      <w:marRight w:val="0"/>
                                      <w:marTop w:val="0"/>
                                      <w:marBottom w:val="0"/>
                                      <w:divBdr>
                                        <w:top w:val="none" w:sz="0" w:space="0" w:color="auto"/>
                                        <w:left w:val="none" w:sz="0" w:space="0" w:color="auto"/>
                                        <w:bottom w:val="none" w:sz="0" w:space="0" w:color="auto"/>
                                        <w:right w:val="none" w:sz="0" w:space="0" w:color="auto"/>
                                      </w:divBdr>
                                      <w:divsChild>
                                        <w:div w:id="1576473122">
                                          <w:marLeft w:val="0"/>
                                          <w:marRight w:val="0"/>
                                          <w:marTop w:val="0"/>
                                          <w:marBottom w:val="450"/>
                                          <w:divBdr>
                                            <w:top w:val="none" w:sz="0" w:space="0" w:color="auto"/>
                                            <w:left w:val="none" w:sz="0" w:space="0" w:color="auto"/>
                                            <w:bottom w:val="none" w:sz="0" w:space="0" w:color="auto"/>
                                            <w:right w:val="none" w:sz="0" w:space="0" w:color="auto"/>
                                          </w:divBdr>
                                          <w:divsChild>
                                            <w:div w:id="332103014">
                                              <w:marLeft w:val="0"/>
                                              <w:marRight w:val="0"/>
                                              <w:marTop w:val="0"/>
                                              <w:marBottom w:val="0"/>
                                              <w:divBdr>
                                                <w:top w:val="none" w:sz="0" w:space="0" w:color="auto"/>
                                                <w:left w:val="none" w:sz="0" w:space="0" w:color="auto"/>
                                                <w:bottom w:val="none" w:sz="0" w:space="0" w:color="auto"/>
                                                <w:right w:val="none" w:sz="0" w:space="0" w:color="auto"/>
                                              </w:divBdr>
                                              <w:divsChild>
                                                <w:div w:id="210002671">
                                                  <w:marLeft w:val="0"/>
                                                  <w:marRight w:val="0"/>
                                                  <w:marTop w:val="0"/>
                                                  <w:marBottom w:val="0"/>
                                                  <w:divBdr>
                                                    <w:top w:val="none" w:sz="0" w:space="0" w:color="auto"/>
                                                    <w:left w:val="none" w:sz="0" w:space="0" w:color="auto"/>
                                                    <w:bottom w:val="none" w:sz="0" w:space="0" w:color="auto"/>
                                                    <w:right w:val="none" w:sz="0" w:space="0" w:color="auto"/>
                                                  </w:divBdr>
                                                  <w:divsChild>
                                                    <w:div w:id="1968584563">
                                                      <w:marLeft w:val="0"/>
                                                      <w:marRight w:val="180"/>
                                                      <w:marTop w:val="0"/>
                                                      <w:marBottom w:val="0"/>
                                                      <w:divBdr>
                                                        <w:top w:val="none" w:sz="0" w:space="0" w:color="auto"/>
                                                        <w:left w:val="none" w:sz="0" w:space="0" w:color="auto"/>
                                                        <w:bottom w:val="none" w:sz="0" w:space="0" w:color="auto"/>
                                                        <w:right w:val="none" w:sz="0" w:space="0" w:color="auto"/>
                                                      </w:divBdr>
                                                    </w:div>
                                                    <w:div w:id="1896430821">
                                                      <w:marLeft w:val="0"/>
                                                      <w:marRight w:val="0"/>
                                                      <w:marTop w:val="0"/>
                                                      <w:marBottom w:val="0"/>
                                                      <w:divBdr>
                                                        <w:top w:val="none" w:sz="0" w:space="0" w:color="auto"/>
                                                        <w:left w:val="none" w:sz="0" w:space="0" w:color="auto"/>
                                                        <w:bottom w:val="none" w:sz="0" w:space="0" w:color="auto"/>
                                                        <w:right w:val="none" w:sz="0" w:space="0" w:color="auto"/>
                                                      </w:divBdr>
                                                      <w:divsChild>
                                                        <w:div w:id="313224853">
                                                          <w:marLeft w:val="0"/>
                                                          <w:marRight w:val="0"/>
                                                          <w:marTop w:val="0"/>
                                                          <w:marBottom w:val="0"/>
                                                          <w:divBdr>
                                                            <w:top w:val="none" w:sz="0" w:space="0" w:color="auto"/>
                                                            <w:left w:val="none" w:sz="0" w:space="0" w:color="auto"/>
                                                            <w:bottom w:val="none" w:sz="0" w:space="0" w:color="auto"/>
                                                            <w:right w:val="none" w:sz="0" w:space="0" w:color="auto"/>
                                                          </w:divBdr>
                                                          <w:divsChild>
                                                            <w:div w:id="160769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799161">
                                                      <w:marLeft w:val="0"/>
                                                      <w:marRight w:val="180"/>
                                                      <w:marTop w:val="0"/>
                                                      <w:marBottom w:val="0"/>
                                                      <w:divBdr>
                                                        <w:top w:val="none" w:sz="0" w:space="0" w:color="auto"/>
                                                        <w:left w:val="none" w:sz="0" w:space="0" w:color="auto"/>
                                                        <w:bottom w:val="none" w:sz="0" w:space="0" w:color="auto"/>
                                                        <w:right w:val="none" w:sz="0" w:space="0" w:color="auto"/>
                                                      </w:divBdr>
                                                    </w:div>
                                                    <w:div w:id="556937201">
                                                      <w:marLeft w:val="0"/>
                                                      <w:marRight w:val="0"/>
                                                      <w:marTop w:val="0"/>
                                                      <w:marBottom w:val="0"/>
                                                      <w:divBdr>
                                                        <w:top w:val="none" w:sz="0" w:space="0" w:color="auto"/>
                                                        <w:left w:val="none" w:sz="0" w:space="0" w:color="auto"/>
                                                        <w:bottom w:val="none" w:sz="0" w:space="0" w:color="auto"/>
                                                        <w:right w:val="none" w:sz="0" w:space="0" w:color="auto"/>
                                                      </w:divBdr>
                                                      <w:divsChild>
                                                        <w:div w:id="1534033603">
                                                          <w:marLeft w:val="0"/>
                                                          <w:marRight w:val="0"/>
                                                          <w:marTop w:val="0"/>
                                                          <w:marBottom w:val="0"/>
                                                          <w:divBdr>
                                                            <w:top w:val="none" w:sz="0" w:space="0" w:color="auto"/>
                                                            <w:left w:val="none" w:sz="0" w:space="0" w:color="auto"/>
                                                            <w:bottom w:val="none" w:sz="0" w:space="0" w:color="auto"/>
                                                            <w:right w:val="none" w:sz="0" w:space="0" w:color="auto"/>
                                                          </w:divBdr>
                                                          <w:divsChild>
                                                            <w:div w:id="150793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2200">
                                                      <w:marLeft w:val="0"/>
                                                      <w:marRight w:val="180"/>
                                                      <w:marTop w:val="0"/>
                                                      <w:marBottom w:val="0"/>
                                                      <w:divBdr>
                                                        <w:top w:val="none" w:sz="0" w:space="0" w:color="auto"/>
                                                        <w:left w:val="none" w:sz="0" w:space="0" w:color="auto"/>
                                                        <w:bottom w:val="none" w:sz="0" w:space="0" w:color="auto"/>
                                                        <w:right w:val="none" w:sz="0" w:space="0" w:color="auto"/>
                                                      </w:divBdr>
                                                    </w:div>
                                                    <w:div w:id="305359686">
                                                      <w:marLeft w:val="0"/>
                                                      <w:marRight w:val="0"/>
                                                      <w:marTop w:val="0"/>
                                                      <w:marBottom w:val="0"/>
                                                      <w:divBdr>
                                                        <w:top w:val="none" w:sz="0" w:space="0" w:color="auto"/>
                                                        <w:left w:val="none" w:sz="0" w:space="0" w:color="auto"/>
                                                        <w:bottom w:val="none" w:sz="0" w:space="0" w:color="auto"/>
                                                        <w:right w:val="none" w:sz="0" w:space="0" w:color="auto"/>
                                                      </w:divBdr>
                                                      <w:divsChild>
                                                        <w:div w:id="242759441">
                                                          <w:marLeft w:val="0"/>
                                                          <w:marRight w:val="0"/>
                                                          <w:marTop w:val="0"/>
                                                          <w:marBottom w:val="0"/>
                                                          <w:divBdr>
                                                            <w:top w:val="none" w:sz="0" w:space="0" w:color="auto"/>
                                                            <w:left w:val="none" w:sz="0" w:space="0" w:color="auto"/>
                                                            <w:bottom w:val="none" w:sz="0" w:space="0" w:color="auto"/>
                                                            <w:right w:val="none" w:sz="0" w:space="0" w:color="auto"/>
                                                          </w:divBdr>
                                                          <w:divsChild>
                                                            <w:div w:id="9757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056161">
                                                      <w:marLeft w:val="0"/>
                                                      <w:marRight w:val="180"/>
                                                      <w:marTop w:val="0"/>
                                                      <w:marBottom w:val="0"/>
                                                      <w:divBdr>
                                                        <w:top w:val="none" w:sz="0" w:space="0" w:color="auto"/>
                                                        <w:left w:val="none" w:sz="0" w:space="0" w:color="auto"/>
                                                        <w:bottom w:val="none" w:sz="0" w:space="0" w:color="auto"/>
                                                        <w:right w:val="none" w:sz="0" w:space="0" w:color="auto"/>
                                                      </w:divBdr>
                                                    </w:div>
                                                    <w:div w:id="1529640886">
                                                      <w:marLeft w:val="0"/>
                                                      <w:marRight w:val="0"/>
                                                      <w:marTop w:val="0"/>
                                                      <w:marBottom w:val="0"/>
                                                      <w:divBdr>
                                                        <w:top w:val="none" w:sz="0" w:space="0" w:color="auto"/>
                                                        <w:left w:val="none" w:sz="0" w:space="0" w:color="auto"/>
                                                        <w:bottom w:val="none" w:sz="0" w:space="0" w:color="auto"/>
                                                        <w:right w:val="none" w:sz="0" w:space="0" w:color="auto"/>
                                                      </w:divBdr>
                                                      <w:divsChild>
                                                        <w:div w:id="1753040573">
                                                          <w:marLeft w:val="0"/>
                                                          <w:marRight w:val="0"/>
                                                          <w:marTop w:val="0"/>
                                                          <w:marBottom w:val="0"/>
                                                          <w:divBdr>
                                                            <w:top w:val="none" w:sz="0" w:space="0" w:color="auto"/>
                                                            <w:left w:val="none" w:sz="0" w:space="0" w:color="auto"/>
                                                            <w:bottom w:val="none" w:sz="0" w:space="0" w:color="auto"/>
                                                            <w:right w:val="none" w:sz="0" w:space="0" w:color="auto"/>
                                                          </w:divBdr>
                                                          <w:divsChild>
                                                            <w:div w:id="169375371">
                                                              <w:marLeft w:val="0"/>
                                                              <w:marRight w:val="0"/>
                                                              <w:marTop w:val="0"/>
                                                              <w:marBottom w:val="0"/>
                                                              <w:divBdr>
                                                                <w:top w:val="none" w:sz="0" w:space="0" w:color="auto"/>
                                                                <w:left w:val="none" w:sz="0" w:space="0" w:color="auto"/>
                                                                <w:bottom w:val="none" w:sz="0" w:space="0" w:color="auto"/>
                                                                <w:right w:val="none" w:sz="0" w:space="0" w:color="auto"/>
                                                              </w:divBdr>
                                                              <w:divsChild>
                                                                <w:div w:id="9282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926251">
                                                      <w:marLeft w:val="0"/>
                                                      <w:marRight w:val="180"/>
                                                      <w:marTop w:val="0"/>
                                                      <w:marBottom w:val="0"/>
                                                      <w:divBdr>
                                                        <w:top w:val="none" w:sz="0" w:space="0" w:color="auto"/>
                                                        <w:left w:val="none" w:sz="0" w:space="0" w:color="auto"/>
                                                        <w:bottom w:val="none" w:sz="0" w:space="0" w:color="auto"/>
                                                        <w:right w:val="none" w:sz="0" w:space="0" w:color="auto"/>
                                                      </w:divBdr>
                                                    </w:div>
                                                    <w:div w:id="541330890">
                                                      <w:marLeft w:val="0"/>
                                                      <w:marRight w:val="0"/>
                                                      <w:marTop w:val="0"/>
                                                      <w:marBottom w:val="0"/>
                                                      <w:divBdr>
                                                        <w:top w:val="none" w:sz="0" w:space="0" w:color="auto"/>
                                                        <w:left w:val="none" w:sz="0" w:space="0" w:color="auto"/>
                                                        <w:bottom w:val="none" w:sz="0" w:space="0" w:color="auto"/>
                                                        <w:right w:val="none" w:sz="0" w:space="0" w:color="auto"/>
                                                      </w:divBdr>
                                                      <w:divsChild>
                                                        <w:div w:id="1113981696">
                                                          <w:marLeft w:val="0"/>
                                                          <w:marRight w:val="0"/>
                                                          <w:marTop w:val="0"/>
                                                          <w:marBottom w:val="0"/>
                                                          <w:divBdr>
                                                            <w:top w:val="none" w:sz="0" w:space="0" w:color="auto"/>
                                                            <w:left w:val="none" w:sz="0" w:space="0" w:color="auto"/>
                                                            <w:bottom w:val="none" w:sz="0" w:space="0" w:color="auto"/>
                                                            <w:right w:val="none" w:sz="0" w:space="0" w:color="auto"/>
                                                          </w:divBdr>
                                                          <w:divsChild>
                                                            <w:div w:id="92487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5628980">
                                          <w:marLeft w:val="-225"/>
                                          <w:marRight w:val="-225"/>
                                          <w:marTop w:val="0"/>
                                          <w:marBottom w:val="0"/>
                                          <w:divBdr>
                                            <w:top w:val="none" w:sz="0" w:space="0" w:color="auto"/>
                                            <w:left w:val="none" w:sz="0" w:space="0" w:color="auto"/>
                                            <w:bottom w:val="none" w:sz="0" w:space="0" w:color="auto"/>
                                            <w:right w:val="none" w:sz="0" w:space="0" w:color="auto"/>
                                          </w:divBdr>
                                          <w:divsChild>
                                            <w:div w:id="1468469543">
                                              <w:marLeft w:val="0"/>
                                              <w:marRight w:val="0"/>
                                              <w:marTop w:val="0"/>
                                              <w:marBottom w:val="0"/>
                                              <w:divBdr>
                                                <w:top w:val="none" w:sz="0" w:space="0" w:color="auto"/>
                                                <w:left w:val="none" w:sz="0" w:space="0" w:color="auto"/>
                                                <w:bottom w:val="none" w:sz="0" w:space="0" w:color="auto"/>
                                                <w:right w:val="none" w:sz="0" w:space="0" w:color="auto"/>
                                              </w:divBdr>
                                              <w:divsChild>
                                                <w:div w:id="587351911">
                                                  <w:marLeft w:val="0"/>
                                                  <w:marRight w:val="0"/>
                                                  <w:marTop w:val="0"/>
                                                  <w:marBottom w:val="0"/>
                                                  <w:divBdr>
                                                    <w:top w:val="none" w:sz="0" w:space="0" w:color="auto"/>
                                                    <w:left w:val="none" w:sz="0" w:space="0" w:color="auto"/>
                                                    <w:bottom w:val="none" w:sz="0" w:space="0" w:color="auto"/>
                                                    <w:right w:val="none" w:sz="0" w:space="0" w:color="auto"/>
                                                  </w:divBdr>
                                                </w:div>
                                                <w:div w:id="1730155403">
                                                  <w:marLeft w:val="0"/>
                                                  <w:marRight w:val="0"/>
                                                  <w:marTop w:val="0"/>
                                                  <w:marBottom w:val="0"/>
                                                  <w:divBdr>
                                                    <w:top w:val="none" w:sz="0" w:space="0" w:color="auto"/>
                                                    <w:left w:val="none" w:sz="0" w:space="0" w:color="auto"/>
                                                    <w:bottom w:val="none" w:sz="0" w:space="0" w:color="auto"/>
                                                    <w:right w:val="none" w:sz="0" w:space="0" w:color="auto"/>
                                                  </w:divBdr>
                                                </w:div>
                                              </w:divsChild>
                                            </w:div>
                                            <w:div w:id="1253515395">
                                              <w:marLeft w:val="0"/>
                                              <w:marRight w:val="0"/>
                                              <w:marTop w:val="0"/>
                                              <w:marBottom w:val="0"/>
                                              <w:divBdr>
                                                <w:top w:val="none" w:sz="0" w:space="0" w:color="auto"/>
                                                <w:left w:val="none" w:sz="0" w:space="0" w:color="auto"/>
                                                <w:bottom w:val="none" w:sz="0" w:space="0" w:color="auto"/>
                                                <w:right w:val="none" w:sz="0" w:space="0" w:color="auto"/>
                                              </w:divBdr>
                                              <w:divsChild>
                                                <w:div w:id="264271052">
                                                  <w:marLeft w:val="0"/>
                                                  <w:marRight w:val="0"/>
                                                  <w:marTop w:val="0"/>
                                                  <w:marBottom w:val="0"/>
                                                  <w:divBdr>
                                                    <w:top w:val="none" w:sz="0" w:space="0" w:color="auto"/>
                                                    <w:left w:val="none" w:sz="0" w:space="0" w:color="auto"/>
                                                    <w:bottom w:val="none" w:sz="0" w:space="0" w:color="auto"/>
                                                    <w:right w:val="none" w:sz="0" w:space="0" w:color="auto"/>
                                                  </w:divBdr>
                                                </w:div>
                                                <w:div w:id="155438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3333324">
                      <w:marLeft w:val="0"/>
                      <w:marRight w:val="0"/>
                      <w:marTop w:val="0"/>
                      <w:marBottom w:val="0"/>
                      <w:divBdr>
                        <w:top w:val="none" w:sz="0" w:space="0" w:color="auto"/>
                        <w:left w:val="none" w:sz="0" w:space="0" w:color="auto"/>
                        <w:bottom w:val="none" w:sz="0" w:space="0" w:color="auto"/>
                        <w:right w:val="none" w:sz="0" w:space="0" w:color="auto"/>
                      </w:divBdr>
                      <w:divsChild>
                        <w:div w:id="812722220">
                          <w:marLeft w:val="0"/>
                          <w:marRight w:val="0"/>
                          <w:marTop w:val="375"/>
                          <w:marBottom w:val="300"/>
                          <w:divBdr>
                            <w:top w:val="single" w:sz="6" w:space="0" w:color="EEEEEE"/>
                            <w:left w:val="single" w:sz="6" w:space="0" w:color="EEEEEE"/>
                            <w:bottom w:val="single" w:sz="6" w:space="0" w:color="EEEEEE"/>
                            <w:right w:val="single" w:sz="6" w:space="0" w:color="EEEEEE"/>
                          </w:divBdr>
                          <w:divsChild>
                            <w:div w:id="24793989">
                              <w:marLeft w:val="0"/>
                              <w:marRight w:val="0"/>
                              <w:marTop w:val="0"/>
                              <w:marBottom w:val="0"/>
                              <w:divBdr>
                                <w:top w:val="none" w:sz="0" w:space="0" w:color="auto"/>
                                <w:left w:val="none" w:sz="0" w:space="0" w:color="auto"/>
                                <w:bottom w:val="none" w:sz="0" w:space="0" w:color="auto"/>
                                <w:right w:val="none" w:sz="0" w:space="0" w:color="auto"/>
                              </w:divBdr>
                              <w:divsChild>
                                <w:div w:id="588732722">
                                  <w:marLeft w:val="0"/>
                                  <w:marRight w:val="0"/>
                                  <w:marTop w:val="0"/>
                                  <w:marBottom w:val="0"/>
                                  <w:divBdr>
                                    <w:top w:val="none" w:sz="0" w:space="0" w:color="auto"/>
                                    <w:left w:val="none" w:sz="0" w:space="0" w:color="auto"/>
                                    <w:bottom w:val="none" w:sz="0" w:space="0" w:color="auto"/>
                                    <w:right w:val="none" w:sz="0" w:space="0" w:color="auto"/>
                                  </w:divBdr>
                                </w:div>
                              </w:divsChild>
                            </w:div>
                            <w:div w:id="1187793906">
                              <w:marLeft w:val="0"/>
                              <w:marRight w:val="0"/>
                              <w:marTop w:val="0"/>
                              <w:marBottom w:val="0"/>
                              <w:divBdr>
                                <w:top w:val="none" w:sz="0" w:space="0" w:color="auto"/>
                                <w:left w:val="none" w:sz="0" w:space="0" w:color="auto"/>
                                <w:bottom w:val="none" w:sz="0" w:space="0" w:color="auto"/>
                                <w:right w:val="none" w:sz="0" w:space="0" w:color="auto"/>
                              </w:divBdr>
                              <w:divsChild>
                                <w:div w:id="706878528">
                                  <w:marLeft w:val="0"/>
                                  <w:marRight w:val="0"/>
                                  <w:marTop w:val="0"/>
                                  <w:marBottom w:val="0"/>
                                  <w:divBdr>
                                    <w:top w:val="none" w:sz="0" w:space="0" w:color="auto"/>
                                    <w:left w:val="none" w:sz="0" w:space="0" w:color="auto"/>
                                    <w:bottom w:val="none" w:sz="0" w:space="0" w:color="auto"/>
                                    <w:right w:val="none" w:sz="0" w:space="0" w:color="auto"/>
                                  </w:divBdr>
                                  <w:divsChild>
                                    <w:div w:id="80720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140372">
                      <w:marLeft w:val="0"/>
                      <w:marRight w:val="0"/>
                      <w:marTop w:val="0"/>
                      <w:marBottom w:val="330"/>
                      <w:divBdr>
                        <w:top w:val="none" w:sz="0" w:space="0" w:color="auto"/>
                        <w:left w:val="none" w:sz="0" w:space="0" w:color="auto"/>
                        <w:bottom w:val="none" w:sz="0" w:space="0" w:color="auto"/>
                        <w:right w:val="none" w:sz="0" w:space="0" w:color="auto"/>
                      </w:divBdr>
                    </w:div>
                    <w:div w:id="181668437">
                      <w:marLeft w:val="0"/>
                      <w:marRight w:val="0"/>
                      <w:marTop w:val="0"/>
                      <w:marBottom w:val="0"/>
                      <w:divBdr>
                        <w:top w:val="none" w:sz="0" w:space="0" w:color="auto"/>
                        <w:left w:val="none" w:sz="0" w:space="0" w:color="auto"/>
                        <w:bottom w:val="none" w:sz="0" w:space="0" w:color="auto"/>
                        <w:right w:val="none" w:sz="0" w:space="0" w:color="auto"/>
                      </w:divBdr>
                      <w:divsChild>
                        <w:div w:id="1373190822">
                          <w:marLeft w:val="0"/>
                          <w:marRight w:val="0"/>
                          <w:marTop w:val="0"/>
                          <w:marBottom w:val="0"/>
                          <w:divBdr>
                            <w:top w:val="none" w:sz="0" w:space="0" w:color="auto"/>
                            <w:left w:val="none" w:sz="0" w:space="0" w:color="auto"/>
                            <w:bottom w:val="none" w:sz="0" w:space="0" w:color="auto"/>
                            <w:right w:val="none" w:sz="0" w:space="0" w:color="auto"/>
                          </w:divBdr>
                          <w:divsChild>
                            <w:div w:id="1128817125">
                              <w:marLeft w:val="0"/>
                              <w:marRight w:val="0"/>
                              <w:marTop w:val="0"/>
                              <w:marBottom w:val="0"/>
                              <w:divBdr>
                                <w:top w:val="none" w:sz="0" w:space="0" w:color="auto"/>
                                <w:left w:val="none" w:sz="0" w:space="0" w:color="auto"/>
                                <w:bottom w:val="none" w:sz="0" w:space="0" w:color="auto"/>
                                <w:right w:val="none" w:sz="0" w:space="0" w:color="auto"/>
                              </w:divBdr>
                            </w:div>
                            <w:div w:id="1777434328">
                              <w:marLeft w:val="0"/>
                              <w:marRight w:val="0"/>
                              <w:marTop w:val="0"/>
                              <w:marBottom w:val="0"/>
                              <w:divBdr>
                                <w:top w:val="none" w:sz="0" w:space="0" w:color="auto"/>
                                <w:left w:val="none" w:sz="0" w:space="0" w:color="auto"/>
                                <w:bottom w:val="none" w:sz="0" w:space="0" w:color="auto"/>
                                <w:right w:val="none" w:sz="0" w:space="0" w:color="auto"/>
                              </w:divBdr>
                              <w:divsChild>
                                <w:div w:id="1909145634">
                                  <w:marLeft w:val="0"/>
                                  <w:marRight w:val="0"/>
                                  <w:marTop w:val="0"/>
                                  <w:marBottom w:val="0"/>
                                  <w:divBdr>
                                    <w:top w:val="none" w:sz="0" w:space="0" w:color="auto"/>
                                    <w:left w:val="none" w:sz="0" w:space="0" w:color="auto"/>
                                    <w:bottom w:val="none" w:sz="0" w:space="0" w:color="auto"/>
                                    <w:right w:val="none" w:sz="0" w:space="0" w:color="auto"/>
                                  </w:divBdr>
                                  <w:divsChild>
                                    <w:div w:id="1177575905">
                                      <w:marLeft w:val="0"/>
                                      <w:marRight w:val="0"/>
                                      <w:marTop w:val="0"/>
                                      <w:marBottom w:val="450"/>
                                      <w:divBdr>
                                        <w:top w:val="none" w:sz="0" w:space="0" w:color="auto"/>
                                        <w:left w:val="none" w:sz="0" w:space="0" w:color="auto"/>
                                        <w:bottom w:val="none" w:sz="0" w:space="0" w:color="auto"/>
                                        <w:right w:val="none" w:sz="0" w:space="0" w:color="auto"/>
                                      </w:divBdr>
                                      <w:divsChild>
                                        <w:div w:id="1068765717">
                                          <w:marLeft w:val="0"/>
                                          <w:marRight w:val="0"/>
                                          <w:marTop w:val="0"/>
                                          <w:marBottom w:val="0"/>
                                          <w:divBdr>
                                            <w:top w:val="none" w:sz="0" w:space="0" w:color="auto"/>
                                            <w:left w:val="none" w:sz="0" w:space="0" w:color="auto"/>
                                            <w:bottom w:val="none" w:sz="0" w:space="0" w:color="auto"/>
                                            <w:right w:val="none" w:sz="0" w:space="0" w:color="auto"/>
                                          </w:divBdr>
                                          <w:divsChild>
                                            <w:div w:id="958756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84957">
                                      <w:marLeft w:val="0"/>
                                      <w:marRight w:val="0"/>
                                      <w:marTop w:val="0"/>
                                      <w:marBottom w:val="0"/>
                                      <w:divBdr>
                                        <w:top w:val="none" w:sz="0" w:space="0" w:color="auto"/>
                                        <w:left w:val="none" w:sz="0" w:space="0" w:color="auto"/>
                                        <w:bottom w:val="none" w:sz="0" w:space="0" w:color="auto"/>
                                        <w:right w:val="none" w:sz="0" w:space="0" w:color="auto"/>
                                      </w:divBdr>
                                      <w:divsChild>
                                        <w:div w:id="1573809149">
                                          <w:marLeft w:val="0"/>
                                          <w:marRight w:val="0"/>
                                          <w:marTop w:val="0"/>
                                          <w:marBottom w:val="450"/>
                                          <w:divBdr>
                                            <w:top w:val="none" w:sz="0" w:space="0" w:color="auto"/>
                                            <w:left w:val="none" w:sz="0" w:space="0" w:color="auto"/>
                                            <w:bottom w:val="none" w:sz="0" w:space="0" w:color="auto"/>
                                            <w:right w:val="none" w:sz="0" w:space="0" w:color="auto"/>
                                          </w:divBdr>
                                          <w:divsChild>
                                            <w:div w:id="17499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93135980">
      <w:bodyDiv w:val="1"/>
      <w:marLeft w:val="0"/>
      <w:marRight w:val="0"/>
      <w:marTop w:val="0"/>
      <w:marBottom w:val="0"/>
      <w:divBdr>
        <w:top w:val="none" w:sz="0" w:space="0" w:color="auto"/>
        <w:left w:val="none" w:sz="0" w:space="0" w:color="auto"/>
        <w:bottom w:val="none" w:sz="0" w:space="0" w:color="auto"/>
        <w:right w:val="none" w:sz="0" w:space="0" w:color="auto"/>
      </w:divBdr>
      <w:divsChild>
        <w:div w:id="649140954">
          <w:marLeft w:val="0"/>
          <w:marRight w:val="0"/>
          <w:marTop w:val="0"/>
          <w:marBottom w:val="0"/>
          <w:divBdr>
            <w:top w:val="none" w:sz="0" w:space="0" w:color="auto"/>
            <w:left w:val="none" w:sz="0" w:space="0" w:color="auto"/>
            <w:bottom w:val="none" w:sz="0" w:space="0" w:color="auto"/>
            <w:right w:val="none" w:sz="0" w:space="0" w:color="auto"/>
          </w:divBdr>
          <w:divsChild>
            <w:div w:id="61681201">
              <w:marLeft w:val="0"/>
              <w:marRight w:val="0"/>
              <w:marTop w:val="0"/>
              <w:marBottom w:val="0"/>
              <w:divBdr>
                <w:top w:val="none" w:sz="0" w:space="0" w:color="auto"/>
                <w:left w:val="none" w:sz="0" w:space="0" w:color="auto"/>
                <w:bottom w:val="none" w:sz="0" w:space="0" w:color="auto"/>
                <w:right w:val="none" w:sz="0" w:space="0" w:color="auto"/>
              </w:divBdr>
            </w:div>
            <w:div w:id="991367530">
              <w:marLeft w:val="0"/>
              <w:marRight w:val="0"/>
              <w:marTop w:val="0"/>
              <w:marBottom w:val="0"/>
              <w:divBdr>
                <w:top w:val="none" w:sz="0" w:space="0" w:color="auto"/>
                <w:left w:val="none" w:sz="0" w:space="0" w:color="auto"/>
                <w:bottom w:val="none" w:sz="0" w:space="0" w:color="auto"/>
                <w:right w:val="none" w:sz="0" w:space="0" w:color="auto"/>
              </w:divBdr>
              <w:divsChild>
                <w:div w:id="1903061715">
                  <w:marLeft w:val="0"/>
                  <w:marRight w:val="0"/>
                  <w:marTop w:val="0"/>
                  <w:marBottom w:val="0"/>
                  <w:divBdr>
                    <w:top w:val="none" w:sz="0" w:space="0" w:color="auto"/>
                    <w:left w:val="none" w:sz="0" w:space="0" w:color="auto"/>
                    <w:bottom w:val="none" w:sz="0" w:space="0" w:color="auto"/>
                    <w:right w:val="none" w:sz="0" w:space="0" w:color="auto"/>
                  </w:divBdr>
                  <w:divsChild>
                    <w:div w:id="233853632">
                      <w:marLeft w:val="0"/>
                      <w:marRight w:val="0"/>
                      <w:marTop w:val="0"/>
                      <w:marBottom w:val="0"/>
                      <w:divBdr>
                        <w:top w:val="none" w:sz="0" w:space="0" w:color="auto"/>
                        <w:left w:val="none" w:sz="0" w:space="0" w:color="auto"/>
                        <w:bottom w:val="none" w:sz="0" w:space="0" w:color="auto"/>
                        <w:right w:val="none" w:sz="0" w:space="0" w:color="auto"/>
                      </w:divBdr>
                    </w:div>
                    <w:div w:id="716248308">
                      <w:marLeft w:val="0"/>
                      <w:marRight w:val="0"/>
                      <w:marTop w:val="0"/>
                      <w:marBottom w:val="0"/>
                      <w:divBdr>
                        <w:top w:val="none" w:sz="0" w:space="0" w:color="auto"/>
                        <w:left w:val="none" w:sz="0" w:space="0" w:color="auto"/>
                        <w:bottom w:val="none" w:sz="0" w:space="0" w:color="auto"/>
                        <w:right w:val="none" w:sz="0" w:space="0" w:color="auto"/>
                      </w:divBdr>
                      <w:divsChild>
                        <w:div w:id="92545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838808">
      <w:bodyDiv w:val="1"/>
      <w:marLeft w:val="0"/>
      <w:marRight w:val="0"/>
      <w:marTop w:val="0"/>
      <w:marBottom w:val="0"/>
      <w:divBdr>
        <w:top w:val="none" w:sz="0" w:space="0" w:color="auto"/>
        <w:left w:val="none" w:sz="0" w:space="0" w:color="auto"/>
        <w:bottom w:val="none" w:sz="0" w:space="0" w:color="auto"/>
        <w:right w:val="none" w:sz="0" w:space="0" w:color="auto"/>
      </w:divBdr>
      <w:divsChild>
        <w:div w:id="2027099600">
          <w:marLeft w:val="0"/>
          <w:marRight w:val="0"/>
          <w:marTop w:val="0"/>
          <w:marBottom w:val="300"/>
          <w:divBdr>
            <w:top w:val="none" w:sz="0" w:space="0" w:color="auto"/>
            <w:left w:val="none" w:sz="0" w:space="0" w:color="auto"/>
            <w:bottom w:val="none" w:sz="0" w:space="0" w:color="auto"/>
            <w:right w:val="none" w:sz="0" w:space="0" w:color="auto"/>
          </w:divBdr>
        </w:div>
        <w:div w:id="661274289">
          <w:marLeft w:val="0"/>
          <w:marRight w:val="0"/>
          <w:marTop w:val="0"/>
          <w:marBottom w:val="0"/>
          <w:divBdr>
            <w:top w:val="none" w:sz="0" w:space="0" w:color="auto"/>
            <w:left w:val="none" w:sz="0" w:space="0" w:color="auto"/>
            <w:bottom w:val="none" w:sz="0" w:space="0" w:color="auto"/>
            <w:right w:val="none" w:sz="0" w:space="0" w:color="auto"/>
          </w:divBdr>
          <w:divsChild>
            <w:div w:id="1160198950">
              <w:blockQuote w:val="1"/>
              <w:marLeft w:val="0"/>
              <w:marRight w:val="0"/>
              <w:marTop w:val="0"/>
              <w:marBottom w:val="300"/>
              <w:divBdr>
                <w:top w:val="none" w:sz="0" w:space="0" w:color="auto"/>
                <w:left w:val="single" w:sz="36" w:space="15" w:color="EEEEEE"/>
                <w:bottom w:val="none" w:sz="0" w:space="0" w:color="auto"/>
                <w:right w:val="none" w:sz="0" w:space="0" w:color="auto"/>
              </w:divBdr>
            </w:div>
            <w:div w:id="1360938357">
              <w:marLeft w:val="0"/>
              <w:marRight w:val="0"/>
              <w:marTop w:val="0"/>
              <w:marBottom w:val="0"/>
              <w:divBdr>
                <w:top w:val="none" w:sz="0" w:space="0" w:color="auto"/>
                <w:left w:val="none" w:sz="0" w:space="0" w:color="auto"/>
                <w:bottom w:val="none" w:sz="0" w:space="0" w:color="auto"/>
                <w:right w:val="none" w:sz="0" w:space="0" w:color="auto"/>
              </w:divBdr>
              <w:divsChild>
                <w:div w:id="872546632">
                  <w:blockQuote w:val="1"/>
                  <w:marLeft w:val="0"/>
                  <w:marRight w:val="0"/>
                  <w:marTop w:val="0"/>
                  <w:marBottom w:val="300"/>
                  <w:divBdr>
                    <w:top w:val="none" w:sz="0" w:space="0" w:color="auto"/>
                    <w:left w:val="single" w:sz="36" w:space="15" w:color="EEEEEE"/>
                    <w:bottom w:val="none" w:sz="0" w:space="0" w:color="auto"/>
                    <w:right w:val="none" w:sz="0" w:space="0" w:color="auto"/>
                  </w:divBdr>
                </w:div>
                <w:div w:id="117534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69231">
      <w:bodyDiv w:val="1"/>
      <w:marLeft w:val="0"/>
      <w:marRight w:val="0"/>
      <w:marTop w:val="0"/>
      <w:marBottom w:val="0"/>
      <w:divBdr>
        <w:top w:val="none" w:sz="0" w:space="0" w:color="auto"/>
        <w:left w:val="none" w:sz="0" w:space="0" w:color="auto"/>
        <w:bottom w:val="none" w:sz="0" w:space="0" w:color="auto"/>
        <w:right w:val="none" w:sz="0" w:space="0" w:color="auto"/>
      </w:divBdr>
    </w:div>
    <w:div w:id="862981980">
      <w:bodyDiv w:val="1"/>
      <w:marLeft w:val="0"/>
      <w:marRight w:val="0"/>
      <w:marTop w:val="0"/>
      <w:marBottom w:val="0"/>
      <w:divBdr>
        <w:top w:val="none" w:sz="0" w:space="0" w:color="auto"/>
        <w:left w:val="none" w:sz="0" w:space="0" w:color="auto"/>
        <w:bottom w:val="none" w:sz="0" w:space="0" w:color="auto"/>
        <w:right w:val="none" w:sz="0" w:space="0" w:color="auto"/>
      </w:divBdr>
      <w:divsChild>
        <w:div w:id="384838367">
          <w:marLeft w:val="0"/>
          <w:marRight w:val="0"/>
          <w:marTop w:val="0"/>
          <w:marBottom w:val="0"/>
          <w:divBdr>
            <w:top w:val="none" w:sz="0" w:space="0" w:color="auto"/>
            <w:left w:val="none" w:sz="0" w:space="0" w:color="auto"/>
            <w:bottom w:val="none" w:sz="0" w:space="0" w:color="auto"/>
            <w:right w:val="none" w:sz="0" w:space="0" w:color="auto"/>
          </w:divBdr>
          <w:divsChild>
            <w:div w:id="1807819669">
              <w:blockQuote w:val="1"/>
              <w:marLeft w:val="0"/>
              <w:marRight w:val="0"/>
              <w:marTop w:val="0"/>
              <w:marBottom w:val="300"/>
              <w:divBdr>
                <w:top w:val="none" w:sz="0" w:space="0" w:color="auto"/>
                <w:left w:val="single" w:sz="36" w:space="15" w:color="EEEEEE"/>
                <w:bottom w:val="none" w:sz="0" w:space="0" w:color="auto"/>
                <w:right w:val="none" w:sz="0" w:space="0" w:color="auto"/>
              </w:divBdr>
            </w:div>
            <w:div w:id="362748595">
              <w:marLeft w:val="0"/>
              <w:marRight w:val="0"/>
              <w:marTop w:val="0"/>
              <w:marBottom w:val="0"/>
              <w:divBdr>
                <w:top w:val="none" w:sz="0" w:space="0" w:color="auto"/>
                <w:left w:val="none" w:sz="0" w:space="0" w:color="auto"/>
                <w:bottom w:val="none" w:sz="0" w:space="0" w:color="auto"/>
                <w:right w:val="none" w:sz="0" w:space="0" w:color="auto"/>
              </w:divBdr>
            </w:div>
            <w:div w:id="356782569">
              <w:marLeft w:val="0"/>
              <w:marRight w:val="0"/>
              <w:marTop w:val="0"/>
              <w:marBottom w:val="0"/>
              <w:divBdr>
                <w:top w:val="none" w:sz="0" w:space="0" w:color="auto"/>
                <w:left w:val="none" w:sz="0" w:space="0" w:color="auto"/>
                <w:bottom w:val="none" w:sz="0" w:space="0" w:color="auto"/>
                <w:right w:val="none" w:sz="0" w:space="0" w:color="auto"/>
              </w:divBdr>
              <w:divsChild>
                <w:div w:id="2134320845">
                  <w:marLeft w:val="0"/>
                  <w:marRight w:val="0"/>
                  <w:marTop w:val="0"/>
                  <w:marBottom w:val="0"/>
                  <w:divBdr>
                    <w:top w:val="none" w:sz="0" w:space="0" w:color="auto"/>
                    <w:left w:val="none" w:sz="0" w:space="0" w:color="auto"/>
                    <w:bottom w:val="none" w:sz="0" w:space="0" w:color="auto"/>
                    <w:right w:val="none" w:sz="0" w:space="0" w:color="auto"/>
                  </w:divBdr>
                </w:div>
                <w:div w:id="495387976">
                  <w:marLeft w:val="0"/>
                  <w:marRight w:val="0"/>
                  <w:marTop w:val="0"/>
                  <w:marBottom w:val="0"/>
                  <w:divBdr>
                    <w:top w:val="none" w:sz="0" w:space="0" w:color="auto"/>
                    <w:left w:val="none" w:sz="0" w:space="0" w:color="auto"/>
                    <w:bottom w:val="none" w:sz="0" w:space="0" w:color="auto"/>
                    <w:right w:val="none" w:sz="0" w:space="0" w:color="auto"/>
                  </w:divBdr>
                </w:div>
                <w:div w:id="72830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323136">
      <w:bodyDiv w:val="1"/>
      <w:marLeft w:val="0"/>
      <w:marRight w:val="0"/>
      <w:marTop w:val="0"/>
      <w:marBottom w:val="0"/>
      <w:divBdr>
        <w:top w:val="none" w:sz="0" w:space="0" w:color="auto"/>
        <w:left w:val="none" w:sz="0" w:space="0" w:color="auto"/>
        <w:bottom w:val="none" w:sz="0" w:space="0" w:color="auto"/>
        <w:right w:val="none" w:sz="0" w:space="0" w:color="auto"/>
      </w:divBdr>
      <w:divsChild>
        <w:div w:id="649559026">
          <w:marLeft w:val="0"/>
          <w:marRight w:val="0"/>
          <w:marTop w:val="0"/>
          <w:marBottom w:val="300"/>
          <w:divBdr>
            <w:top w:val="none" w:sz="0" w:space="0" w:color="auto"/>
            <w:left w:val="none" w:sz="0" w:space="0" w:color="auto"/>
            <w:bottom w:val="none" w:sz="0" w:space="0" w:color="auto"/>
            <w:right w:val="none" w:sz="0" w:space="0" w:color="auto"/>
          </w:divBdr>
        </w:div>
        <w:div w:id="667248377">
          <w:marLeft w:val="0"/>
          <w:marRight w:val="0"/>
          <w:marTop w:val="0"/>
          <w:marBottom w:val="0"/>
          <w:divBdr>
            <w:top w:val="none" w:sz="0" w:space="0" w:color="auto"/>
            <w:left w:val="none" w:sz="0" w:space="0" w:color="auto"/>
            <w:bottom w:val="none" w:sz="0" w:space="0" w:color="auto"/>
            <w:right w:val="none" w:sz="0" w:space="0" w:color="auto"/>
          </w:divBdr>
          <w:divsChild>
            <w:div w:id="790516162">
              <w:marLeft w:val="0"/>
              <w:marRight w:val="0"/>
              <w:marTop w:val="0"/>
              <w:marBottom w:val="0"/>
              <w:divBdr>
                <w:top w:val="none" w:sz="0" w:space="0" w:color="auto"/>
                <w:left w:val="none" w:sz="0" w:space="0" w:color="auto"/>
                <w:bottom w:val="none" w:sz="0" w:space="0" w:color="auto"/>
                <w:right w:val="none" w:sz="0" w:space="0" w:color="auto"/>
              </w:divBdr>
              <w:divsChild>
                <w:div w:id="2449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838981">
      <w:bodyDiv w:val="1"/>
      <w:marLeft w:val="0"/>
      <w:marRight w:val="0"/>
      <w:marTop w:val="0"/>
      <w:marBottom w:val="0"/>
      <w:divBdr>
        <w:top w:val="none" w:sz="0" w:space="0" w:color="auto"/>
        <w:left w:val="none" w:sz="0" w:space="0" w:color="auto"/>
        <w:bottom w:val="none" w:sz="0" w:space="0" w:color="auto"/>
        <w:right w:val="none" w:sz="0" w:space="0" w:color="auto"/>
      </w:divBdr>
      <w:divsChild>
        <w:div w:id="533539651">
          <w:marLeft w:val="0"/>
          <w:marRight w:val="0"/>
          <w:marTop w:val="0"/>
          <w:marBottom w:val="0"/>
          <w:divBdr>
            <w:top w:val="none" w:sz="0" w:space="0" w:color="auto"/>
            <w:left w:val="none" w:sz="0" w:space="0" w:color="auto"/>
            <w:bottom w:val="none" w:sz="0" w:space="0" w:color="auto"/>
            <w:right w:val="none" w:sz="0" w:space="0" w:color="auto"/>
          </w:divBdr>
        </w:div>
        <w:div w:id="1877355410">
          <w:marLeft w:val="0"/>
          <w:marRight w:val="0"/>
          <w:marTop w:val="0"/>
          <w:marBottom w:val="0"/>
          <w:divBdr>
            <w:top w:val="none" w:sz="0" w:space="0" w:color="auto"/>
            <w:left w:val="none" w:sz="0" w:space="0" w:color="auto"/>
            <w:bottom w:val="none" w:sz="0" w:space="0" w:color="auto"/>
            <w:right w:val="none" w:sz="0" w:space="0" w:color="auto"/>
          </w:divBdr>
        </w:div>
        <w:div w:id="230048691">
          <w:marLeft w:val="0"/>
          <w:marRight w:val="0"/>
          <w:marTop w:val="0"/>
          <w:marBottom w:val="0"/>
          <w:divBdr>
            <w:top w:val="none" w:sz="0" w:space="0" w:color="auto"/>
            <w:left w:val="none" w:sz="0" w:space="0" w:color="auto"/>
            <w:bottom w:val="none" w:sz="0" w:space="0" w:color="auto"/>
            <w:right w:val="none" w:sz="0" w:space="0" w:color="auto"/>
          </w:divBdr>
        </w:div>
        <w:div w:id="1337997624">
          <w:marLeft w:val="0"/>
          <w:marRight w:val="0"/>
          <w:marTop w:val="0"/>
          <w:marBottom w:val="0"/>
          <w:divBdr>
            <w:top w:val="none" w:sz="0" w:space="0" w:color="auto"/>
            <w:left w:val="none" w:sz="0" w:space="0" w:color="auto"/>
            <w:bottom w:val="none" w:sz="0" w:space="0" w:color="auto"/>
            <w:right w:val="none" w:sz="0" w:space="0" w:color="auto"/>
          </w:divBdr>
        </w:div>
        <w:div w:id="1046416573">
          <w:marLeft w:val="0"/>
          <w:marRight w:val="0"/>
          <w:marTop w:val="0"/>
          <w:marBottom w:val="0"/>
          <w:divBdr>
            <w:top w:val="none" w:sz="0" w:space="0" w:color="auto"/>
            <w:left w:val="none" w:sz="0" w:space="0" w:color="auto"/>
            <w:bottom w:val="none" w:sz="0" w:space="0" w:color="auto"/>
            <w:right w:val="none" w:sz="0" w:space="0" w:color="auto"/>
          </w:divBdr>
        </w:div>
        <w:div w:id="1106851864">
          <w:marLeft w:val="0"/>
          <w:marRight w:val="0"/>
          <w:marTop w:val="0"/>
          <w:marBottom w:val="0"/>
          <w:divBdr>
            <w:top w:val="none" w:sz="0" w:space="0" w:color="auto"/>
            <w:left w:val="none" w:sz="0" w:space="0" w:color="auto"/>
            <w:bottom w:val="none" w:sz="0" w:space="0" w:color="auto"/>
            <w:right w:val="none" w:sz="0" w:space="0" w:color="auto"/>
          </w:divBdr>
        </w:div>
        <w:div w:id="145127572">
          <w:marLeft w:val="0"/>
          <w:marRight w:val="0"/>
          <w:marTop w:val="0"/>
          <w:marBottom w:val="0"/>
          <w:divBdr>
            <w:top w:val="none" w:sz="0" w:space="0" w:color="auto"/>
            <w:left w:val="none" w:sz="0" w:space="0" w:color="auto"/>
            <w:bottom w:val="none" w:sz="0" w:space="0" w:color="auto"/>
            <w:right w:val="none" w:sz="0" w:space="0" w:color="auto"/>
          </w:divBdr>
        </w:div>
        <w:div w:id="2092893614">
          <w:marLeft w:val="0"/>
          <w:marRight w:val="0"/>
          <w:marTop w:val="0"/>
          <w:marBottom w:val="0"/>
          <w:divBdr>
            <w:top w:val="none" w:sz="0" w:space="0" w:color="auto"/>
            <w:left w:val="none" w:sz="0" w:space="0" w:color="auto"/>
            <w:bottom w:val="none" w:sz="0" w:space="0" w:color="auto"/>
            <w:right w:val="none" w:sz="0" w:space="0" w:color="auto"/>
          </w:divBdr>
        </w:div>
        <w:div w:id="1910653839">
          <w:marLeft w:val="0"/>
          <w:marRight w:val="0"/>
          <w:marTop w:val="0"/>
          <w:marBottom w:val="0"/>
          <w:divBdr>
            <w:top w:val="none" w:sz="0" w:space="0" w:color="auto"/>
            <w:left w:val="none" w:sz="0" w:space="0" w:color="auto"/>
            <w:bottom w:val="none" w:sz="0" w:space="0" w:color="auto"/>
            <w:right w:val="none" w:sz="0" w:space="0" w:color="auto"/>
          </w:divBdr>
        </w:div>
        <w:div w:id="1203666453">
          <w:marLeft w:val="0"/>
          <w:marRight w:val="0"/>
          <w:marTop w:val="0"/>
          <w:marBottom w:val="0"/>
          <w:divBdr>
            <w:top w:val="none" w:sz="0" w:space="0" w:color="auto"/>
            <w:left w:val="none" w:sz="0" w:space="0" w:color="auto"/>
            <w:bottom w:val="none" w:sz="0" w:space="0" w:color="auto"/>
            <w:right w:val="none" w:sz="0" w:space="0" w:color="auto"/>
          </w:divBdr>
        </w:div>
        <w:div w:id="446656452">
          <w:marLeft w:val="0"/>
          <w:marRight w:val="0"/>
          <w:marTop w:val="0"/>
          <w:marBottom w:val="0"/>
          <w:divBdr>
            <w:top w:val="none" w:sz="0" w:space="0" w:color="auto"/>
            <w:left w:val="none" w:sz="0" w:space="0" w:color="auto"/>
            <w:bottom w:val="none" w:sz="0" w:space="0" w:color="auto"/>
            <w:right w:val="none" w:sz="0" w:space="0" w:color="auto"/>
          </w:divBdr>
        </w:div>
        <w:div w:id="1607730751">
          <w:marLeft w:val="0"/>
          <w:marRight w:val="0"/>
          <w:marTop w:val="0"/>
          <w:marBottom w:val="0"/>
          <w:divBdr>
            <w:top w:val="none" w:sz="0" w:space="0" w:color="auto"/>
            <w:left w:val="none" w:sz="0" w:space="0" w:color="auto"/>
            <w:bottom w:val="none" w:sz="0" w:space="0" w:color="auto"/>
            <w:right w:val="none" w:sz="0" w:space="0" w:color="auto"/>
          </w:divBdr>
        </w:div>
        <w:div w:id="841623858">
          <w:marLeft w:val="0"/>
          <w:marRight w:val="0"/>
          <w:marTop w:val="0"/>
          <w:marBottom w:val="0"/>
          <w:divBdr>
            <w:top w:val="none" w:sz="0" w:space="0" w:color="auto"/>
            <w:left w:val="none" w:sz="0" w:space="0" w:color="auto"/>
            <w:bottom w:val="none" w:sz="0" w:space="0" w:color="auto"/>
            <w:right w:val="none" w:sz="0" w:space="0" w:color="auto"/>
          </w:divBdr>
        </w:div>
        <w:div w:id="2020231096">
          <w:marLeft w:val="0"/>
          <w:marRight w:val="0"/>
          <w:marTop w:val="0"/>
          <w:marBottom w:val="0"/>
          <w:divBdr>
            <w:top w:val="none" w:sz="0" w:space="0" w:color="auto"/>
            <w:left w:val="none" w:sz="0" w:space="0" w:color="auto"/>
            <w:bottom w:val="none" w:sz="0" w:space="0" w:color="auto"/>
            <w:right w:val="none" w:sz="0" w:space="0" w:color="auto"/>
          </w:divBdr>
        </w:div>
        <w:div w:id="1921452220">
          <w:marLeft w:val="0"/>
          <w:marRight w:val="0"/>
          <w:marTop w:val="0"/>
          <w:marBottom w:val="0"/>
          <w:divBdr>
            <w:top w:val="none" w:sz="0" w:space="0" w:color="auto"/>
            <w:left w:val="none" w:sz="0" w:space="0" w:color="auto"/>
            <w:bottom w:val="none" w:sz="0" w:space="0" w:color="auto"/>
            <w:right w:val="none" w:sz="0" w:space="0" w:color="auto"/>
          </w:divBdr>
        </w:div>
        <w:div w:id="612252597">
          <w:marLeft w:val="0"/>
          <w:marRight w:val="0"/>
          <w:marTop w:val="0"/>
          <w:marBottom w:val="0"/>
          <w:divBdr>
            <w:top w:val="none" w:sz="0" w:space="0" w:color="auto"/>
            <w:left w:val="none" w:sz="0" w:space="0" w:color="auto"/>
            <w:bottom w:val="none" w:sz="0" w:space="0" w:color="auto"/>
            <w:right w:val="none" w:sz="0" w:space="0" w:color="auto"/>
          </w:divBdr>
        </w:div>
        <w:div w:id="524028747">
          <w:marLeft w:val="0"/>
          <w:marRight w:val="0"/>
          <w:marTop w:val="0"/>
          <w:marBottom w:val="0"/>
          <w:divBdr>
            <w:top w:val="none" w:sz="0" w:space="0" w:color="auto"/>
            <w:left w:val="none" w:sz="0" w:space="0" w:color="auto"/>
            <w:bottom w:val="none" w:sz="0" w:space="0" w:color="auto"/>
            <w:right w:val="none" w:sz="0" w:space="0" w:color="auto"/>
          </w:divBdr>
        </w:div>
      </w:divsChild>
    </w:div>
    <w:div w:id="1010109278">
      <w:bodyDiv w:val="1"/>
      <w:marLeft w:val="0"/>
      <w:marRight w:val="0"/>
      <w:marTop w:val="0"/>
      <w:marBottom w:val="0"/>
      <w:divBdr>
        <w:top w:val="none" w:sz="0" w:space="0" w:color="auto"/>
        <w:left w:val="none" w:sz="0" w:space="0" w:color="auto"/>
        <w:bottom w:val="none" w:sz="0" w:space="0" w:color="auto"/>
        <w:right w:val="none" w:sz="0" w:space="0" w:color="auto"/>
      </w:divBdr>
      <w:divsChild>
        <w:div w:id="1680809366">
          <w:marLeft w:val="0"/>
          <w:marRight w:val="0"/>
          <w:marTop w:val="0"/>
          <w:marBottom w:val="300"/>
          <w:divBdr>
            <w:top w:val="single" w:sz="6" w:space="11" w:color="EBCCD1"/>
            <w:left w:val="single" w:sz="6" w:space="11" w:color="EBCCD1"/>
            <w:bottom w:val="single" w:sz="6" w:space="11" w:color="EBCCD1"/>
            <w:right w:val="single" w:sz="6" w:space="11" w:color="EBCCD1"/>
          </w:divBdr>
        </w:div>
        <w:div w:id="98260182">
          <w:marLeft w:val="0"/>
          <w:marRight w:val="0"/>
          <w:marTop w:val="0"/>
          <w:marBottom w:val="0"/>
          <w:divBdr>
            <w:top w:val="none" w:sz="0" w:space="0" w:color="auto"/>
            <w:left w:val="none" w:sz="0" w:space="0" w:color="auto"/>
            <w:bottom w:val="none" w:sz="0" w:space="0" w:color="auto"/>
            <w:right w:val="none" w:sz="0" w:space="0" w:color="auto"/>
          </w:divBdr>
          <w:divsChild>
            <w:div w:id="426737629">
              <w:marLeft w:val="-225"/>
              <w:marRight w:val="-225"/>
              <w:marTop w:val="0"/>
              <w:marBottom w:val="0"/>
              <w:divBdr>
                <w:top w:val="none" w:sz="0" w:space="0" w:color="auto"/>
                <w:left w:val="none" w:sz="0" w:space="0" w:color="auto"/>
                <w:bottom w:val="none" w:sz="0" w:space="0" w:color="auto"/>
                <w:right w:val="none" w:sz="0" w:space="0" w:color="auto"/>
              </w:divBdr>
              <w:divsChild>
                <w:div w:id="539250270">
                  <w:marLeft w:val="0"/>
                  <w:marRight w:val="0"/>
                  <w:marTop w:val="0"/>
                  <w:marBottom w:val="0"/>
                  <w:divBdr>
                    <w:top w:val="none" w:sz="0" w:space="0" w:color="auto"/>
                    <w:left w:val="none" w:sz="0" w:space="0" w:color="auto"/>
                    <w:bottom w:val="none" w:sz="0" w:space="0" w:color="auto"/>
                    <w:right w:val="none" w:sz="0" w:space="0" w:color="auto"/>
                  </w:divBdr>
                </w:div>
              </w:divsChild>
            </w:div>
            <w:div w:id="1706834559">
              <w:marLeft w:val="0"/>
              <w:marRight w:val="0"/>
              <w:marTop w:val="0"/>
              <w:marBottom w:val="0"/>
              <w:divBdr>
                <w:top w:val="none" w:sz="0" w:space="0" w:color="auto"/>
                <w:left w:val="none" w:sz="0" w:space="0" w:color="auto"/>
                <w:bottom w:val="none" w:sz="0" w:space="0" w:color="auto"/>
                <w:right w:val="none" w:sz="0" w:space="0" w:color="auto"/>
              </w:divBdr>
            </w:div>
            <w:div w:id="1064178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80799">
      <w:bodyDiv w:val="1"/>
      <w:marLeft w:val="0"/>
      <w:marRight w:val="0"/>
      <w:marTop w:val="0"/>
      <w:marBottom w:val="0"/>
      <w:divBdr>
        <w:top w:val="none" w:sz="0" w:space="0" w:color="auto"/>
        <w:left w:val="none" w:sz="0" w:space="0" w:color="auto"/>
        <w:bottom w:val="none" w:sz="0" w:space="0" w:color="auto"/>
        <w:right w:val="none" w:sz="0" w:space="0" w:color="auto"/>
      </w:divBdr>
      <w:divsChild>
        <w:div w:id="2143306223">
          <w:marLeft w:val="0"/>
          <w:marRight w:val="0"/>
          <w:marTop w:val="0"/>
          <w:marBottom w:val="0"/>
          <w:divBdr>
            <w:top w:val="none" w:sz="0" w:space="0" w:color="auto"/>
            <w:left w:val="none" w:sz="0" w:space="0" w:color="auto"/>
            <w:bottom w:val="none" w:sz="0" w:space="0" w:color="auto"/>
            <w:right w:val="none" w:sz="0" w:space="0" w:color="auto"/>
          </w:divBdr>
        </w:div>
        <w:div w:id="786001449">
          <w:marLeft w:val="0"/>
          <w:marRight w:val="0"/>
          <w:marTop w:val="0"/>
          <w:marBottom w:val="0"/>
          <w:divBdr>
            <w:top w:val="none" w:sz="0" w:space="0" w:color="auto"/>
            <w:left w:val="none" w:sz="0" w:space="0" w:color="auto"/>
            <w:bottom w:val="none" w:sz="0" w:space="0" w:color="auto"/>
            <w:right w:val="none" w:sz="0" w:space="0" w:color="auto"/>
          </w:divBdr>
          <w:divsChild>
            <w:div w:id="2022538290">
              <w:marLeft w:val="0"/>
              <w:marRight w:val="0"/>
              <w:marTop w:val="0"/>
              <w:marBottom w:val="0"/>
              <w:divBdr>
                <w:top w:val="none" w:sz="0" w:space="0" w:color="auto"/>
                <w:left w:val="none" w:sz="0" w:space="0" w:color="auto"/>
                <w:bottom w:val="none" w:sz="0" w:space="0" w:color="auto"/>
                <w:right w:val="none" w:sz="0" w:space="0" w:color="auto"/>
              </w:divBdr>
            </w:div>
          </w:divsChild>
        </w:div>
        <w:div w:id="390540529">
          <w:marLeft w:val="0"/>
          <w:marRight w:val="0"/>
          <w:marTop w:val="480"/>
          <w:marBottom w:val="0"/>
          <w:divBdr>
            <w:top w:val="none" w:sz="0" w:space="0" w:color="auto"/>
            <w:left w:val="none" w:sz="0" w:space="0" w:color="auto"/>
            <w:bottom w:val="none" w:sz="0" w:space="0" w:color="auto"/>
            <w:right w:val="none" w:sz="0" w:space="0" w:color="auto"/>
          </w:divBdr>
          <w:divsChild>
            <w:div w:id="925454877">
              <w:marLeft w:val="0"/>
              <w:marRight w:val="0"/>
              <w:marTop w:val="0"/>
              <w:marBottom w:val="240"/>
              <w:divBdr>
                <w:top w:val="single" w:sz="6" w:space="8" w:color="AAAAAA"/>
                <w:left w:val="single" w:sz="6" w:space="8" w:color="AAAAAA"/>
                <w:bottom w:val="single" w:sz="6" w:space="8" w:color="AAAAAA"/>
                <w:right w:val="single" w:sz="6" w:space="15" w:color="AAAAAA"/>
              </w:divBdr>
              <w:divsChild>
                <w:div w:id="104432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990582">
      <w:bodyDiv w:val="1"/>
      <w:marLeft w:val="0"/>
      <w:marRight w:val="0"/>
      <w:marTop w:val="0"/>
      <w:marBottom w:val="0"/>
      <w:divBdr>
        <w:top w:val="none" w:sz="0" w:space="0" w:color="auto"/>
        <w:left w:val="none" w:sz="0" w:space="0" w:color="auto"/>
        <w:bottom w:val="none" w:sz="0" w:space="0" w:color="auto"/>
        <w:right w:val="none" w:sz="0" w:space="0" w:color="auto"/>
      </w:divBdr>
    </w:div>
    <w:div w:id="1119953180">
      <w:bodyDiv w:val="1"/>
      <w:marLeft w:val="0"/>
      <w:marRight w:val="0"/>
      <w:marTop w:val="0"/>
      <w:marBottom w:val="0"/>
      <w:divBdr>
        <w:top w:val="none" w:sz="0" w:space="0" w:color="auto"/>
        <w:left w:val="none" w:sz="0" w:space="0" w:color="auto"/>
        <w:bottom w:val="none" w:sz="0" w:space="0" w:color="auto"/>
        <w:right w:val="none" w:sz="0" w:space="0" w:color="auto"/>
      </w:divBdr>
      <w:divsChild>
        <w:div w:id="2028824123">
          <w:marLeft w:val="0"/>
          <w:marRight w:val="0"/>
          <w:marTop w:val="0"/>
          <w:marBottom w:val="0"/>
          <w:divBdr>
            <w:top w:val="none" w:sz="0" w:space="0" w:color="auto"/>
            <w:left w:val="none" w:sz="0" w:space="0" w:color="auto"/>
            <w:bottom w:val="none" w:sz="0" w:space="0" w:color="auto"/>
            <w:right w:val="none" w:sz="0" w:space="0" w:color="auto"/>
          </w:divBdr>
        </w:div>
        <w:div w:id="1443451094">
          <w:marLeft w:val="0"/>
          <w:marRight w:val="0"/>
          <w:marTop w:val="0"/>
          <w:marBottom w:val="0"/>
          <w:divBdr>
            <w:top w:val="none" w:sz="0" w:space="0" w:color="auto"/>
            <w:left w:val="none" w:sz="0" w:space="0" w:color="auto"/>
            <w:bottom w:val="none" w:sz="0" w:space="0" w:color="auto"/>
            <w:right w:val="none" w:sz="0" w:space="0" w:color="auto"/>
          </w:divBdr>
          <w:divsChild>
            <w:div w:id="256138379">
              <w:marLeft w:val="0"/>
              <w:marRight w:val="0"/>
              <w:marTop w:val="0"/>
              <w:marBottom w:val="0"/>
              <w:divBdr>
                <w:top w:val="none" w:sz="0" w:space="0" w:color="auto"/>
                <w:left w:val="none" w:sz="0" w:space="0" w:color="auto"/>
                <w:bottom w:val="none" w:sz="0" w:space="0" w:color="auto"/>
                <w:right w:val="none" w:sz="0" w:space="0" w:color="auto"/>
              </w:divBdr>
            </w:div>
          </w:divsChild>
        </w:div>
        <w:div w:id="1048073347">
          <w:marLeft w:val="0"/>
          <w:marRight w:val="0"/>
          <w:marTop w:val="480"/>
          <w:marBottom w:val="0"/>
          <w:divBdr>
            <w:top w:val="none" w:sz="0" w:space="0" w:color="auto"/>
            <w:left w:val="none" w:sz="0" w:space="0" w:color="auto"/>
            <w:bottom w:val="none" w:sz="0" w:space="0" w:color="auto"/>
            <w:right w:val="none" w:sz="0" w:space="0" w:color="auto"/>
          </w:divBdr>
          <w:divsChild>
            <w:div w:id="2065255346">
              <w:marLeft w:val="0"/>
              <w:marRight w:val="0"/>
              <w:marTop w:val="0"/>
              <w:marBottom w:val="240"/>
              <w:divBdr>
                <w:top w:val="single" w:sz="6" w:space="8" w:color="AAAAAA"/>
                <w:left w:val="single" w:sz="6" w:space="8" w:color="AAAAAA"/>
                <w:bottom w:val="single" w:sz="6" w:space="8" w:color="AAAAAA"/>
                <w:right w:val="single" w:sz="6" w:space="15" w:color="AAAAAA"/>
              </w:divBdr>
              <w:divsChild>
                <w:div w:id="109670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031113">
      <w:bodyDiv w:val="1"/>
      <w:marLeft w:val="0"/>
      <w:marRight w:val="0"/>
      <w:marTop w:val="0"/>
      <w:marBottom w:val="0"/>
      <w:divBdr>
        <w:top w:val="none" w:sz="0" w:space="0" w:color="auto"/>
        <w:left w:val="none" w:sz="0" w:space="0" w:color="auto"/>
        <w:bottom w:val="none" w:sz="0" w:space="0" w:color="auto"/>
        <w:right w:val="none" w:sz="0" w:space="0" w:color="auto"/>
      </w:divBdr>
    </w:div>
    <w:div w:id="1149901734">
      <w:bodyDiv w:val="1"/>
      <w:marLeft w:val="0"/>
      <w:marRight w:val="0"/>
      <w:marTop w:val="0"/>
      <w:marBottom w:val="0"/>
      <w:divBdr>
        <w:top w:val="none" w:sz="0" w:space="0" w:color="auto"/>
        <w:left w:val="none" w:sz="0" w:space="0" w:color="auto"/>
        <w:bottom w:val="none" w:sz="0" w:space="0" w:color="auto"/>
        <w:right w:val="none" w:sz="0" w:space="0" w:color="auto"/>
      </w:divBdr>
    </w:div>
    <w:div w:id="1172255892">
      <w:bodyDiv w:val="1"/>
      <w:marLeft w:val="0"/>
      <w:marRight w:val="0"/>
      <w:marTop w:val="0"/>
      <w:marBottom w:val="0"/>
      <w:divBdr>
        <w:top w:val="none" w:sz="0" w:space="0" w:color="auto"/>
        <w:left w:val="none" w:sz="0" w:space="0" w:color="auto"/>
        <w:bottom w:val="none" w:sz="0" w:space="0" w:color="auto"/>
        <w:right w:val="none" w:sz="0" w:space="0" w:color="auto"/>
      </w:divBdr>
      <w:divsChild>
        <w:div w:id="1871726778">
          <w:marLeft w:val="0"/>
          <w:marRight w:val="0"/>
          <w:marTop w:val="0"/>
          <w:marBottom w:val="300"/>
          <w:divBdr>
            <w:top w:val="none" w:sz="0" w:space="0" w:color="auto"/>
            <w:left w:val="none" w:sz="0" w:space="0" w:color="auto"/>
            <w:bottom w:val="none" w:sz="0" w:space="0" w:color="auto"/>
            <w:right w:val="none" w:sz="0" w:space="0" w:color="auto"/>
          </w:divBdr>
        </w:div>
        <w:div w:id="2102985483">
          <w:marLeft w:val="0"/>
          <w:marRight w:val="0"/>
          <w:marTop w:val="0"/>
          <w:marBottom w:val="0"/>
          <w:divBdr>
            <w:top w:val="none" w:sz="0" w:space="0" w:color="auto"/>
            <w:left w:val="none" w:sz="0" w:space="0" w:color="auto"/>
            <w:bottom w:val="none" w:sz="0" w:space="0" w:color="auto"/>
            <w:right w:val="none" w:sz="0" w:space="0" w:color="auto"/>
          </w:divBdr>
        </w:div>
        <w:div w:id="286661170">
          <w:marLeft w:val="0"/>
          <w:marRight w:val="0"/>
          <w:marTop w:val="0"/>
          <w:marBottom w:val="0"/>
          <w:divBdr>
            <w:top w:val="none" w:sz="0" w:space="0" w:color="auto"/>
            <w:left w:val="none" w:sz="0" w:space="0" w:color="auto"/>
            <w:bottom w:val="none" w:sz="0" w:space="0" w:color="auto"/>
            <w:right w:val="none" w:sz="0" w:space="0" w:color="auto"/>
          </w:divBdr>
        </w:div>
        <w:div w:id="231503518">
          <w:marLeft w:val="0"/>
          <w:marRight w:val="0"/>
          <w:marTop w:val="0"/>
          <w:marBottom w:val="0"/>
          <w:divBdr>
            <w:top w:val="none" w:sz="0" w:space="0" w:color="auto"/>
            <w:left w:val="none" w:sz="0" w:space="0" w:color="auto"/>
            <w:bottom w:val="none" w:sz="0" w:space="0" w:color="auto"/>
            <w:right w:val="none" w:sz="0" w:space="0" w:color="auto"/>
          </w:divBdr>
        </w:div>
        <w:div w:id="474765003">
          <w:marLeft w:val="0"/>
          <w:marRight w:val="0"/>
          <w:marTop w:val="0"/>
          <w:marBottom w:val="0"/>
          <w:divBdr>
            <w:top w:val="none" w:sz="0" w:space="0" w:color="auto"/>
            <w:left w:val="none" w:sz="0" w:space="0" w:color="auto"/>
            <w:bottom w:val="none" w:sz="0" w:space="0" w:color="auto"/>
            <w:right w:val="none" w:sz="0" w:space="0" w:color="auto"/>
          </w:divBdr>
          <w:divsChild>
            <w:div w:id="1488087021">
              <w:marLeft w:val="0"/>
              <w:marRight w:val="0"/>
              <w:marTop w:val="0"/>
              <w:marBottom w:val="450"/>
              <w:divBdr>
                <w:top w:val="none" w:sz="0" w:space="0" w:color="auto"/>
                <w:left w:val="none" w:sz="0" w:space="0" w:color="auto"/>
                <w:bottom w:val="none" w:sz="0" w:space="0" w:color="auto"/>
                <w:right w:val="none" w:sz="0" w:space="0" w:color="auto"/>
              </w:divBdr>
              <w:divsChild>
                <w:div w:id="192420137">
                  <w:marLeft w:val="0"/>
                  <w:marRight w:val="0"/>
                  <w:marTop w:val="0"/>
                  <w:marBottom w:val="0"/>
                  <w:divBdr>
                    <w:top w:val="none" w:sz="0" w:space="0" w:color="auto"/>
                    <w:left w:val="none" w:sz="0" w:space="0" w:color="auto"/>
                    <w:bottom w:val="none" w:sz="0" w:space="0" w:color="auto"/>
                    <w:right w:val="none" w:sz="0" w:space="0" w:color="auto"/>
                  </w:divBdr>
                  <w:divsChild>
                    <w:div w:id="1685202453">
                      <w:marLeft w:val="0"/>
                      <w:marRight w:val="0"/>
                      <w:marTop w:val="0"/>
                      <w:marBottom w:val="0"/>
                      <w:divBdr>
                        <w:top w:val="none" w:sz="0" w:space="0" w:color="auto"/>
                        <w:left w:val="none" w:sz="0" w:space="0" w:color="auto"/>
                        <w:bottom w:val="none" w:sz="0" w:space="0" w:color="auto"/>
                        <w:right w:val="none" w:sz="0" w:space="0" w:color="auto"/>
                      </w:divBdr>
                      <w:divsChild>
                        <w:div w:id="960039850">
                          <w:marLeft w:val="0"/>
                          <w:marRight w:val="180"/>
                          <w:marTop w:val="0"/>
                          <w:marBottom w:val="0"/>
                          <w:divBdr>
                            <w:top w:val="none" w:sz="0" w:space="0" w:color="auto"/>
                            <w:left w:val="none" w:sz="0" w:space="0" w:color="auto"/>
                            <w:bottom w:val="none" w:sz="0" w:space="0" w:color="auto"/>
                            <w:right w:val="none" w:sz="0" w:space="0" w:color="auto"/>
                          </w:divBdr>
                        </w:div>
                        <w:div w:id="38164224">
                          <w:marLeft w:val="0"/>
                          <w:marRight w:val="0"/>
                          <w:marTop w:val="0"/>
                          <w:marBottom w:val="0"/>
                          <w:divBdr>
                            <w:top w:val="none" w:sz="0" w:space="0" w:color="auto"/>
                            <w:left w:val="none" w:sz="0" w:space="0" w:color="auto"/>
                            <w:bottom w:val="none" w:sz="0" w:space="0" w:color="auto"/>
                            <w:right w:val="none" w:sz="0" w:space="0" w:color="auto"/>
                          </w:divBdr>
                          <w:divsChild>
                            <w:div w:id="508300853">
                              <w:marLeft w:val="0"/>
                              <w:marRight w:val="0"/>
                              <w:marTop w:val="0"/>
                              <w:marBottom w:val="0"/>
                              <w:divBdr>
                                <w:top w:val="none" w:sz="0" w:space="0" w:color="auto"/>
                                <w:left w:val="none" w:sz="0" w:space="0" w:color="auto"/>
                                <w:bottom w:val="none" w:sz="0" w:space="0" w:color="auto"/>
                                <w:right w:val="none" w:sz="0" w:space="0" w:color="auto"/>
                              </w:divBdr>
                              <w:divsChild>
                                <w:div w:id="2945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5812">
                          <w:marLeft w:val="0"/>
                          <w:marRight w:val="180"/>
                          <w:marTop w:val="0"/>
                          <w:marBottom w:val="0"/>
                          <w:divBdr>
                            <w:top w:val="none" w:sz="0" w:space="0" w:color="auto"/>
                            <w:left w:val="none" w:sz="0" w:space="0" w:color="auto"/>
                            <w:bottom w:val="none" w:sz="0" w:space="0" w:color="auto"/>
                            <w:right w:val="none" w:sz="0" w:space="0" w:color="auto"/>
                          </w:divBdr>
                        </w:div>
                        <w:div w:id="53569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8421724">
      <w:bodyDiv w:val="1"/>
      <w:marLeft w:val="0"/>
      <w:marRight w:val="0"/>
      <w:marTop w:val="0"/>
      <w:marBottom w:val="0"/>
      <w:divBdr>
        <w:top w:val="none" w:sz="0" w:space="0" w:color="auto"/>
        <w:left w:val="none" w:sz="0" w:space="0" w:color="auto"/>
        <w:bottom w:val="none" w:sz="0" w:space="0" w:color="auto"/>
        <w:right w:val="none" w:sz="0" w:space="0" w:color="auto"/>
      </w:divBdr>
      <w:divsChild>
        <w:div w:id="436143983">
          <w:marLeft w:val="0"/>
          <w:marRight w:val="0"/>
          <w:marTop w:val="0"/>
          <w:marBottom w:val="0"/>
          <w:divBdr>
            <w:top w:val="none" w:sz="0" w:space="0" w:color="auto"/>
            <w:left w:val="none" w:sz="0" w:space="0" w:color="auto"/>
            <w:bottom w:val="none" w:sz="0" w:space="0" w:color="auto"/>
            <w:right w:val="none" w:sz="0" w:space="0" w:color="auto"/>
          </w:divBdr>
        </w:div>
        <w:div w:id="1183124625">
          <w:marLeft w:val="0"/>
          <w:marRight w:val="0"/>
          <w:marTop w:val="0"/>
          <w:marBottom w:val="0"/>
          <w:divBdr>
            <w:top w:val="none" w:sz="0" w:space="0" w:color="auto"/>
            <w:left w:val="none" w:sz="0" w:space="0" w:color="auto"/>
            <w:bottom w:val="none" w:sz="0" w:space="0" w:color="auto"/>
            <w:right w:val="none" w:sz="0" w:space="0" w:color="auto"/>
          </w:divBdr>
        </w:div>
      </w:divsChild>
    </w:div>
    <w:div w:id="1182860738">
      <w:bodyDiv w:val="1"/>
      <w:marLeft w:val="0"/>
      <w:marRight w:val="0"/>
      <w:marTop w:val="0"/>
      <w:marBottom w:val="0"/>
      <w:divBdr>
        <w:top w:val="none" w:sz="0" w:space="0" w:color="auto"/>
        <w:left w:val="none" w:sz="0" w:space="0" w:color="auto"/>
        <w:bottom w:val="none" w:sz="0" w:space="0" w:color="auto"/>
        <w:right w:val="none" w:sz="0" w:space="0" w:color="auto"/>
      </w:divBdr>
      <w:divsChild>
        <w:div w:id="1985163795">
          <w:blockQuote w:val="1"/>
          <w:marLeft w:val="0"/>
          <w:marRight w:val="0"/>
          <w:marTop w:val="0"/>
          <w:marBottom w:val="300"/>
          <w:divBdr>
            <w:top w:val="none" w:sz="0" w:space="0" w:color="auto"/>
            <w:left w:val="single" w:sz="36" w:space="15" w:color="EEEEEE"/>
            <w:bottom w:val="none" w:sz="0" w:space="0" w:color="auto"/>
            <w:right w:val="none" w:sz="0" w:space="0" w:color="auto"/>
          </w:divBdr>
        </w:div>
        <w:div w:id="1484158362">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664935098">
              <w:marLeft w:val="0"/>
              <w:marRight w:val="0"/>
              <w:marTop w:val="0"/>
              <w:marBottom w:val="0"/>
              <w:divBdr>
                <w:top w:val="none" w:sz="0" w:space="0" w:color="auto"/>
                <w:left w:val="none" w:sz="0" w:space="0" w:color="auto"/>
                <w:bottom w:val="none" w:sz="0" w:space="0" w:color="auto"/>
                <w:right w:val="none" w:sz="0" w:space="0" w:color="auto"/>
              </w:divBdr>
            </w:div>
          </w:divsChild>
        </w:div>
        <w:div w:id="94523166">
          <w:marLeft w:val="0"/>
          <w:marRight w:val="0"/>
          <w:marTop w:val="0"/>
          <w:marBottom w:val="0"/>
          <w:divBdr>
            <w:top w:val="none" w:sz="0" w:space="0" w:color="auto"/>
            <w:left w:val="none" w:sz="0" w:space="0" w:color="auto"/>
            <w:bottom w:val="none" w:sz="0" w:space="0" w:color="auto"/>
            <w:right w:val="none" w:sz="0" w:space="0" w:color="auto"/>
          </w:divBdr>
          <w:divsChild>
            <w:div w:id="1291785247">
              <w:marLeft w:val="0"/>
              <w:marRight w:val="0"/>
              <w:marTop w:val="0"/>
              <w:marBottom w:val="0"/>
              <w:divBdr>
                <w:top w:val="none" w:sz="0" w:space="0" w:color="auto"/>
                <w:left w:val="none" w:sz="0" w:space="0" w:color="auto"/>
                <w:bottom w:val="none" w:sz="0" w:space="0" w:color="auto"/>
                <w:right w:val="none" w:sz="0" w:space="0" w:color="auto"/>
              </w:divBdr>
              <w:divsChild>
                <w:div w:id="1720979406">
                  <w:marLeft w:val="0"/>
                  <w:marRight w:val="0"/>
                  <w:marTop w:val="0"/>
                  <w:marBottom w:val="0"/>
                  <w:divBdr>
                    <w:top w:val="none" w:sz="0" w:space="0" w:color="auto"/>
                    <w:left w:val="none" w:sz="0" w:space="0" w:color="auto"/>
                    <w:bottom w:val="none" w:sz="0" w:space="0" w:color="auto"/>
                    <w:right w:val="none" w:sz="0" w:space="0" w:color="auto"/>
                  </w:divBdr>
                  <w:divsChild>
                    <w:div w:id="1671641308">
                      <w:marLeft w:val="0"/>
                      <w:marRight w:val="0"/>
                      <w:marTop w:val="0"/>
                      <w:marBottom w:val="0"/>
                      <w:divBdr>
                        <w:top w:val="none" w:sz="0" w:space="0" w:color="auto"/>
                        <w:left w:val="none" w:sz="0" w:space="0" w:color="auto"/>
                        <w:bottom w:val="none" w:sz="0" w:space="0" w:color="auto"/>
                        <w:right w:val="none" w:sz="0" w:space="0" w:color="auto"/>
                      </w:divBdr>
                      <w:divsChild>
                        <w:div w:id="1535996956">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1062217576">
                              <w:marLeft w:val="0"/>
                              <w:marRight w:val="0"/>
                              <w:marTop w:val="0"/>
                              <w:marBottom w:val="0"/>
                              <w:divBdr>
                                <w:top w:val="none" w:sz="0" w:space="0" w:color="auto"/>
                                <w:left w:val="none" w:sz="0" w:space="0" w:color="auto"/>
                                <w:bottom w:val="none" w:sz="0" w:space="0" w:color="auto"/>
                                <w:right w:val="none" w:sz="0" w:space="0" w:color="auto"/>
                              </w:divBdr>
                            </w:div>
                          </w:divsChild>
                        </w:div>
                        <w:div w:id="251672516">
                          <w:marLeft w:val="0"/>
                          <w:marRight w:val="0"/>
                          <w:marTop w:val="0"/>
                          <w:marBottom w:val="0"/>
                          <w:divBdr>
                            <w:top w:val="none" w:sz="0" w:space="0" w:color="auto"/>
                            <w:left w:val="none" w:sz="0" w:space="0" w:color="auto"/>
                            <w:bottom w:val="none" w:sz="0" w:space="0" w:color="auto"/>
                            <w:right w:val="none" w:sz="0" w:space="0" w:color="auto"/>
                          </w:divBdr>
                          <w:divsChild>
                            <w:div w:id="1030838255">
                              <w:marLeft w:val="0"/>
                              <w:marRight w:val="0"/>
                              <w:marTop w:val="0"/>
                              <w:marBottom w:val="0"/>
                              <w:divBdr>
                                <w:top w:val="none" w:sz="0" w:space="0" w:color="auto"/>
                                <w:left w:val="none" w:sz="0" w:space="0" w:color="auto"/>
                                <w:bottom w:val="none" w:sz="0" w:space="0" w:color="auto"/>
                                <w:right w:val="none" w:sz="0" w:space="0" w:color="auto"/>
                              </w:divBdr>
                              <w:divsChild>
                                <w:div w:id="1786538109">
                                  <w:marLeft w:val="0"/>
                                  <w:marRight w:val="0"/>
                                  <w:marTop w:val="0"/>
                                  <w:marBottom w:val="0"/>
                                  <w:divBdr>
                                    <w:top w:val="none" w:sz="0" w:space="0" w:color="auto"/>
                                    <w:left w:val="none" w:sz="0" w:space="0" w:color="auto"/>
                                    <w:bottom w:val="none" w:sz="0" w:space="0" w:color="auto"/>
                                    <w:right w:val="none" w:sz="0" w:space="0" w:color="auto"/>
                                  </w:divBdr>
                                  <w:divsChild>
                                    <w:div w:id="88240415">
                                      <w:marLeft w:val="0"/>
                                      <w:marRight w:val="0"/>
                                      <w:marTop w:val="0"/>
                                      <w:marBottom w:val="0"/>
                                      <w:divBdr>
                                        <w:top w:val="none" w:sz="0" w:space="0" w:color="auto"/>
                                        <w:left w:val="none" w:sz="0" w:space="0" w:color="auto"/>
                                        <w:bottom w:val="none" w:sz="0" w:space="0" w:color="auto"/>
                                        <w:right w:val="none" w:sz="0" w:space="0" w:color="auto"/>
                                      </w:divBdr>
                                      <w:divsChild>
                                        <w:div w:id="1926918963">
                                          <w:marLeft w:val="0"/>
                                          <w:marRight w:val="0"/>
                                          <w:marTop w:val="0"/>
                                          <w:marBottom w:val="0"/>
                                          <w:divBdr>
                                            <w:top w:val="none" w:sz="0" w:space="0" w:color="auto"/>
                                            <w:left w:val="none" w:sz="0" w:space="0" w:color="auto"/>
                                            <w:bottom w:val="none" w:sz="0" w:space="0" w:color="auto"/>
                                            <w:right w:val="none" w:sz="0" w:space="0" w:color="auto"/>
                                          </w:divBdr>
                                          <w:divsChild>
                                            <w:div w:id="397363582">
                                              <w:marLeft w:val="0"/>
                                              <w:marRight w:val="0"/>
                                              <w:marTop w:val="0"/>
                                              <w:marBottom w:val="0"/>
                                              <w:divBdr>
                                                <w:top w:val="none" w:sz="0" w:space="0" w:color="auto"/>
                                                <w:left w:val="none" w:sz="0" w:space="0" w:color="auto"/>
                                                <w:bottom w:val="none" w:sz="0" w:space="0" w:color="auto"/>
                                                <w:right w:val="none" w:sz="0" w:space="0" w:color="auto"/>
                                              </w:divBdr>
                                              <w:divsChild>
                                                <w:div w:id="569078259">
                                                  <w:marLeft w:val="0"/>
                                                  <w:marRight w:val="0"/>
                                                  <w:marTop w:val="0"/>
                                                  <w:marBottom w:val="0"/>
                                                  <w:divBdr>
                                                    <w:top w:val="none" w:sz="0" w:space="0" w:color="auto"/>
                                                    <w:left w:val="none" w:sz="0" w:space="0" w:color="auto"/>
                                                    <w:bottom w:val="none" w:sz="0" w:space="0" w:color="auto"/>
                                                    <w:right w:val="none" w:sz="0" w:space="0" w:color="auto"/>
                                                  </w:divBdr>
                                                  <w:divsChild>
                                                    <w:div w:id="1819153153">
                                                      <w:marLeft w:val="0"/>
                                                      <w:marRight w:val="0"/>
                                                      <w:marTop w:val="0"/>
                                                      <w:marBottom w:val="0"/>
                                                      <w:divBdr>
                                                        <w:top w:val="none" w:sz="0" w:space="0" w:color="auto"/>
                                                        <w:left w:val="none" w:sz="0" w:space="0" w:color="auto"/>
                                                        <w:bottom w:val="none" w:sz="0" w:space="0" w:color="auto"/>
                                                        <w:right w:val="none" w:sz="0" w:space="0" w:color="auto"/>
                                                      </w:divBdr>
                                                      <w:divsChild>
                                                        <w:div w:id="1737706934">
                                                          <w:marLeft w:val="0"/>
                                                          <w:marRight w:val="0"/>
                                                          <w:marTop w:val="0"/>
                                                          <w:marBottom w:val="0"/>
                                                          <w:divBdr>
                                                            <w:top w:val="none" w:sz="0" w:space="0" w:color="auto"/>
                                                            <w:left w:val="none" w:sz="0" w:space="0" w:color="auto"/>
                                                            <w:bottom w:val="none" w:sz="0" w:space="0" w:color="auto"/>
                                                            <w:right w:val="none" w:sz="0" w:space="0" w:color="auto"/>
                                                          </w:divBdr>
                                                          <w:divsChild>
                                                            <w:div w:id="218325872">
                                                              <w:marLeft w:val="0"/>
                                                              <w:marRight w:val="0"/>
                                                              <w:marTop w:val="0"/>
                                                              <w:marBottom w:val="0"/>
                                                              <w:divBdr>
                                                                <w:top w:val="none" w:sz="0" w:space="0" w:color="auto"/>
                                                                <w:left w:val="none" w:sz="0" w:space="0" w:color="auto"/>
                                                                <w:bottom w:val="none" w:sz="0" w:space="0" w:color="auto"/>
                                                                <w:right w:val="none" w:sz="0" w:space="0" w:color="auto"/>
                                                              </w:divBdr>
                                                              <w:divsChild>
                                                                <w:div w:id="2010399189">
                                                                  <w:blockQuote w:val="1"/>
                                                                  <w:marLeft w:val="0"/>
                                                                  <w:marRight w:val="0"/>
                                                                  <w:marTop w:val="0"/>
                                                                  <w:marBottom w:val="300"/>
                                                                  <w:divBdr>
                                                                    <w:top w:val="none" w:sz="0" w:space="0" w:color="auto"/>
                                                                    <w:left w:val="single" w:sz="36" w:space="15" w:color="EEEEEE"/>
                                                                    <w:bottom w:val="none" w:sz="0" w:space="0" w:color="auto"/>
                                                                    <w:right w:val="none" w:sz="0" w:space="0" w:color="auto"/>
                                                                  </w:divBdr>
                                                                </w:div>
                                                                <w:div w:id="64955594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190920800">
      <w:bodyDiv w:val="1"/>
      <w:marLeft w:val="0"/>
      <w:marRight w:val="0"/>
      <w:marTop w:val="0"/>
      <w:marBottom w:val="0"/>
      <w:divBdr>
        <w:top w:val="none" w:sz="0" w:space="0" w:color="auto"/>
        <w:left w:val="none" w:sz="0" w:space="0" w:color="auto"/>
        <w:bottom w:val="none" w:sz="0" w:space="0" w:color="auto"/>
        <w:right w:val="none" w:sz="0" w:space="0" w:color="auto"/>
      </w:divBdr>
    </w:div>
    <w:div w:id="1209300170">
      <w:bodyDiv w:val="1"/>
      <w:marLeft w:val="0"/>
      <w:marRight w:val="0"/>
      <w:marTop w:val="0"/>
      <w:marBottom w:val="0"/>
      <w:divBdr>
        <w:top w:val="none" w:sz="0" w:space="0" w:color="auto"/>
        <w:left w:val="none" w:sz="0" w:space="0" w:color="auto"/>
        <w:bottom w:val="none" w:sz="0" w:space="0" w:color="auto"/>
        <w:right w:val="none" w:sz="0" w:space="0" w:color="auto"/>
      </w:divBdr>
      <w:divsChild>
        <w:div w:id="51003866">
          <w:marLeft w:val="0"/>
          <w:marRight w:val="0"/>
          <w:marTop w:val="0"/>
          <w:marBottom w:val="300"/>
          <w:divBdr>
            <w:top w:val="none" w:sz="0" w:space="0" w:color="auto"/>
            <w:left w:val="none" w:sz="0" w:space="0" w:color="auto"/>
            <w:bottom w:val="none" w:sz="0" w:space="0" w:color="auto"/>
            <w:right w:val="none" w:sz="0" w:space="0" w:color="auto"/>
          </w:divBdr>
        </w:div>
      </w:divsChild>
    </w:div>
    <w:div w:id="1213272025">
      <w:bodyDiv w:val="1"/>
      <w:marLeft w:val="0"/>
      <w:marRight w:val="0"/>
      <w:marTop w:val="0"/>
      <w:marBottom w:val="0"/>
      <w:divBdr>
        <w:top w:val="none" w:sz="0" w:space="0" w:color="auto"/>
        <w:left w:val="none" w:sz="0" w:space="0" w:color="auto"/>
        <w:bottom w:val="none" w:sz="0" w:space="0" w:color="auto"/>
        <w:right w:val="none" w:sz="0" w:space="0" w:color="auto"/>
      </w:divBdr>
    </w:div>
    <w:div w:id="1221669267">
      <w:bodyDiv w:val="1"/>
      <w:marLeft w:val="0"/>
      <w:marRight w:val="0"/>
      <w:marTop w:val="0"/>
      <w:marBottom w:val="0"/>
      <w:divBdr>
        <w:top w:val="none" w:sz="0" w:space="0" w:color="auto"/>
        <w:left w:val="none" w:sz="0" w:space="0" w:color="auto"/>
        <w:bottom w:val="none" w:sz="0" w:space="0" w:color="auto"/>
        <w:right w:val="none" w:sz="0" w:space="0" w:color="auto"/>
      </w:divBdr>
    </w:div>
    <w:div w:id="1247231836">
      <w:bodyDiv w:val="1"/>
      <w:marLeft w:val="0"/>
      <w:marRight w:val="0"/>
      <w:marTop w:val="0"/>
      <w:marBottom w:val="0"/>
      <w:divBdr>
        <w:top w:val="none" w:sz="0" w:space="0" w:color="auto"/>
        <w:left w:val="none" w:sz="0" w:space="0" w:color="auto"/>
        <w:bottom w:val="none" w:sz="0" w:space="0" w:color="auto"/>
        <w:right w:val="none" w:sz="0" w:space="0" w:color="auto"/>
      </w:divBdr>
      <w:divsChild>
        <w:div w:id="1332173392">
          <w:marLeft w:val="0"/>
          <w:marRight w:val="0"/>
          <w:marTop w:val="0"/>
          <w:marBottom w:val="0"/>
          <w:divBdr>
            <w:top w:val="none" w:sz="0" w:space="0" w:color="auto"/>
            <w:left w:val="none" w:sz="0" w:space="0" w:color="auto"/>
            <w:bottom w:val="none" w:sz="0" w:space="0" w:color="auto"/>
            <w:right w:val="none" w:sz="0" w:space="0" w:color="auto"/>
          </w:divBdr>
          <w:divsChild>
            <w:div w:id="1291790558">
              <w:marLeft w:val="0"/>
              <w:marRight w:val="0"/>
              <w:marTop w:val="100"/>
              <w:marBottom w:val="0"/>
              <w:divBdr>
                <w:top w:val="none" w:sz="0" w:space="0" w:color="auto"/>
                <w:left w:val="none" w:sz="0" w:space="0" w:color="auto"/>
                <w:bottom w:val="none" w:sz="0" w:space="0" w:color="auto"/>
                <w:right w:val="none" w:sz="0" w:space="0" w:color="auto"/>
              </w:divBdr>
              <w:divsChild>
                <w:div w:id="1161770520">
                  <w:marLeft w:val="0"/>
                  <w:marRight w:val="0"/>
                  <w:marTop w:val="0"/>
                  <w:marBottom w:val="300"/>
                  <w:divBdr>
                    <w:top w:val="none" w:sz="0" w:space="0" w:color="auto"/>
                    <w:left w:val="none" w:sz="0" w:space="0" w:color="auto"/>
                    <w:bottom w:val="none" w:sz="0" w:space="0" w:color="auto"/>
                    <w:right w:val="none" w:sz="0" w:space="0" w:color="auto"/>
                  </w:divBdr>
                  <w:divsChild>
                    <w:div w:id="1378504904">
                      <w:marLeft w:val="0"/>
                      <w:marRight w:val="0"/>
                      <w:marTop w:val="0"/>
                      <w:marBottom w:val="450"/>
                      <w:divBdr>
                        <w:top w:val="none" w:sz="0" w:space="0" w:color="auto"/>
                        <w:left w:val="none" w:sz="0" w:space="0" w:color="auto"/>
                        <w:bottom w:val="none" w:sz="0" w:space="0" w:color="auto"/>
                        <w:right w:val="none" w:sz="0" w:space="0" w:color="auto"/>
                      </w:divBdr>
                      <w:divsChild>
                        <w:div w:id="73747610">
                          <w:marLeft w:val="0"/>
                          <w:marRight w:val="0"/>
                          <w:marTop w:val="0"/>
                          <w:marBottom w:val="0"/>
                          <w:divBdr>
                            <w:top w:val="none" w:sz="0" w:space="0" w:color="auto"/>
                            <w:left w:val="none" w:sz="0" w:space="0" w:color="auto"/>
                            <w:bottom w:val="none" w:sz="0" w:space="0" w:color="auto"/>
                            <w:right w:val="none" w:sz="0" w:space="0" w:color="auto"/>
                          </w:divBdr>
                          <w:divsChild>
                            <w:div w:id="341470873">
                              <w:marLeft w:val="0"/>
                              <w:marRight w:val="0"/>
                              <w:marTop w:val="0"/>
                              <w:marBottom w:val="0"/>
                              <w:divBdr>
                                <w:top w:val="none" w:sz="0" w:space="0" w:color="auto"/>
                                <w:left w:val="none" w:sz="0" w:space="0" w:color="auto"/>
                                <w:bottom w:val="none" w:sz="0" w:space="0" w:color="auto"/>
                                <w:right w:val="none" w:sz="0" w:space="0" w:color="auto"/>
                              </w:divBdr>
                              <w:divsChild>
                                <w:div w:id="801463880">
                                  <w:marLeft w:val="0"/>
                                  <w:marRight w:val="180"/>
                                  <w:marTop w:val="0"/>
                                  <w:marBottom w:val="0"/>
                                  <w:divBdr>
                                    <w:top w:val="none" w:sz="0" w:space="0" w:color="auto"/>
                                    <w:left w:val="none" w:sz="0" w:space="0" w:color="auto"/>
                                    <w:bottom w:val="none" w:sz="0" w:space="0" w:color="auto"/>
                                    <w:right w:val="none" w:sz="0" w:space="0" w:color="auto"/>
                                  </w:divBdr>
                                </w:div>
                                <w:div w:id="1916082756">
                                  <w:marLeft w:val="0"/>
                                  <w:marRight w:val="0"/>
                                  <w:marTop w:val="0"/>
                                  <w:marBottom w:val="0"/>
                                  <w:divBdr>
                                    <w:top w:val="none" w:sz="0" w:space="0" w:color="auto"/>
                                    <w:left w:val="none" w:sz="0" w:space="0" w:color="auto"/>
                                    <w:bottom w:val="none" w:sz="0" w:space="0" w:color="auto"/>
                                    <w:right w:val="none" w:sz="0" w:space="0" w:color="auto"/>
                                  </w:divBdr>
                                  <w:divsChild>
                                    <w:div w:id="590744149">
                                      <w:marLeft w:val="0"/>
                                      <w:marRight w:val="0"/>
                                      <w:marTop w:val="0"/>
                                      <w:marBottom w:val="0"/>
                                      <w:divBdr>
                                        <w:top w:val="none" w:sz="0" w:space="0" w:color="auto"/>
                                        <w:left w:val="none" w:sz="0" w:space="0" w:color="auto"/>
                                        <w:bottom w:val="none" w:sz="0" w:space="0" w:color="auto"/>
                                        <w:right w:val="none" w:sz="0" w:space="0" w:color="auto"/>
                                      </w:divBdr>
                                      <w:divsChild>
                                        <w:div w:id="58202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963449">
                                  <w:marLeft w:val="0"/>
                                  <w:marRight w:val="180"/>
                                  <w:marTop w:val="0"/>
                                  <w:marBottom w:val="0"/>
                                  <w:divBdr>
                                    <w:top w:val="none" w:sz="0" w:space="0" w:color="auto"/>
                                    <w:left w:val="none" w:sz="0" w:space="0" w:color="auto"/>
                                    <w:bottom w:val="none" w:sz="0" w:space="0" w:color="auto"/>
                                    <w:right w:val="none" w:sz="0" w:space="0" w:color="auto"/>
                                  </w:divBdr>
                                </w:div>
                                <w:div w:id="292558929">
                                  <w:marLeft w:val="0"/>
                                  <w:marRight w:val="0"/>
                                  <w:marTop w:val="0"/>
                                  <w:marBottom w:val="0"/>
                                  <w:divBdr>
                                    <w:top w:val="none" w:sz="0" w:space="0" w:color="auto"/>
                                    <w:left w:val="none" w:sz="0" w:space="0" w:color="auto"/>
                                    <w:bottom w:val="none" w:sz="0" w:space="0" w:color="auto"/>
                                    <w:right w:val="none" w:sz="0" w:space="0" w:color="auto"/>
                                  </w:divBdr>
                                  <w:divsChild>
                                    <w:div w:id="2060278961">
                                      <w:marLeft w:val="0"/>
                                      <w:marRight w:val="0"/>
                                      <w:marTop w:val="0"/>
                                      <w:marBottom w:val="0"/>
                                      <w:divBdr>
                                        <w:top w:val="none" w:sz="0" w:space="0" w:color="auto"/>
                                        <w:left w:val="none" w:sz="0" w:space="0" w:color="auto"/>
                                        <w:bottom w:val="none" w:sz="0" w:space="0" w:color="auto"/>
                                        <w:right w:val="none" w:sz="0" w:space="0" w:color="auto"/>
                                      </w:divBdr>
                                      <w:divsChild>
                                        <w:div w:id="152046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194502">
                                  <w:marLeft w:val="0"/>
                                  <w:marRight w:val="180"/>
                                  <w:marTop w:val="0"/>
                                  <w:marBottom w:val="0"/>
                                  <w:divBdr>
                                    <w:top w:val="none" w:sz="0" w:space="0" w:color="auto"/>
                                    <w:left w:val="none" w:sz="0" w:space="0" w:color="auto"/>
                                    <w:bottom w:val="none" w:sz="0" w:space="0" w:color="auto"/>
                                    <w:right w:val="none" w:sz="0" w:space="0" w:color="auto"/>
                                  </w:divBdr>
                                </w:div>
                                <w:div w:id="1247573792">
                                  <w:marLeft w:val="0"/>
                                  <w:marRight w:val="0"/>
                                  <w:marTop w:val="0"/>
                                  <w:marBottom w:val="0"/>
                                  <w:divBdr>
                                    <w:top w:val="none" w:sz="0" w:space="0" w:color="auto"/>
                                    <w:left w:val="none" w:sz="0" w:space="0" w:color="auto"/>
                                    <w:bottom w:val="none" w:sz="0" w:space="0" w:color="auto"/>
                                    <w:right w:val="none" w:sz="0" w:space="0" w:color="auto"/>
                                  </w:divBdr>
                                  <w:divsChild>
                                    <w:div w:id="906111358">
                                      <w:marLeft w:val="0"/>
                                      <w:marRight w:val="0"/>
                                      <w:marTop w:val="0"/>
                                      <w:marBottom w:val="0"/>
                                      <w:divBdr>
                                        <w:top w:val="none" w:sz="0" w:space="0" w:color="auto"/>
                                        <w:left w:val="none" w:sz="0" w:space="0" w:color="auto"/>
                                        <w:bottom w:val="none" w:sz="0" w:space="0" w:color="auto"/>
                                        <w:right w:val="none" w:sz="0" w:space="0" w:color="auto"/>
                                      </w:divBdr>
                                      <w:divsChild>
                                        <w:div w:id="51087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726926">
                                  <w:marLeft w:val="0"/>
                                  <w:marRight w:val="180"/>
                                  <w:marTop w:val="0"/>
                                  <w:marBottom w:val="0"/>
                                  <w:divBdr>
                                    <w:top w:val="none" w:sz="0" w:space="0" w:color="auto"/>
                                    <w:left w:val="none" w:sz="0" w:space="0" w:color="auto"/>
                                    <w:bottom w:val="none" w:sz="0" w:space="0" w:color="auto"/>
                                    <w:right w:val="none" w:sz="0" w:space="0" w:color="auto"/>
                                  </w:divBdr>
                                </w:div>
                                <w:div w:id="838348196">
                                  <w:marLeft w:val="0"/>
                                  <w:marRight w:val="0"/>
                                  <w:marTop w:val="0"/>
                                  <w:marBottom w:val="0"/>
                                  <w:divBdr>
                                    <w:top w:val="none" w:sz="0" w:space="0" w:color="auto"/>
                                    <w:left w:val="none" w:sz="0" w:space="0" w:color="auto"/>
                                    <w:bottom w:val="none" w:sz="0" w:space="0" w:color="auto"/>
                                    <w:right w:val="none" w:sz="0" w:space="0" w:color="auto"/>
                                  </w:divBdr>
                                  <w:divsChild>
                                    <w:div w:id="590159845">
                                      <w:marLeft w:val="0"/>
                                      <w:marRight w:val="0"/>
                                      <w:marTop w:val="0"/>
                                      <w:marBottom w:val="0"/>
                                      <w:divBdr>
                                        <w:top w:val="none" w:sz="0" w:space="0" w:color="auto"/>
                                        <w:left w:val="none" w:sz="0" w:space="0" w:color="auto"/>
                                        <w:bottom w:val="none" w:sz="0" w:space="0" w:color="auto"/>
                                        <w:right w:val="none" w:sz="0" w:space="0" w:color="auto"/>
                                      </w:divBdr>
                                      <w:divsChild>
                                        <w:div w:id="146107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93008">
                                  <w:marLeft w:val="0"/>
                                  <w:marRight w:val="180"/>
                                  <w:marTop w:val="0"/>
                                  <w:marBottom w:val="0"/>
                                  <w:divBdr>
                                    <w:top w:val="none" w:sz="0" w:space="0" w:color="auto"/>
                                    <w:left w:val="none" w:sz="0" w:space="0" w:color="auto"/>
                                    <w:bottom w:val="none" w:sz="0" w:space="0" w:color="auto"/>
                                    <w:right w:val="none" w:sz="0" w:space="0" w:color="auto"/>
                                  </w:divBdr>
                                </w:div>
                                <w:div w:id="1589580361">
                                  <w:marLeft w:val="0"/>
                                  <w:marRight w:val="0"/>
                                  <w:marTop w:val="0"/>
                                  <w:marBottom w:val="0"/>
                                  <w:divBdr>
                                    <w:top w:val="none" w:sz="0" w:space="0" w:color="auto"/>
                                    <w:left w:val="none" w:sz="0" w:space="0" w:color="auto"/>
                                    <w:bottom w:val="none" w:sz="0" w:space="0" w:color="auto"/>
                                    <w:right w:val="none" w:sz="0" w:space="0" w:color="auto"/>
                                  </w:divBdr>
                                  <w:divsChild>
                                    <w:div w:id="1533306506">
                                      <w:marLeft w:val="0"/>
                                      <w:marRight w:val="0"/>
                                      <w:marTop w:val="0"/>
                                      <w:marBottom w:val="0"/>
                                      <w:divBdr>
                                        <w:top w:val="none" w:sz="0" w:space="0" w:color="auto"/>
                                        <w:left w:val="none" w:sz="0" w:space="0" w:color="auto"/>
                                        <w:bottom w:val="none" w:sz="0" w:space="0" w:color="auto"/>
                                        <w:right w:val="none" w:sz="0" w:space="0" w:color="auto"/>
                                      </w:divBdr>
                                      <w:divsChild>
                                        <w:div w:id="114493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7631223">
                      <w:marLeft w:val="0"/>
                      <w:marRight w:val="0"/>
                      <w:marTop w:val="0"/>
                      <w:marBottom w:val="0"/>
                      <w:divBdr>
                        <w:top w:val="none" w:sz="0" w:space="0" w:color="auto"/>
                        <w:left w:val="none" w:sz="0" w:space="0" w:color="auto"/>
                        <w:bottom w:val="none" w:sz="0" w:space="0" w:color="auto"/>
                        <w:right w:val="none" w:sz="0" w:space="0" w:color="auto"/>
                      </w:divBdr>
                    </w:div>
                    <w:div w:id="236676683">
                      <w:marLeft w:val="0"/>
                      <w:marRight w:val="0"/>
                      <w:marTop w:val="0"/>
                      <w:marBottom w:val="0"/>
                      <w:divBdr>
                        <w:top w:val="none" w:sz="0" w:space="0" w:color="auto"/>
                        <w:left w:val="none" w:sz="0" w:space="0" w:color="auto"/>
                        <w:bottom w:val="none" w:sz="0" w:space="0" w:color="auto"/>
                        <w:right w:val="none" w:sz="0" w:space="0" w:color="auto"/>
                      </w:divBdr>
                    </w:div>
                    <w:div w:id="1983654137">
                      <w:marLeft w:val="0"/>
                      <w:marRight w:val="0"/>
                      <w:marTop w:val="0"/>
                      <w:marBottom w:val="0"/>
                      <w:divBdr>
                        <w:top w:val="none" w:sz="0" w:space="0" w:color="auto"/>
                        <w:left w:val="none" w:sz="0" w:space="0" w:color="auto"/>
                        <w:bottom w:val="none" w:sz="0" w:space="0" w:color="auto"/>
                        <w:right w:val="none" w:sz="0" w:space="0" w:color="auto"/>
                      </w:divBdr>
                      <w:divsChild>
                        <w:div w:id="1099565223">
                          <w:marLeft w:val="0"/>
                          <w:marRight w:val="0"/>
                          <w:marTop w:val="375"/>
                          <w:marBottom w:val="300"/>
                          <w:divBdr>
                            <w:top w:val="single" w:sz="6" w:space="0" w:color="EEEEEE"/>
                            <w:left w:val="single" w:sz="6" w:space="0" w:color="EEEEEE"/>
                            <w:bottom w:val="single" w:sz="6" w:space="0" w:color="EEEEEE"/>
                            <w:right w:val="single" w:sz="6" w:space="0" w:color="EEEEEE"/>
                          </w:divBdr>
                          <w:divsChild>
                            <w:div w:id="510069066">
                              <w:marLeft w:val="0"/>
                              <w:marRight w:val="0"/>
                              <w:marTop w:val="0"/>
                              <w:marBottom w:val="0"/>
                              <w:divBdr>
                                <w:top w:val="none" w:sz="0" w:space="0" w:color="auto"/>
                                <w:left w:val="none" w:sz="0" w:space="0" w:color="auto"/>
                                <w:bottom w:val="none" w:sz="0" w:space="0" w:color="auto"/>
                                <w:right w:val="none" w:sz="0" w:space="0" w:color="auto"/>
                              </w:divBdr>
                              <w:divsChild>
                                <w:div w:id="1629698993">
                                  <w:marLeft w:val="0"/>
                                  <w:marRight w:val="0"/>
                                  <w:marTop w:val="0"/>
                                  <w:marBottom w:val="0"/>
                                  <w:divBdr>
                                    <w:top w:val="none" w:sz="0" w:space="0" w:color="auto"/>
                                    <w:left w:val="none" w:sz="0" w:space="0" w:color="auto"/>
                                    <w:bottom w:val="none" w:sz="0" w:space="0" w:color="auto"/>
                                    <w:right w:val="none" w:sz="0" w:space="0" w:color="auto"/>
                                  </w:divBdr>
                                </w:div>
                              </w:divsChild>
                            </w:div>
                            <w:div w:id="926186800">
                              <w:marLeft w:val="0"/>
                              <w:marRight w:val="0"/>
                              <w:marTop w:val="0"/>
                              <w:marBottom w:val="0"/>
                              <w:divBdr>
                                <w:top w:val="none" w:sz="0" w:space="0" w:color="auto"/>
                                <w:left w:val="none" w:sz="0" w:space="0" w:color="auto"/>
                                <w:bottom w:val="none" w:sz="0" w:space="0" w:color="auto"/>
                                <w:right w:val="none" w:sz="0" w:space="0" w:color="auto"/>
                              </w:divBdr>
                              <w:divsChild>
                                <w:div w:id="950744760">
                                  <w:marLeft w:val="0"/>
                                  <w:marRight w:val="0"/>
                                  <w:marTop w:val="0"/>
                                  <w:marBottom w:val="0"/>
                                  <w:divBdr>
                                    <w:top w:val="none" w:sz="0" w:space="0" w:color="auto"/>
                                    <w:left w:val="none" w:sz="0" w:space="0" w:color="auto"/>
                                    <w:bottom w:val="none" w:sz="0" w:space="0" w:color="auto"/>
                                    <w:right w:val="none" w:sz="0" w:space="0" w:color="auto"/>
                                  </w:divBdr>
                                  <w:divsChild>
                                    <w:div w:id="14908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332363">
                      <w:marLeft w:val="0"/>
                      <w:marRight w:val="0"/>
                      <w:marTop w:val="0"/>
                      <w:marBottom w:val="330"/>
                      <w:divBdr>
                        <w:top w:val="none" w:sz="0" w:space="0" w:color="auto"/>
                        <w:left w:val="none" w:sz="0" w:space="0" w:color="auto"/>
                        <w:bottom w:val="none" w:sz="0" w:space="0" w:color="auto"/>
                        <w:right w:val="none" w:sz="0" w:space="0" w:color="auto"/>
                      </w:divBdr>
                    </w:div>
                    <w:div w:id="1913925410">
                      <w:marLeft w:val="0"/>
                      <w:marRight w:val="0"/>
                      <w:marTop w:val="0"/>
                      <w:marBottom w:val="0"/>
                      <w:divBdr>
                        <w:top w:val="none" w:sz="0" w:space="0" w:color="auto"/>
                        <w:left w:val="none" w:sz="0" w:space="0" w:color="auto"/>
                        <w:bottom w:val="none" w:sz="0" w:space="0" w:color="auto"/>
                        <w:right w:val="none" w:sz="0" w:space="0" w:color="auto"/>
                      </w:divBdr>
                      <w:divsChild>
                        <w:div w:id="400445659">
                          <w:marLeft w:val="0"/>
                          <w:marRight w:val="0"/>
                          <w:marTop w:val="0"/>
                          <w:marBottom w:val="0"/>
                          <w:divBdr>
                            <w:top w:val="none" w:sz="0" w:space="0" w:color="auto"/>
                            <w:left w:val="none" w:sz="0" w:space="0" w:color="auto"/>
                            <w:bottom w:val="none" w:sz="0" w:space="0" w:color="auto"/>
                            <w:right w:val="none" w:sz="0" w:space="0" w:color="auto"/>
                          </w:divBdr>
                          <w:divsChild>
                            <w:div w:id="1391465217">
                              <w:marLeft w:val="0"/>
                              <w:marRight w:val="0"/>
                              <w:marTop w:val="0"/>
                              <w:marBottom w:val="0"/>
                              <w:divBdr>
                                <w:top w:val="none" w:sz="0" w:space="0" w:color="auto"/>
                                <w:left w:val="none" w:sz="0" w:space="0" w:color="auto"/>
                                <w:bottom w:val="none" w:sz="0" w:space="0" w:color="auto"/>
                                <w:right w:val="none" w:sz="0" w:space="0" w:color="auto"/>
                              </w:divBdr>
                            </w:div>
                            <w:div w:id="1474643420">
                              <w:marLeft w:val="0"/>
                              <w:marRight w:val="0"/>
                              <w:marTop w:val="0"/>
                              <w:marBottom w:val="0"/>
                              <w:divBdr>
                                <w:top w:val="none" w:sz="0" w:space="0" w:color="auto"/>
                                <w:left w:val="none" w:sz="0" w:space="0" w:color="auto"/>
                                <w:bottom w:val="none" w:sz="0" w:space="0" w:color="auto"/>
                                <w:right w:val="none" w:sz="0" w:space="0" w:color="auto"/>
                              </w:divBdr>
                              <w:divsChild>
                                <w:div w:id="2024551053">
                                  <w:marLeft w:val="0"/>
                                  <w:marRight w:val="0"/>
                                  <w:marTop w:val="0"/>
                                  <w:marBottom w:val="0"/>
                                  <w:divBdr>
                                    <w:top w:val="none" w:sz="0" w:space="0" w:color="auto"/>
                                    <w:left w:val="none" w:sz="0" w:space="0" w:color="auto"/>
                                    <w:bottom w:val="none" w:sz="0" w:space="0" w:color="auto"/>
                                    <w:right w:val="none" w:sz="0" w:space="0" w:color="auto"/>
                                  </w:divBdr>
                                  <w:divsChild>
                                    <w:div w:id="39549890">
                                      <w:marLeft w:val="0"/>
                                      <w:marRight w:val="0"/>
                                      <w:marTop w:val="0"/>
                                      <w:marBottom w:val="450"/>
                                      <w:divBdr>
                                        <w:top w:val="none" w:sz="0" w:space="0" w:color="auto"/>
                                        <w:left w:val="none" w:sz="0" w:space="0" w:color="auto"/>
                                        <w:bottom w:val="none" w:sz="0" w:space="0" w:color="auto"/>
                                        <w:right w:val="none" w:sz="0" w:space="0" w:color="auto"/>
                                      </w:divBdr>
                                      <w:divsChild>
                                        <w:div w:id="1089161848">
                                          <w:marLeft w:val="0"/>
                                          <w:marRight w:val="0"/>
                                          <w:marTop w:val="0"/>
                                          <w:marBottom w:val="0"/>
                                          <w:divBdr>
                                            <w:top w:val="none" w:sz="0" w:space="0" w:color="auto"/>
                                            <w:left w:val="none" w:sz="0" w:space="0" w:color="auto"/>
                                            <w:bottom w:val="none" w:sz="0" w:space="0" w:color="auto"/>
                                            <w:right w:val="none" w:sz="0" w:space="0" w:color="auto"/>
                                          </w:divBdr>
                                          <w:divsChild>
                                            <w:div w:id="56383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14529">
                                      <w:marLeft w:val="0"/>
                                      <w:marRight w:val="0"/>
                                      <w:marTop w:val="0"/>
                                      <w:marBottom w:val="0"/>
                                      <w:divBdr>
                                        <w:top w:val="none" w:sz="0" w:space="0" w:color="auto"/>
                                        <w:left w:val="none" w:sz="0" w:space="0" w:color="auto"/>
                                        <w:bottom w:val="none" w:sz="0" w:space="0" w:color="auto"/>
                                        <w:right w:val="none" w:sz="0" w:space="0" w:color="auto"/>
                                      </w:divBdr>
                                      <w:divsChild>
                                        <w:div w:id="1107237500">
                                          <w:marLeft w:val="0"/>
                                          <w:marRight w:val="0"/>
                                          <w:marTop w:val="0"/>
                                          <w:marBottom w:val="450"/>
                                          <w:divBdr>
                                            <w:top w:val="none" w:sz="0" w:space="0" w:color="auto"/>
                                            <w:left w:val="none" w:sz="0" w:space="0" w:color="auto"/>
                                            <w:bottom w:val="none" w:sz="0" w:space="0" w:color="auto"/>
                                            <w:right w:val="none" w:sz="0" w:space="0" w:color="auto"/>
                                          </w:divBdr>
                                          <w:divsChild>
                                            <w:div w:id="203453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7299631">
      <w:bodyDiv w:val="1"/>
      <w:marLeft w:val="0"/>
      <w:marRight w:val="0"/>
      <w:marTop w:val="0"/>
      <w:marBottom w:val="0"/>
      <w:divBdr>
        <w:top w:val="none" w:sz="0" w:space="0" w:color="auto"/>
        <w:left w:val="none" w:sz="0" w:space="0" w:color="auto"/>
        <w:bottom w:val="none" w:sz="0" w:space="0" w:color="auto"/>
        <w:right w:val="none" w:sz="0" w:space="0" w:color="auto"/>
      </w:divBdr>
      <w:divsChild>
        <w:div w:id="1736463975">
          <w:marLeft w:val="0"/>
          <w:marRight w:val="0"/>
          <w:marTop w:val="0"/>
          <w:marBottom w:val="300"/>
          <w:divBdr>
            <w:top w:val="none" w:sz="0" w:space="0" w:color="auto"/>
            <w:left w:val="none" w:sz="0" w:space="0" w:color="auto"/>
            <w:bottom w:val="none" w:sz="0" w:space="0" w:color="auto"/>
            <w:right w:val="none" w:sz="0" w:space="0" w:color="auto"/>
          </w:divBdr>
        </w:div>
        <w:div w:id="712002253">
          <w:marLeft w:val="-225"/>
          <w:marRight w:val="-225"/>
          <w:marTop w:val="0"/>
          <w:marBottom w:val="0"/>
          <w:divBdr>
            <w:top w:val="none" w:sz="0" w:space="0" w:color="auto"/>
            <w:left w:val="none" w:sz="0" w:space="0" w:color="auto"/>
            <w:bottom w:val="none" w:sz="0" w:space="0" w:color="auto"/>
            <w:right w:val="none" w:sz="0" w:space="0" w:color="auto"/>
          </w:divBdr>
          <w:divsChild>
            <w:div w:id="882980902">
              <w:marLeft w:val="0"/>
              <w:marRight w:val="0"/>
              <w:marTop w:val="0"/>
              <w:marBottom w:val="0"/>
              <w:divBdr>
                <w:top w:val="none" w:sz="0" w:space="0" w:color="auto"/>
                <w:left w:val="none" w:sz="0" w:space="0" w:color="auto"/>
                <w:bottom w:val="none" w:sz="0" w:space="0" w:color="auto"/>
                <w:right w:val="none" w:sz="0" w:space="0" w:color="auto"/>
              </w:divBdr>
              <w:divsChild>
                <w:div w:id="1375346404">
                  <w:marLeft w:val="0"/>
                  <w:marRight w:val="0"/>
                  <w:marTop w:val="0"/>
                  <w:marBottom w:val="0"/>
                  <w:divBdr>
                    <w:top w:val="none" w:sz="0" w:space="0" w:color="auto"/>
                    <w:left w:val="none" w:sz="0" w:space="0" w:color="auto"/>
                    <w:bottom w:val="none" w:sz="0" w:space="0" w:color="auto"/>
                    <w:right w:val="none" w:sz="0" w:space="0" w:color="auto"/>
                  </w:divBdr>
                </w:div>
                <w:div w:id="31765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5849">
          <w:marLeft w:val="0"/>
          <w:marRight w:val="0"/>
          <w:marTop w:val="0"/>
          <w:marBottom w:val="0"/>
          <w:divBdr>
            <w:top w:val="none" w:sz="0" w:space="0" w:color="auto"/>
            <w:left w:val="none" w:sz="0" w:space="0" w:color="auto"/>
            <w:bottom w:val="none" w:sz="0" w:space="0" w:color="auto"/>
            <w:right w:val="none" w:sz="0" w:space="0" w:color="auto"/>
          </w:divBdr>
          <w:divsChild>
            <w:div w:id="1783526642">
              <w:marLeft w:val="0"/>
              <w:marRight w:val="0"/>
              <w:marTop w:val="0"/>
              <w:marBottom w:val="0"/>
              <w:divBdr>
                <w:top w:val="none" w:sz="0" w:space="0" w:color="auto"/>
                <w:left w:val="none" w:sz="0" w:space="0" w:color="auto"/>
                <w:bottom w:val="none" w:sz="0" w:space="0" w:color="auto"/>
                <w:right w:val="none" w:sz="0" w:space="0" w:color="auto"/>
              </w:divBdr>
            </w:div>
            <w:div w:id="114491650">
              <w:marLeft w:val="0"/>
              <w:marRight w:val="0"/>
              <w:marTop w:val="0"/>
              <w:marBottom w:val="0"/>
              <w:divBdr>
                <w:top w:val="none" w:sz="0" w:space="0" w:color="auto"/>
                <w:left w:val="none" w:sz="0" w:space="0" w:color="auto"/>
                <w:bottom w:val="none" w:sz="0" w:space="0" w:color="auto"/>
                <w:right w:val="none" w:sz="0" w:space="0" w:color="auto"/>
              </w:divBdr>
            </w:div>
          </w:divsChild>
        </w:div>
        <w:div w:id="1793359682">
          <w:marLeft w:val="0"/>
          <w:marRight w:val="0"/>
          <w:marTop w:val="0"/>
          <w:marBottom w:val="0"/>
          <w:divBdr>
            <w:top w:val="none" w:sz="0" w:space="0" w:color="auto"/>
            <w:left w:val="none" w:sz="0" w:space="0" w:color="auto"/>
            <w:bottom w:val="none" w:sz="0" w:space="0" w:color="auto"/>
            <w:right w:val="none" w:sz="0" w:space="0" w:color="auto"/>
          </w:divBdr>
        </w:div>
      </w:divsChild>
    </w:div>
    <w:div w:id="1269003743">
      <w:bodyDiv w:val="1"/>
      <w:marLeft w:val="0"/>
      <w:marRight w:val="0"/>
      <w:marTop w:val="0"/>
      <w:marBottom w:val="0"/>
      <w:divBdr>
        <w:top w:val="none" w:sz="0" w:space="0" w:color="auto"/>
        <w:left w:val="none" w:sz="0" w:space="0" w:color="auto"/>
        <w:bottom w:val="none" w:sz="0" w:space="0" w:color="auto"/>
        <w:right w:val="none" w:sz="0" w:space="0" w:color="auto"/>
      </w:divBdr>
      <w:divsChild>
        <w:div w:id="284166500">
          <w:marLeft w:val="0"/>
          <w:marRight w:val="0"/>
          <w:marTop w:val="0"/>
          <w:marBottom w:val="0"/>
          <w:divBdr>
            <w:top w:val="none" w:sz="0" w:space="0" w:color="auto"/>
            <w:left w:val="none" w:sz="0" w:space="0" w:color="auto"/>
            <w:bottom w:val="none" w:sz="0" w:space="0" w:color="auto"/>
            <w:right w:val="none" w:sz="0" w:space="0" w:color="auto"/>
          </w:divBdr>
          <w:divsChild>
            <w:div w:id="1446777060">
              <w:blockQuote w:val="1"/>
              <w:marLeft w:val="0"/>
              <w:marRight w:val="0"/>
              <w:marTop w:val="0"/>
              <w:marBottom w:val="300"/>
              <w:divBdr>
                <w:top w:val="none" w:sz="0" w:space="0" w:color="auto"/>
                <w:left w:val="single" w:sz="36" w:space="15" w:color="EEEEEE"/>
                <w:bottom w:val="none" w:sz="0" w:space="0" w:color="auto"/>
                <w:right w:val="none" w:sz="0" w:space="0" w:color="auto"/>
              </w:divBdr>
            </w:div>
            <w:div w:id="1131437830">
              <w:marLeft w:val="0"/>
              <w:marRight w:val="0"/>
              <w:marTop w:val="0"/>
              <w:marBottom w:val="0"/>
              <w:divBdr>
                <w:top w:val="none" w:sz="0" w:space="0" w:color="auto"/>
                <w:left w:val="none" w:sz="0" w:space="0" w:color="auto"/>
                <w:bottom w:val="none" w:sz="0" w:space="0" w:color="auto"/>
                <w:right w:val="none" w:sz="0" w:space="0" w:color="auto"/>
              </w:divBdr>
              <w:divsChild>
                <w:div w:id="214855934">
                  <w:marLeft w:val="0"/>
                  <w:marRight w:val="0"/>
                  <w:marTop w:val="0"/>
                  <w:marBottom w:val="0"/>
                  <w:divBdr>
                    <w:top w:val="none" w:sz="0" w:space="0" w:color="auto"/>
                    <w:left w:val="none" w:sz="0" w:space="0" w:color="auto"/>
                    <w:bottom w:val="none" w:sz="0" w:space="0" w:color="auto"/>
                    <w:right w:val="none" w:sz="0" w:space="0" w:color="auto"/>
                  </w:divBdr>
                </w:div>
                <w:div w:id="2018268442">
                  <w:marLeft w:val="0"/>
                  <w:marRight w:val="0"/>
                  <w:marTop w:val="0"/>
                  <w:marBottom w:val="0"/>
                  <w:divBdr>
                    <w:top w:val="none" w:sz="0" w:space="0" w:color="auto"/>
                    <w:left w:val="none" w:sz="0" w:space="0" w:color="auto"/>
                    <w:bottom w:val="none" w:sz="0" w:space="0" w:color="auto"/>
                    <w:right w:val="none" w:sz="0" w:space="0" w:color="auto"/>
                  </w:divBdr>
                </w:div>
                <w:div w:id="961960528">
                  <w:marLeft w:val="0"/>
                  <w:marRight w:val="0"/>
                  <w:marTop w:val="0"/>
                  <w:marBottom w:val="0"/>
                  <w:divBdr>
                    <w:top w:val="none" w:sz="0" w:space="0" w:color="auto"/>
                    <w:left w:val="none" w:sz="0" w:space="0" w:color="auto"/>
                    <w:bottom w:val="none" w:sz="0" w:space="0" w:color="auto"/>
                    <w:right w:val="none" w:sz="0" w:space="0" w:color="auto"/>
                  </w:divBdr>
                  <w:divsChild>
                    <w:div w:id="1456681848">
                      <w:marLeft w:val="0"/>
                      <w:marRight w:val="0"/>
                      <w:marTop w:val="0"/>
                      <w:marBottom w:val="0"/>
                      <w:divBdr>
                        <w:top w:val="none" w:sz="0" w:space="0" w:color="auto"/>
                        <w:left w:val="none" w:sz="0" w:space="0" w:color="auto"/>
                        <w:bottom w:val="none" w:sz="0" w:space="0" w:color="auto"/>
                        <w:right w:val="none" w:sz="0" w:space="0" w:color="auto"/>
                      </w:divBdr>
                    </w:div>
                    <w:div w:id="1787430397">
                      <w:marLeft w:val="0"/>
                      <w:marRight w:val="0"/>
                      <w:marTop w:val="0"/>
                      <w:marBottom w:val="0"/>
                      <w:divBdr>
                        <w:top w:val="none" w:sz="0" w:space="0" w:color="auto"/>
                        <w:left w:val="none" w:sz="0" w:space="0" w:color="auto"/>
                        <w:bottom w:val="none" w:sz="0" w:space="0" w:color="auto"/>
                        <w:right w:val="none" w:sz="0" w:space="0" w:color="auto"/>
                      </w:divBdr>
                      <w:divsChild>
                        <w:div w:id="80757487">
                          <w:marLeft w:val="0"/>
                          <w:marRight w:val="0"/>
                          <w:marTop w:val="0"/>
                          <w:marBottom w:val="0"/>
                          <w:divBdr>
                            <w:top w:val="none" w:sz="0" w:space="0" w:color="auto"/>
                            <w:left w:val="none" w:sz="0" w:space="0" w:color="auto"/>
                            <w:bottom w:val="none" w:sz="0" w:space="0" w:color="auto"/>
                            <w:right w:val="none" w:sz="0" w:space="0" w:color="auto"/>
                          </w:divBdr>
                          <w:divsChild>
                            <w:div w:id="265700817">
                              <w:marLeft w:val="0"/>
                              <w:marRight w:val="0"/>
                              <w:marTop w:val="0"/>
                              <w:marBottom w:val="0"/>
                              <w:divBdr>
                                <w:top w:val="none" w:sz="0" w:space="0" w:color="auto"/>
                                <w:left w:val="none" w:sz="0" w:space="0" w:color="auto"/>
                                <w:bottom w:val="none" w:sz="0" w:space="0" w:color="auto"/>
                                <w:right w:val="none" w:sz="0" w:space="0" w:color="auto"/>
                              </w:divBdr>
                              <w:divsChild>
                                <w:div w:id="157929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1302660">
      <w:bodyDiv w:val="1"/>
      <w:marLeft w:val="0"/>
      <w:marRight w:val="0"/>
      <w:marTop w:val="0"/>
      <w:marBottom w:val="0"/>
      <w:divBdr>
        <w:top w:val="none" w:sz="0" w:space="0" w:color="auto"/>
        <w:left w:val="none" w:sz="0" w:space="0" w:color="auto"/>
        <w:bottom w:val="none" w:sz="0" w:space="0" w:color="auto"/>
        <w:right w:val="none" w:sz="0" w:space="0" w:color="auto"/>
      </w:divBdr>
    </w:div>
    <w:div w:id="1295717011">
      <w:bodyDiv w:val="1"/>
      <w:marLeft w:val="0"/>
      <w:marRight w:val="0"/>
      <w:marTop w:val="0"/>
      <w:marBottom w:val="0"/>
      <w:divBdr>
        <w:top w:val="none" w:sz="0" w:space="0" w:color="auto"/>
        <w:left w:val="none" w:sz="0" w:space="0" w:color="auto"/>
        <w:bottom w:val="none" w:sz="0" w:space="0" w:color="auto"/>
        <w:right w:val="none" w:sz="0" w:space="0" w:color="auto"/>
      </w:divBdr>
      <w:divsChild>
        <w:div w:id="1841388895">
          <w:marLeft w:val="0"/>
          <w:marRight w:val="0"/>
          <w:marTop w:val="0"/>
          <w:marBottom w:val="0"/>
          <w:divBdr>
            <w:top w:val="none" w:sz="0" w:space="0" w:color="auto"/>
            <w:left w:val="none" w:sz="0" w:space="0" w:color="auto"/>
            <w:bottom w:val="none" w:sz="0" w:space="0" w:color="auto"/>
            <w:right w:val="none" w:sz="0" w:space="0" w:color="auto"/>
          </w:divBdr>
        </w:div>
        <w:div w:id="1037661056">
          <w:marLeft w:val="0"/>
          <w:marRight w:val="0"/>
          <w:marTop w:val="0"/>
          <w:marBottom w:val="0"/>
          <w:divBdr>
            <w:top w:val="none" w:sz="0" w:space="0" w:color="auto"/>
            <w:left w:val="none" w:sz="0" w:space="0" w:color="auto"/>
            <w:bottom w:val="none" w:sz="0" w:space="0" w:color="auto"/>
            <w:right w:val="none" w:sz="0" w:space="0" w:color="auto"/>
          </w:divBdr>
          <w:divsChild>
            <w:div w:id="417020727">
              <w:marLeft w:val="0"/>
              <w:marRight w:val="0"/>
              <w:marTop w:val="0"/>
              <w:marBottom w:val="0"/>
              <w:divBdr>
                <w:top w:val="none" w:sz="0" w:space="0" w:color="auto"/>
                <w:left w:val="none" w:sz="0" w:space="0" w:color="auto"/>
                <w:bottom w:val="none" w:sz="0" w:space="0" w:color="auto"/>
                <w:right w:val="none" w:sz="0" w:space="0" w:color="auto"/>
              </w:divBdr>
            </w:div>
          </w:divsChild>
        </w:div>
        <w:div w:id="2100372047">
          <w:marLeft w:val="0"/>
          <w:marRight w:val="0"/>
          <w:marTop w:val="480"/>
          <w:marBottom w:val="0"/>
          <w:divBdr>
            <w:top w:val="none" w:sz="0" w:space="0" w:color="auto"/>
            <w:left w:val="none" w:sz="0" w:space="0" w:color="auto"/>
            <w:bottom w:val="none" w:sz="0" w:space="0" w:color="auto"/>
            <w:right w:val="none" w:sz="0" w:space="0" w:color="auto"/>
          </w:divBdr>
          <w:divsChild>
            <w:div w:id="475727579">
              <w:marLeft w:val="0"/>
              <w:marRight w:val="0"/>
              <w:marTop w:val="0"/>
              <w:marBottom w:val="240"/>
              <w:divBdr>
                <w:top w:val="single" w:sz="6" w:space="8" w:color="AAAAAA"/>
                <w:left w:val="single" w:sz="6" w:space="8" w:color="AAAAAA"/>
                <w:bottom w:val="single" w:sz="6" w:space="8" w:color="AAAAAA"/>
                <w:right w:val="single" w:sz="6" w:space="15" w:color="AAAAAA"/>
              </w:divBdr>
              <w:divsChild>
                <w:div w:id="83449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8799826">
      <w:bodyDiv w:val="1"/>
      <w:marLeft w:val="0"/>
      <w:marRight w:val="0"/>
      <w:marTop w:val="0"/>
      <w:marBottom w:val="0"/>
      <w:divBdr>
        <w:top w:val="none" w:sz="0" w:space="0" w:color="auto"/>
        <w:left w:val="none" w:sz="0" w:space="0" w:color="auto"/>
        <w:bottom w:val="none" w:sz="0" w:space="0" w:color="auto"/>
        <w:right w:val="none" w:sz="0" w:space="0" w:color="auto"/>
      </w:divBdr>
      <w:divsChild>
        <w:div w:id="533202376">
          <w:marLeft w:val="0"/>
          <w:marRight w:val="0"/>
          <w:marTop w:val="0"/>
          <w:marBottom w:val="330"/>
          <w:divBdr>
            <w:top w:val="none" w:sz="0" w:space="0" w:color="auto"/>
            <w:left w:val="none" w:sz="0" w:space="0" w:color="auto"/>
            <w:bottom w:val="none" w:sz="0" w:space="0" w:color="auto"/>
            <w:right w:val="none" w:sz="0" w:space="0" w:color="auto"/>
          </w:divBdr>
        </w:div>
      </w:divsChild>
    </w:div>
    <w:div w:id="1298877250">
      <w:bodyDiv w:val="1"/>
      <w:marLeft w:val="0"/>
      <w:marRight w:val="0"/>
      <w:marTop w:val="0"/>
      <w:marBottom w:val="0"/>
      <w:divBdr>
        <w:top w:val="none" w:sz="0" w:space="0" w:color="auto"/>
        <w:left w:val="none" w:sz="0" w:space="0" w:color="auto"/>
        <w:bottom w:val="none" w:sz="0" w:space="0" w:color="auto"/>
        <w:right w:val="none" w:sz="0" w:space="0" w:color="auto"/>
      </w:divBdr>
      <w:divsChild>
        <w:div w:id="701130374">
          <w:marLeft w:val="0"/>
          <w:marRight w:val="0"/>
          <w:marTop w:val="0"/>
          <w:marBottom w:val="0"/>
          <w:divBdr>
            <w:top w:val="none" w:sz="0" w:space="0" w:color="auto"/>
            <w:left w:val="none" w:sz="0" w:space="0" w:color="auto"/>
            <w:bottom w:val="none" w:sz="0" w:space="0" w:color="auto"/>
            <w:right w:val="none" w:sz="0" w:space="0" w:color="auto"/>
          </w:divBdr>
        </w:div>
        <w:div w:id="1216695559">
          <w:marLeft w:val="0"/>
          <w:marRight w:val="0"/>
          <w:marTop w:val="0"/>
          <w:marBottom w:val="0"/>
          <w:divBdr>
            <w:top w:val="none" w:sz="0" w:space="0" w:color="auto"/>
            <w:left w:val="none" w:sz="0" w:space="0" w:color="auto"/>
            <w:bottom w:val="none" w:sz="0" w:space="0" w:color="auto"/>
            <w:right w:val="none" w:sz="0" w:space="0" w:color="auto"/>
          </w:divBdr>
        </w:div>
        <w:div w:id="736243323">
          <w:marLeft w:val="0"/>
          <w:marRight w:val="0"/>
          <w:marTop w:val="0"/>
          <w:marBottom w:val="0"/>
          <w:divBdr>
            <w:top w:val="none" w:sz="0" w:space="0" w:color="auto"/>
            <w:left w:val="none" w:sz="0" w:space="0" w:color="auto"/>
            <w:bottom w:val="none" w:sz="0" w:space="0" w:color="auto"/>
            <w:right w:val="none" w:sz="0" w:space="0" w:color="auto"/>
          </w:divBdr>
        </w:div>
      </w:divsChild>
    </w:div>
    <w:div w:id="1313407437">
      <w:bodyDiv w:val="1"/>
      <w:marLeft w:val="0"/>
      <w:marRight w:val="0"/>
      <w:marTop w:val="0"/>
      <w:marBottom w:val="0"/>
      <w:divBdr>
        <w:top w:val="none" w:sz="0" w:space="0" w:color="auto"/>
        <w:left w:val="none" w:sz="0" w:space="0" w:color="auto"/>
        <w:bottom w:val="none" w:sz="0" w:space="0" w:color="auto"/>
        <w:right w:val="none" w:sz="0" w:space="0" w:color="auto"/>
      </w:divBdr>
      <w:divsChild>
        <w:div w:id="2089378171">
          <w:marLeft w:val="0"/>
          <w:marRight w:val="0"/>
          <w:marTop w:val="0"/>
          <w:marBottom w:val="0"/>
          <w:divBdr>
            <w:top w:val="none" w:sz="0" w:space="0" w:color="auto"/>
            <w:left w:val="none" w:sz="0" w:space="0" w:color="auto"/>
            <w:bottom w:val="none" w:sz="0" w:space="0" w:color="auto"/>
            <w:right w:val="none" w:sz="0" w:space="0" w:color="auto"/>
          </w:divBdr>
          <w:divsChild>
            <w:div w:id="1281717489">
              <w:marLeft w:val="0"/>
              <w:marRight w:val="0"/>
              <w:marTop w:val="0"/>
              <w:marBottom w:val="0"/>
              <w:divBdr>
                <w:top w:val="none" w:sz="0" w:space="0" w:color="auto"/>
                <w:left w:val="none" w:sz="0" w:space="0" w:color="auto"/>
                <w:bottom w:val="none" w:sz="0" w:space="0" w:color="auto"/>
                <w:right w:val="none" w:sz="0" w:space="0" w:color="auto"/>
              </w:divBdr>
              <w:divsChild>
                <w:div w:id="1386755608">
                  <w:marLeft w:val="0"/>
                  <w:marRight w:val="0"/>
                  <w:marTop w:val="0"/>
                  <w:marBottom w:val="0"/>
                  <w:divBdr>
                    <w:top w:val="none" w:sz="0" w:space="0" w:color="auto"/>
                    <w:left w:val="none" w:sz="0" w:space="0" w:color="auto"/>
                    <w:bottom w:val="none" w:sz="0" w:space="0" w:color="auto"/>
                    <w:right w:val="none" w:sz="0" w:space="0" w:color="auto"/>
                  </w:divBdr>
                </w:div>
                <w:div w:id="1473013129">
                  <w:marLeft w:val="0"/>
                  <w:marRight w:val="0"/>
                  <w:marTop w:val="0"/>
                  <w:marBottom w:val="0"/>
                  <w:divBdr>
                    <w:top w:val="none" w:sz="0" w:space="0" w:color="auto"/>
                    <w:left w:val="none" w:sz="0" w:space="0" w:color="auto"/>
                    <w:bottom w:val="none" w:sz="0" w:space="0" w:color="auto"/>
                    <w:right w:val="none" w:sz="0" w:space="0" w:color="auto"/>
                  </w:divBdr>
                </w:div>
                <w:div w:id="550264843">
                  <w:marLeft w:val="0"/>
                  <w:marRight w:val="0"/>
                  <w:marTop w:val="0"/>
                  <w:marBottom w:val="0"/>
                  <w:divBdr>
                    <w:top w:val="none" w:sz="0" w:space="0" w:color="auto"/>
                    <w:left w:val="none" w:sz="0" w:space="0" w:color="auto"/>
                    <w:bottom w:val="none" w:sz="0" w:space="0" w:color="auto"/>
                    <w:right w:val="none" w:sz="0" w:space="0" w:color="auto"/>
                  </w:divBdr>
                  <w:divsChild>
                    <w:div w:id="1779790511">
                      <w:marLeft w:val="0"/>
                      <w:marRight w:val="0"/>
                      <w:marTop w:val="0"/>
                      <w:marBottom w:val="0"/>
                      <w:divBdr>
                        <w:top w:val="none" w:sz="0" w:space="0" w:color="auto"/>
                        <w:left w:val="none" w:sz="0" w:space="0" w:color="auto"/>
                        <w:bottom w:val="none" w:sz="0" w:space="0" w:color="auto"/>
                        <w:right w:val="none" w:sz="0" w:space="0" w:color="auto"/>
                      </w:divBdr>
                    </w:div>
                    <w:div w:id="1215239901">
                      <w:marLeft w:val="0"/>
                      <w:marRight w:val="0"/>
                      <w:marTop w:val="0"/>
                      <w:marBottom w:val="0"/>
                      <w:divBdr>
                        <w:top w:val="none" w:sz="0" w:space="0" w:color="auto"/>
                        <w:left w:val="none" w:sz="0" w:space="0" w:color="auto"/>
                        <w:bottom w:val="none" w:sz="0" w:space="0" w:color="auto"/>
                        <w:right w:val="none" w:sz="0" w:space="0" w:color="auto"/>
                      </w:divBdr>
                    </w:div>
                  </w:divsChild>
                </w:div>
                <w:div w:id="510602905">
                  <w:marLeft w:val="0"/>
                  <w:marRight w:val="0"/>
                  <w:marTop w:val="0"/>
                  <w:marBottom w:val="0"/>
                  <w:divBdr>
                    <w:top w:val="none" w:sz="0" w:space="0" w:color="auto"/>
                    <w:left w:val="none" w:sz="0" w:space="0" w:color="auto"/>
                    <w:bottom w:val="none" w:sz="0" w:space="0" w:color="auto"/>
                    <w:right w:val="none" w:sz="0" w:space="0" w:color="auto"/>
                  </w:divBdr>
                  <w:divsChild>
                    <w:div w:id="478035990">
                      <w:marLeft w:val="0"/>
                      <w:marRight w:val="0"/>
                      <w:marTop w:val="0"/>
                      <w:marBottom w:val="0"/>
                      <w:divBdr>
                        <w:top w:val="none" w:sz="0" w:space="0" w:color="auto"/>
                        <w:left w:val="none" w:sz="0" w:space="0" w:color="auto"/>
                        <w:bottom w:val="none" w:sz="0" w:space="0" w:color="auto"/>
                        <w:right w:val="none" w:sz="0" w:space="0" w:color="auto"/>
                      </w:divBdr>
                    </w:div>
                    <w:div w:id="62404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535109">
      <w:bodyDiv w:val="1"/>
      <w:marLeft w:val="0"/>
      <w:marRight w:val="0"/>
      <w:marTop w:val="0"/>
      <w:marBottom w:val="0"/>
      <w:divBdr>
        <w:top w:val="none" w:sz="0" w:space="0" w:color="auto"/>
        <w:left w:val="none" w:sz="0" w:space="0" w:color="auto"/>
        <w:bottom w:val="none" w:sz="0" w:space="0" w:color="auto"/>
        <w:right w:val="none" w:sz="0" w:space="0" w:color="auto"/>
      </w:divBdr>
    </w:div>
    <w:div w:id="1437754593">
      <w:bodyDiv w:val="1"/>
      <w:marLeft w:val="0"/>
      <w:marRight w:val="0"/>
      <w:marTop w:val="0"/>
      <w:marBottom w:val="0"/>
      <w:divBdr>
        <w:top w:val="none" w:sz="0" w:space="0" w:color="auto"/>
        <w:left w:val="none" w:sz="0" w:space="0" w:color="auto"/>
        <w:bottom w:val="none" w:sz="0" w:space="0" w:color="auto"/>
        <w:right w:val="none" w:sz="0" w:space="0" w:color="auto"/>
      </w:divBdr>
      <w:divsChild>
        <w:div w:id="959604962">
          <w:marLeft w:val="0"/>
          <w:marRight w:val="0"/>
          <w:marTop w:val="0"/>
          <w:marBottom w:val="0"/>
          <w:divBdr>
            <w:top w:val="none" w:sz="0" w:space="0" w:color="auto"/>
            <w:left w:val="none" w:sz="0" w:space="0" w:color="auto"/>
            <w:bottom w:val="none" w:sz="0" w:space="0" w:color="auto"/>
            <w:right w:val="none" w:sz="0" w:space="0" w:color="auto"/>
          </w:divBdr>
          <w:divsChild>
            <w:div w:id="1740785167">
              <w:blockQuote w:val="1"/>
              <w:marLeft w:val="0"/>
              <w:marRight w:val="0"/>
              <w:marTop w:val="0"/>
              <w:marBottom w:val="300"/>
              <w:divBdr>
                <w:top w:val="none" w:sz="0" w:space="0" w:color="auto"/>
                <w:left w:val="single" w:sz="36" w:space="15" w:color="EEEEEE"/>
                <w:bottom w:val="none" w:sz="0" w:space="0" w:color="auto"/>
                <w:right w:val="none" w:sz="0" w:space="0" w:color="auto"/>
              </w:divBdr>
            </w:div>
            <w:div w:id="1712270217">
              <w:marLeft w:val="0"/>
              <w:marRight w:val="0"/>
              <w:marTop w:val="0"/>
              <w:marBottom w:val="0"/>
              <w:divBdr>
                <w:top w:val="none" w:sz="0" w:space="0" w:color="auto"/>
                <w:left w:val="none" w:sz="0" w:space="0" w:color="auto"/>
                <w:bottom w:val="none" w:sz="0" w:space="0" w:color="auto"/>
                <w:right w:val="none" w:sz="0" w:space="0" w:color="auto"/>
              </w:divBdr>
              <w:divsChild>
                <w:div w:id="1520317155">
                  <w:marLeft w:val="0"/>
                  <w:marRight w:val="0"/>
                  <w:marTop w:val="0"/>
                  <w:marBottom w:val="0"/>
                  <w:divBdr>
                    <w:top w:val="none" w:sz="0" w:space="0" w:color="auto"/>
                    <w:left w:val="none" w:sz="0" w:space="0" w:color="auto"/>
                    <w:bottom w:val="none" w:sz="0" w:space="0" w:color="auto"/>
                    <w:right w:val="none" w:sz="0" w:space="0" w:color="auto"/>
                  </w:divBdr>
                </w:div>
                <w:div w:id="941453001">
                  <w:marLeft w:val="0"/>
                  <w:marRight w:val="0"/>
                  <w:marTop w:val="0"/>
                  <w:marBottom w:val="0"/>
                  <w:divBdr>
                    <w:top w:val="none" w:sz="0" w:space="0" w:color="auto"/>
                    <w:left w:val="none" w:sz="0" w:space="0" w:color="auto"/>
                    <w:bottom w:val="none" w:sz="0" w:space="0" w:color="auto"/>
                    <w:right w:val="none" w:sz="0" w:space="0" w:color="auto"/>
                  </w:divBdr>
                </w:div>
                <w:div w:id="660239374">
                  <w:marLeft w:val="0"/>
                  <w:marRight w:val="0"/>
                  <w:marTop w:val="0"/>
                  <w:marBottom w:val="0"/>
                  <w:divBdr>
                    <w:top w:val="none" w:sz="0" w:space="0" w:color="auto"/>
                    <w:left w:val="none" w:sz="0" w:space="0" w:color="auto"/>
                    <w:bottom w:val="none" w:sz="0" w:space="0" w:color="auto"/>
                    <w:right w:val="none" w:sz="0" w:space="0" w:color="auto"/>
                  </w:divBdr>
                  <w:divsChild>
                    <w:div w:id="1407796867">
                      <w:marLeft w:val="0"/>
                      <w:marRight w:val="0"/>
                      <w:marTop w:val="0"/>
                      <w:marBottom w:val="0"/>
                      <w:divBdr>
                        <w:top w:val="none" w:sz="0" w:space="0" w:color="auto"/>
                        <w:left w:val="none" w:sz="0" w:space="0" w:color="auto"/>
                        <w:bottom w:val="none" w:sz="0" w:space="0" w:color="auto"/>
                        <w:right w:val="none" w:sz="0" w:space="0" w:color="auto"/>
                      </w:divBdr>
                    </w:div>
                    <w:div w:id="354162507">
                      <w:marLeft w:val="0"/>
                      <w:marRight w:val="0"/>
                      <w:marTop w:val="0"/>
                      <w:marBottom w:val="0"/>
                      <w:divBdr>
                        <w:top w:val="none" w:sz="0" w:space="0" w:color="auto"/>
                        <w:left w:val="none" w:sz="0" w:space="0" w:color="auto"/>
                        <w:bottom w:val="none" w:sz="0" w:space="0" w:color="auto"/>
                        <w:right w:val="none" w:sz="0" w:space="0" w:color="auto"/>
                      </w:divBdr>
                      <w:divsChild>
                        <w:div w:id="1928885637">
                          <w:marLeft w:val="0"/>
                          <w:marRight w:val="0"/>
                          <w:marTop w:val="0"/>
                          <w:marBottom w:val="0"/>
                          <w:divBdr>
                            <w:top w:val="none" w:sz="0" w:space="0" w:color="auto"/>
                            <w:left w:val="none" w:sz="0" w:space="0" w:color="auto"/>
                            <w:bottom w:val="none" w:sz="0" w:space="0" w:color="auto"/>
                            <w:right w:val="none" w:sz="0" w:space="0" w:color="auto"/>
                          </w:divBdr>
                        </w:div>
                        <w:div w:id="7342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9347494">
      <w:bodyDiv w:val="1"/>
      <w:marLeft w:val="0"/>
      <w:marRight w:val="0"/>
      <w:marTop w:val="0"/>
      <w:marBottom w:val="0"/>
      <w:divBdr>
        <w:top w:val="none" w:sz="0" w:space="0" w:color="auto"/>
        <w:left w:val="none" w:sz="0" w:space="0" w:color="auto"/>
        <w:bottom w:val="none" w:sz="0" w:space="0" w:color="auto"/>
        <w:right w:val="none" w:sz="0" w:space="0" w:color="auto"/>
      </w:divBdr>
      <w:divsChild>
        <w:div w:id="1124694695">
          <w:marLeft w:val="0"/>
          <w:marRight w:val="0"/>
          <w:marTop w:val="0"/>
          <w:marBottom w:val="0"/>
          <w:divBdr>
            <w:top w:val="none" w:sz="0" w:space="0" w:color="auto"/>
            <w:left w:val="none" w:sz="0" w:space="0" w:color="auto"/>
            <w:bottom w:val="none" w:sz="0" w:space="0" w:color="auto"/>
            <w:right w:val="none" w:sz="0" w:space="0" w:color="auto"/>
          </w:divBdr>
        </w:div>
        <w:div w:id="2071926123">
          <w:marLeft w:val="0"/>
          <w:marRight w:val="0"/>
          <w:marTop w:val="0"/>
          <w:marBottom w:val="0"/>
          <w:divBdr>
            <w:top w:val="none" w:sz="0" w:space="0" w:color="auto"/>
            <w:left w:val="none" w:sz="0" w:space="0" w:color="auto"/>
            <w:bottom w:val="none" w:sz="0" w:space="0" w:color="auto"/>
            <w:right w:val="none" w:sz="0" w:space="0" w:color="auto"/>
          </w:divBdr>
        </w:div>
        <w:div w:id="919294120">
          <w:marLeft w:val="0"/>
          <w:marRight w:val="0"/>
          <w:marTop w:val="0"/>
          <w:marBottom w:val="0"/>
          <w:divBdr>
            <w:top w:val="none" w:sz="0" w:space="0" w:color="auto"/>
            <w:left w:val="none" w:sz="0" w:space="0" w:color="auto"/>
            <w:bottom w:val="none" w:sz="0" w:space="0" w:color="auto"/>
            <w:right w:val="none" w:sz="0" w:space="0" w:color="auto"/>
          </w:divBdr>
        </w:div>
      </w:divsChild>
    </w:div>
    <w:div w:id="1536187901">
      <w:bodyDiv w:val="1"/>
      <w:marLeft w:val="0"/>
      <w:marRight w:val="0"/>
      <w:marTop w:val="0"/>
      <w:marBottom w:val="0"/>
      <w:divBdr>
        <w:top w:val="none" w:sz="0" w:space="0" w:color="auto"/>
        <w:left w:val="none" w:sz="0" w:space="0" w:color="auto"/>
        <w:bottom w:val="none" w:sz="0" w:space="0" w:color="auto"/>
        <w:right w:val="none" w:sz="0" w:space="0" w:color="auto"/>
      </w:divBdr>
    </w:div>
    <w:div w:id="1548644258">
      <w:bodyDiv w:val="1"/>
      <w:marLeft w:val="0"/>
      <w:marRight w:val="0"/>
      <w:marTop w:val="0"/>
      <w:marBottom w:val="0"/>
      <w:divBdr>
        <w:top w:val="none" w:sz="0" w:space="0" w:color="auto"/>
        <w:left w:val="none" w:sz="0" w:space="0" w:color="auto"/>
        <w:bottom w:val="none" w:sz="0" w:space="0" w:color="auto"/>
        <w:right w:val="none" w:sz="0" w:space="0" w:color="auto"/>
      </w:divBdr>
      <w:divsChild>
        <w:div w:id="844635019">
          <w:marLeft w:val="0"/>
          <w:marRight w:val="0"/>
          <w:marTop w:val="0"/>
          <w:marBottom w:val="0"/>
          <w:divBdr>
            <w:top w:val="none" w:sz="0" w:space="0" w:color="auto"/>
            <w:left w:val="none" w:sz="0" w:space="0" w:color="auto"/>
            <w:bottom w:val="none" w:sz="0" w:space="0" w:color="auto"/>
            <w:right w:val="none" w:sz="0" w:space="0" w:color="auto"/>
          </w:divBdr>
          <w:divsChild>
            <w:div w:id="329338463">
              <w:marLeft w:val="150"/>
              <w:marRight w:val="150"/>
              <w:marTop w:val="600"/>
              <w:marBottom w:val="675"/>
              <w:divBdr>
                <w:top w:val="none" w:sz="0" w:space="0" w:color="auto"/>
                <w:left w:val="none" w:sz="0" w:space="0" w:color="auto"/>
                <w:bottom w:val="none" w:sz="0" w:space="0" w:color="auto"/>
                <w:right w:val="none" w:sz="0" w:space="0" w:color="auto"/>
              </w:divBdr>
              <w:divsChild>
                <w:div w:id="710769730">
                  <w:marLeft w:val="0"/>
                  <w:marRight w:val="0"/>
                  <w:marTop w:val="0"/>
                  <w:marBottom w:val="0"/>
                  <w:divBdr>
                    <w:top w:val="none" w:sz="0" w:space="0" w:color="auto"/>
                    <w:left w:val="none" w:sz="0" w:space="0" w:color="auto"/>
                    <w:bottom w:val="none" w:sz="0" w:space="0" w:color="auto"/>
                    <w:right w:val="none" w:sz="0" w:space="0" w:color="auto"/>
                  </w:divBdr>
                  <w:divsChild>
                    <w:div w:id="1759911679">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212430007">
          <w:marLeft w:val="0"/>
          <w:marRight w:val="0"/>
          <w:marTop w:val="630"/>
          <w:marBottom w:val="0"/>
          <w:divBdr>
            <w:top w:val="none" w:sz="0" w:space="0" w:color="auto"/>
            <w:left w:val="none" w:sz="0" w:space="0" w:color="auto"/>
            <w:bottom w:val="none" w:sz="0" w:space="0" w:color="auto"/>
            <w:right w:val="none" w:sz="0" w:space="0" w:color="auto"/>
          </w:divBdr>
          <w:divsChild>
            <w:div w:id="1804536493">
              <w:marLeft w:val="0"/>
              <w:marRight w:val="0"/>
              <w:marTop w:val="0"/>
              <w:marBottom w:val="0"/>
              <w:divBdr>
                <w:top w:val="none" w:sz="0" w:space="0" w:color="auto"/>
                <w:left w:val="none" w:sz="0" w:space="0" w:color="auto"/>
                <w:bottom w:val="none" w:sz="0" w:space="0" w:color="auto"/>
                <w:right w:val="none" w:sz="0" w:space="0" w:color="auto"/>
              </w:divBdr>
              <w:divsChild>
                <w:div w:id="1749964989">
                  <w:marLeft w:val="150"/>
                  <w:marRight w:val="150"/>
                  <w:marTop w:val="0"/>
                  <w:marBottom w:val="0"/>
                  <w:divBdr>
                    <w:top w:val="none" w:sz="0" w:space="0" w:color="auto"/>
                    <w:left w:val="none" w:sz="0" w:space="0" w:color="auto"/>
                    <w:bottom w:val="none" w:sz="0" w:space="0" w:color="auto"/>
                    <w:right w:val="none" w:sz="0" w:space="0" w:color="auto"/>
                  </w:divBdr>
                  <w:divsChild>
                    <w:div w:id="1887445484">
                      <w:marLeft w:val="0"/>
                      <w:marRight w:val="0"/>
                      <w:marTop w:val="0"/>
                      <w:marBottom w:val="0"/>
                      <w:divBdr>
                        <w:top w:val="none" w:sz="0" w:space="0" w:color="auto"/>
                        <w:left w:val="none" w:sz="0" w:space="0" w:color="auto"/>
                        <w:bottom w:val="none" w:sz="0" w:space="0" w:color="auto"/>
                        <w:right w:val="none" w:sz="0" w:space="0" w:color="auto"/>
                      </w:divBdr>
                      <w:divsChild>
                        <w:div w:id="917446561">
                          <w:marLeft w:val="0"/>
                          <w:marRight w:val="0"/>
                          <w:marTop w:val="0"/>
                          <w:marBottom w:val="0"/>
                          <w:divBdr>
                            <w:top w:val="none" w:sz="0" w:space="0" w:color="auto"/>
                            <w:left w:val="none" w:sz="0" w:space="0" w:color="auto"/>
                            <w:bottom w:val="none" w:sz="0" w:space="0" w:color="auto"/>
                            <w:right w:val="none" w:sz="0" w:space="0" w:color="auto"/>
                          </w:divBdr>
                          <w:divsChild>
                            <w:div w:id="141696907">
                              <w:marLeft w:val="0"/>
                              <w:marRight w:val="0"/>
                              <w:marTop w:val="0"/>
                              <w:marBottom w:val="0"/>
                              <w:divBdr>
                                <w:top w:val="none" w:sz="0" w:space="0" w:color="auto"/>
                                <w:left w:val="none" w:sz="0" w:space="0" w:color="auto"/>
                                <w:bottom w:val="none" w:sz="0" w:space="0" w:color="auto"/>
                                <w:right w:val="none" w:sz="0" w:space="0" w:color="auto"/>
                              </w:divBdr>
                              <w:divsChild>
                                <w:div w:id="1377781625">
                                  <w:marLeft w:val="0"/>
                                  <w:marRight w:val="0"/>
                                  <w:marTop w:val="0"/>
                                  <w:marBottom w:val="0"/>
                                  <w:divBdr>
                                    <w:top w:val="none" w:sz="0" w:space="0" w:color="auto"/>
                                    <w:left w:val="none" w:sz="0" w:space="0" w:color="auto"/>
                                    <w:bottom w:val="none" w:sz="0" w:space="0" w:color="auto"/>
                                    <w:right w:val="none" w:sz="0" w:space="0" w:color="auto"/>
                                  </w:divBdr>
                                  <w:divsChild>
                                    <w:div w:id="629559577">
                                      <w:marLeft w:val="0"/>
                                      <w:marRight w:val="0"/>
                                      <w:marTop w:val="0"/>
                                      <w:marBottom w:val="0"/>
                                      <w:divBdr>
                                        <w:top w:val="none" w:sz="0" w:space="0" w:color="auto"/>
                                        <w:left w:val="none" w:sz="0" w:space="0" w:color="auto"/>
                                        <w:bottom w:val="none" w:sz="0" w:space="0" w:color="auto"/>
                                        <w:right w:val="none" w:sz="0" w:space="0" w:color="auto"/>
                                      </w:divBdr>
                                      <w:divsChild>
                                        <w:div w:id="1215703734">
                                          <w:marLeft w:val="0"/>
                                          <w:marRight w:val="0"/>
                                          <w:marTop w:val="0"/>
                                          <w:marBottom w:val="0"/>
                                          <w:divBdr>
                                            <w:top w:val="none" w:sz="0" w:space="0" w:color="auto"/>
                                            <w:left w:val="none" w:sz="0" w:space="0" w:color="auto"/>
                                            <w:bottom w:val="none" w:sz="0" w:space="0" w:color="auto"/>
                                            <w:right w:val="none" w:sz="0" w:space="0" w:color="auto"/>
                                          </w:divBdr>
                                          <w:divsChild>
                                            <w:div w:id="830946107">
                                              <w:marLeft w:val="0"/>
                                              <w:marRight w:val="0"/>
                                              <w:marTop w:val="0"/>
                                              <w:marBottom w:val="0"/>
                                              <w:divBdr>
                                                <w:top w:val="none" w:sz="0" w:space="0" w:color="auto"/>
                                                <w:left w:val="none" w:sz="0" w:space="0" w:color="auto"/>
                                                <w:bottom w:val="none" w:sz="0" w:space="0" w:color="auto"/>
                                                <w:right w:val="none" w:sz="0" w:space="0" w:color="auto"/>
                                              </w:divBdr>
                                              <w:divsChild>
                                                <w:div w:id="976256233">
                                                  <w:marLeft w:val="0"/>
                                                  <w:marRight w:val="0"/>
                                                  <w:marTop w:val="0"/>
                                                  <w:marBottom w:val="0"/>
                                                  <w:divBdr>
                                                    <w:top w:val="none" w:sz="0" w:space="0" w:color="auto"/>
                                                    <w:left w:val="none" w:sz="0" w:space="0" w:color="auto"/>
                                                    <w:bottom w:val="none" w:sz="0" w:space="0" w:color="auto"/>
                                                    <w:right w:val="none" w:sz="0" w:space="0" w:color="auto"/>
                                                  </w:divBdr>
                                                </w:div>
                                              </w:divsChild>
                                            </w:div>
                                            <w:div w:id="1324435708">
                                              <w:marLeft w:val="0"/>
                                              <w:marRight w:val="0"/>
                                              <w:marTop w:val="0"/>
                                              <w:marBottom w:val="0"/>
                                              <w:divBdr>
                                                <w:top w:val="none" w:sz="0" w:space="0" w:color="auto"/>
                                                <w:left w:val="none" w:sz="0" w:space="0" w:color="auto"/>
                                                <w:bottom w:val="none" w:sz="0" w:space="0" w:color="auto"/>
                                                <w:right w:val="none" w:sz="0" w:space="0" w:color="auto"/>
                                              </w:divBdr>
                                            </w:div>
                                            <w:div w:id="1231304614">
                                              <w:marLeft w:val="0"/>
                                              <w:marRight w:val="0"/>
                                              <w:marTop w:val="0"/>
                                              <w:marBottom w:val="0"/>
                                              <w:divBdr>
                                                <w:top w:val="none" w:sz="0" w:space="0" w:color="auto"/>
                                                <w:left w:val="none" w:sz="0" w:space="0" w:color="auto"/>
                                                <w:bottom w:val="none" w:sz="0" w:space="0" w:color="auto"/>
                                                <w:right w:val="none" w:sz="0" w:space="0" w:color="auto"/>
                                              </w:divBdr>
                                              <w:divsChild>
                                                <w:div w:id="53359895">
                                                  <w:marLeft w:val="0"/>
                                                  <w:marRight w:val="0"/>
                                                  <w:marTop w:val="0"/>
                                                  <w:marBottom w:val="0"/>
                                                  <w:divBdr>
                                                    <w:top w:val="none" w:sz="0" w:space="0" w:color="auto"/>
                                                    <w:left w:val="none" w:sz="0" w:space="0" w:color="auto"/>
                                                    <w:bottom w:val="none" w:sz="0" w:space="0" w:color="auto"/>
                                                    <w:right w:val="none" w:sz="0" w:space="0" w:color="auto"/>
                                                  </w:divBdr>
                                                </w:div>
                                              </w:divsChild>
                                            </w:div>
                                            <w:div w:id="1843280325">
                                              <w:marLeft w:val="0"/>
                                              <w:marRight w:val="0"/>
                                              <w:marTop w:val="0"/>
                                              <w:marBottom w:val="0"/>
                                              <w:divBdr>
                                                <w:top w:val="none" w:sz="0" w:space="0" w:color="auto"/>
                                                <w:left w:val="none" w:sz="0" w:space="0" w:color="auto"/>
                                                <w:bottom w:val="none" w:sz="0" w:space="0" w:color="auto"/>
                                                <w:right w:val="none" w:sz="0" w:space="0" w:color="auto"/>
                                              </w:divBdr>
                                            </w:div>
                                            <w:div w:id="1503622005">
                                              <w:marLeft w:val="0"/>
                                              <w:marRight w:val="0"/>
                                              <w:marTop w:val="0"/>
                                              <w:marBottom w:val="0"/>
                                              <w:divBdr>
                                                <w:top w:val="none" w:sz="0" w:space="0" w:color="auto"/>
                                                <w:left w:val="none" w:sz="0" w:space="0" w:color="auto"/>
                                                <w:bottom w:val="none" w:sz="0" w:space="0" w:color="auto"/>
                                                <w:right w:val="none" w:sz="0" w:space="0" w:color="auto"/>
                                              </w:divBdr>
                                              <w:divsChild>
                                                <w:div w:id="1612126472">
                                                  <w:marLeft w:val="0"/>
                                                  <w:marRight w:val="0"/>
                                                  <w:marTop w:val="0"/>
                                                  <w:marBottom w:val="0"/>
                                                  <w:divBdr>
                                                    <w:top w:val="none" w:sz="0" w:space="0" w:color="auto"/>
                                                    <w:left w:val="none" w:sz="0" w:space="0" w:color="auto"/>
                                                    <w:bottom w:val="none" w:sz="0" w:space="0" w:color="auto"/>
                                                    <w:right w:val="none" w:sz="0" w:space="0" w:color="auto"/>
                                                  </w:divBdr>
                                                </w:div>
                                              </w:divsChild>
                                            </w:div>
                                            <w:div w:id="185952338">
                                              <w:marLeft w:val="0"/>
                                              <w:marRight w:val="0"/>
                                              <w:marTop w:val="0"/>
                                              <w:marBottom w:val="0"/>
                                              <w:divBdr>
                                                <w:top w:val="none" w:sz="0" w:space="0" w:color="auto"/>
                                                <w:left w:val="none" w:sz="0" w:space="0" w:color="auto"/>
                                                <w:bottom w:val="none" w:sz="0" w:space="0" w:color="auto"/>
                                                <w:right w:val="none" w:sz="0" w:space="0" w:color="auto"/>
                                              </w:divBdr>
                                            </w:div>
                                            <w:div w:id="1350715895">
                                              <w:marLeft w:val="0"/>
                                              <w:marRight w:val="0"/>
                                              <w:marTop w:val="0"/>
                                              <w:marBottom w:val="0"/>
                                              <w:divBdr>
                                                <w:top w:val="none" w:sz="0" w:space="0" w:color="auto"/>
                                                <w:left w:val="none" w:sz="0" w:space="0" w:color="auto"/>
                                                <w:bottom w:val="none" w:sz="0" w:space="0" w:color="auto"/>
                                                <w:right w:val="none" w:sz="0" w:space="0" w:color="auto"/>
                                              </w:divBdr>
                                              <w:divsChild>
                                                <w:div w:id="1023631996">
                                                  <w:marLeft w:val="0"/>
                                                  <w:marRight w:val="0"/>
                                                  <w:marTop w:val="0"/>
                                                  <w:marBottom w:val="0"/>
                                                  <w:divBdr>
                                                    <w:top w:val="none" w:sz="0" w:space="0" w:color="auto"/>
                                                    <w:left w:val="none" w:sz="0" w:space="0" w:color="auto"/>
                                                    <w:bottom w:val="none" w:sz="0" w:space="0" w:color="auto"/>
                                                    <w:right w:val="none" w:sz="0" w:space="0" w:color="auto"/>
                                                  </w:divBdr>
                                                </w:div>
                                              </w:divsChild>
                                            </w:div>
                                            <w:div w:id="937447010">
                                              <w:marLeft w:val="0"/>
                                              <w:marRight w:val="0"/>
                                              <w:marTop w:val="0"/>
                                              <w:marBottom w:val="0"/>
                                              <w:divBdr>
                                                <w:top w:val="none" w:sz="0" w:space="0" w:color="auto"/>
                                                <w:left w:val="none" w:sz="0" w:space="0" w:color="auto"/>
                                                <w:bottom w:val="none" w:sz="0" w:space="0" w:color="auto"/>
                                                <w:right w:val="none" w:sz="0" w:space="0" w:color="auto"/>
                                              </w:divBdr>
                                            </w:div>
                                            <w:div w:id="1101100112">
                                              <w:marLeft w:val="0"/>
                                              <w:marRight w:val="0"/>
                                              <w:marTop w:val="0"/>
                                              <w:marBottom w:val="0"/>
                                              <w:divBdr>
                                                <w:top w:val="none" w:sz="0" w:space="0" w:color="auto"/>
                                                <w:left w:val="none" w:sz="0" w:space="0" w:color="auto"/>
                                                <w:bottom w:val="none" w:sz="0" w:space="0" w:color="auto"/>
                                                <w:right w:val="none" w:sz="0" w:space="0" w:color="auto"/>
                                              </w:divBdr>
                                              <w:divsChild>
                                                <w:div w:id="525413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6314103">
      <w:bodyDiv w:val="1"/>
      <w:marLeft w:val="0"/>
      <w:marRight w:val="0"/>
      <w:marTop w:val="0"/>
      <w:marBottom w:val="0"/>
      <w:divBdr>
        <w:top w:val="none" w:sz="0" w:space="0" w:color="auto"/>
        <w:left w:val="none" w:sz="0" w:space="0" w:color="auto"/>
        <w:bottom w:val="none" w:sz="0" w:space="0" w:color="auto"/>
        <w:right w:val="none" w:sz="0" w:space="0" w:color="auto"/>
      </w:divBdr>
      <w:divsChild>
        <w:div w:id="2113083686">
          <w:marLeft w:val="0"/>
          <w:marRight w:val="0"/>
          <w:marTop w:val="0"/>
          <w:marBottom w:val="300"/>
          <w:divBdr>
            <w:top w:val="none" w:sz="0" w:space="0" w:color="auto"/>
            <w:left w:val="none" w:sz="0" w:space="0" w:color="auto"/>
            <w:bottom w:val="none" w:sz="0" w:space="0" w:color="auto"/>
            <w:right w:val="none" w:sz="0" w:space="0" w:color="auto"/>
          </w:divBdr>
        </w:div>
        <w:div w:id="1113793811">
          <w:marLeft w:val="0"/>
          <w:marRight w:val="0"/>
          <w:marTop w:val="0"/>
          <w:marBottom w:val="0"/>
          <w:divBdr>
            <w:top w:val="none" w:sz="0" w:space="0" w:color="auto"/>
            <w:left w:val="none" w:sz="0" w:space="0" w:color="auto"/>
            <w:bottom w:val="none" w:sz="0" w:space="0" w:color="auto"/>
            <w:right w:val="none" w:sz="0" w:space="0" w:color="auto"/>
          </w:divBdr>
          <w:divsChild>
            <w:div w:id="1798598832">
              <w:marLeft w:val="0"/>
              <w:marRight w:val="0"/>
              <w:marTop w:val="0"/>
              <w:marBottom w:val="0"/>
              <w:divBdr>
                <w:top w:val="none" w:sz="0" w:space="0" w:color="auto"/>
                <w:left w:val="none" w:sz="0" w:space="0" w:color="auto"/>
                <w:bottom w:val="none" w:sz="0" w:space="0" w:color="auto"/>
                <w:right w:val="none" w:sz="0" w:space="0" w:color="auto"/>
              </w:divBdr>
              <w:divsChild>
                <w:div w:id="138275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167049">
      <w:bodyDiv w:val="1"/>
      <w:marLeft w:val="0"/>
      <w:marRight w:val="0"/>
      <w:marTop w:val="0"/>
      <w:marBottom w:val="0"/>
      <w:divBdr>
        <w:top w:val="none" w:sz="0" w:space="0" w:color="auto"/>
        <w:left w:val="none" w:sz="0" w:space="0" w:color="auto"/>
        <w:bottom w:val="none" w:sz="0" w:space="0" w:color="auto"/>
        <w:right w:val="none" w:sz="0" w:space="0" w:color="auto"/>
      </w:divBdr>
    </w:div>
    <w:div w:id="1578049446">
      <w:bodyDiv w:val="1"/>
      <w:marLeft w:val="0"/>
      <w:marRight w:val="0"/>
      <w:marTop w:val="0"/>
      <w:marBottom w:val="0"/>
      <w:divBdr>
        <w:top w:val="none" w:sz="0" w:space="0" w:color="auto"/>
        <w:left w:val="none" w:sz="0" w:space="0" w:color="auto"/>
        <w:bottom w:val="none" w:sz="0" w:space="0" w:color="auto"/>
        <w:right w:val="none" w:sz="0" w:space="0" w:color="auto"/>
      </w:divBdr>
    </w:div>
    <w:div w:id="1583368957">
      <w:bodyDiv w:val="1"/>
      <w:marLeft w:val="0"/>
      <w:marRight w:val="0"/>
      <w:marTop w:val="0"/>
      <w:marBottom w:val="0"/>
      <w:divBdr>
        <w:top w:val="none" w:sz="0" w:space="0" w:color="auto"/>
        <w:left w:val="none" w:sz="0" w:space="0" w:color="auto"/>
        <w:bottom w:val="none" w:sz="0" w:space="0" w:color="auto"/>
        <w:right w:val="none" w:sz="0" w:space="0" w:color="auto"/>
      </w:divBdr>
      <w:divsChild>
        <w:div w:id="739865544">
          <w:marLeft w:val="0"/>
          <w:marRight w:val="0"/>
          <w:marTop w:val="0"/>
          <w:marBottom w:val="0"/>
          <w:divBdr>
            <w:top w:val="none" w:sz="0" w:space="0" w:color="auto"/>
            <w:left w:val="none" w:sz="0" w:space="0" w:color="auto"/>
            <w:bottom w:val="none" w:sz="0" w:space="0" w:color="auto"/>
            <w:right w:val="none" w:sz="0" w:space="0" w:color="auto"/>
          </w:divBdr>
          <w:divsChild>
            <w:div w:id="532570627">
              <w:marLeft w:val="0"/>
              <w:marRight w:val="0"/>
              <w:marTop w:val="0"/>
              <w:marBottom w:val="0"/>
              <w:divBdr>
                <w:top w:val="none" w:sz="0" w:space="0" w:color="auto"/>
                <w:left w:val="none" w:sz="0" w:space="0" w:color="auto"/>
                <w:bottom w:val="none" w:sz="0" w:space="0" w:color="auto"/>
                <w:right w:val="none" w:sz="0" w:space="0" w:color="auto"/>
              </w:divBdr>
              <w:divsChild>
                <w:div w:id="761411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659949">
      <w:bodyDiv w:val="1"/>
      <w:marLeft w:val="0"/>
      <w:marRight w:val="0"/>
      <w:marTop w:val="0"/>
      <w:marBottom w:val="0"/>
      <w:divBdr>
        <w:top w:val="none" w:sz="0" w:space="0" w:color="auto"/>
        <w:left w:val="none" w:sz="0" w:space="0" w:color="auto"/>
        <w:bottom w:val="none" w:sz="0" w:space="0" w:color="auto"/>
        <w:right w:val="none" w:sz="0" w:space="0" w:color="auto"/>
      </w:divBdr>
      <w:divsChild>
        <w:div w:id="1409107406">
          <w:marLeft w:val="0"/>
          <w:marRight w:val="0"/>
          <w:marTop w:val="0"/>
          <w:marBottom w:val="0"/>
          <w:divBdr>
            <w:top w:val="none" w:sz="0" w:space="0" w:color="auto"/>
            <w:left w:val="none" w:sz="0" w:space="0" w:color="auto"/>
            <w:bottom w:val="none" w:sz="0" w:space="0" w:color="auto"/>
            <w:right w:val="none" w:sz="0" w:space="0" w:color="auto"/>
          </w:divBdr>
        </w:div>
        <w:div w:id="55979505">
          <w:marLeft w:val="0"/>
          <w:marRight w:val="0"/>
          <w:marTop w:val="0"/>
          <w:marBottom w:val="0"/>
          <w:divBdr>
            <w:top w:val="none" w:sz="0" w:space="0" w:color="auto"/>
            <w:left w:val="none" w:sz="0" w:space="0" w:color="auto"/>
            <w:bottom w:val="none" w:sz="0" w:space="0" w:color="auto"/>
            <w:right w:val="none" w:sz="0" w:space="0" w:color="auto"/>
          </w:divBdr>
        </w:div>
        <w:div w:id="200630976">
          <w:marLeft w:val="0"/>
          <w:marRight w:val="0"/>
          <w:marTop w:val="0"/>
          <w:marBottom w:val="0"/>
          <w:divBdr>
            <w:top w:val="none" w:sz="0" w:space="0" w:color="auto"/>
            <w:left w:val="none" w:sz="0" w:space="0" w:color="auto"/>
            <w:bottom w:val="none" w:sz="0" w:space="0" w:color="auto"/>
            <w:right w:val="none" w:sz="0" w:space="0" w:color="auto"/>
          </w:divBdr>
        </w:div>
        <w:div w:id="318123578">
          <w:marLeft w:val="0"/>
          <w:marRight w:val="0"/>
          <w:marTop w:val="0"/>
          <w:marBottom w:val="0"/>
          <w:divBdr>
            <w:top w:val="none" w:sz="0" w:space="0" w:color="auto"/>
            <w:left w:val="none" w:sz="0" w:space="0" w:color="auto"/>
            <w:bottom w:val="none" w:sz="0" w:space="0" w:color="auto"/>
            <w:right w:val="none" w:sz="0" w:space="0" w:color="auto"/>
          </w:divBdr>
        </w:div>
        <w:div w:id="2093433802">
          <w:marLeft w:val="0"/>
          <w:marRight w:val="0"/>
          <w:marTop w:val="0"/>
          <w:marBottom w:val="0"/>
          <w:divBdr>
            <w:top w:val="none" w:sz="0" w:space="0" w:color="auto"/>
            <w:left w:val="none" w:sz="0" w:space="0" w:color="auto"/>
            <w:bottom w:val="none" w:sz="0" w:space="0" w:color="auto"/>
            <w:right w:val="none" w:sz="0" w:space="0" w:color="auto"/>
          </w:divBdr>
        </w:div>
        <w:div w:id="720907943">
          <w:marLeft w:val="0"/>
          <w:marRight w:val="0"/>
          <w:marTop w:val="0"/>
          <w:marBottom w:val="0"/>
          <w:divBdr>
            <w:top w:val="none" w:sz="0" w:space="0" w:color="auto"/>
            <w:left w:val="none" w:sz="0" w:space="0" w:color="auto"/>
            <w:bottom w:val="none" w:sz="0" w:space="0" w:color="auto"/>
            <w:right w:val="none" w:sz="0" w:space="0" w:color="auto"/>
          </w:divBdr>
        </w:div>
      </w:divsChild>
    </w:div>
    <w:div w:id="1599752444">
      <w:bodyDiv w:val="1"/>
      <w:marLeft w:val="0"/>
      <w:marRight w:val="0"/>
      <w:marTop w:val="0"/>
      <w:marBottom w:val="0"/>
      <w:divBdr>
        <w:top w:val="none" w:sz="0" w:space="0" w:color="auto"/>
        <w:left w:val="none" w:sz="0" w:space="0" w:color="auto"/>
        <w:bottom w:val="none" w:sz="0" w:space="0" w:color="auto"/>
        <w:right w:val="none" w:sz="0" w:space="0" w:color="auto"/>
      </w:divBdr>
      <w:divsChild>
        <w:div w:id="1504592641">
          <w:marLeft w:val="0"/>
          <w:marRight w:val="0"/>
          <w:marTop w:val="0"/>
          <w:marBottom w:val="300"/>
          <w:divBdr>
            <w:top w:val="none" w:sz="0" w:space="0" w:color="auto"/>
            <w:left w:val="none" w:sz="0" w:space="0" w:color="auto"/>
            <w:bottom w:val="none" w:sz="0" w:space="0" w:color="auto"/>
            <w:right w:val="none" w:sz="0" w:space="0" w:color="auto"/>
          </w:divBdr>
        </w:div>
        <w:div w:id="1328555431">
          <w:marLeft w:val="-225"/>
          <w:marRight w:val="-225"/>
          <w:marTop w:val="0"/>
          <w:marBottom w:val="0"/>
          <w:divBdr>
            <w:top w:val="none" w:sz="0" w:space="0" w:color="auto"/>
            <w:left w:val="none" w:sz="0" w:space="0" w:color="auto"/>
            <w:bottom w:val="none" w:sz="0" w:space="0" w:color="auto"/>
            <w:right w:val="none" w:sz="0" w:space="0" w:color="auto"/>
          </w:divBdr>
          <w:divsChild>
            <w:div w:id="546188253">
              <w:marLeft w:val="0"/>
              <w:marRight w:val="0"/>
              <w:marTop w:val="0"/>
              <w:marBottom w:val="0"/>
              <w:divBdr>
                <w:top w:val="none" w:sz="0" w:space="0" w:color="auto"/>
                <w:left w:val="none" w:sz="0" w:space="0" w:color="auto"/>
                <w:bottom w:val="none" w:sz="0" w:space="0" w:color="auto"/>
                <w:right w:val="none" w:sz="0" w:space="0" w:color="auto"/>
              </w:divBdr>
              <w:divsChild>
                <w:div w:id="347607803">
                  <w:marLeft w:val="0"/>
                  <w:marRight w:val="0"/>
                  <w:marTop w:val="0"/>
                  <w:marBottom w:val="0"/>
                  <w:divBdr>
                    <w:top w:val="none" w:sz="0" w:space="0" w:color="auto"/>
                    <w:left w:val="none" w:sz="0" w:space="0" w:color="auto"/>
                    <w:bottom w:val="none" w:sz="0" w:space="0" w:color="auto"/>
                    <w:right w:val="none" w:sz="0" w:space="0" w:color="auto"/>
                  </w:divBdr>
                </w:div>
                <w:div w:id="105705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997453">
      <w:bodyDiv w:val="1"/>
      <w:marLeft w:val="0"/>
      <w:marRight w:val="0"/>
      <w:marTop w:val="0"/>
      <w:marBottom w:val="0"/>
      <w:divBdr>
        <w:top w:val="none" w:sz="0" w:space="0" w:color="auto"/>
        <w:left w:val="none" w:sz="0" w:space="0" w:color="auto"/>
        <w:bottom w:val="none" w:sz="0" w:space="0" w:color="auto"/>
        <w:right w:val="none" w:sz="0" w:space="0" w:color="auto"/>
      </w:divBdr>
      <w:divsChild>
        <w:div w:id="1327856811">
          <w:marLeft w:val="0"/>
          <w:marRight w:val="0"/>
          <w:marTop w:val="0"/>
          <w:marBottom w:val="0"/>
          <w:divBdr>
            <w:top w:val="none" w:sz="0" w:space="0" w:color="auto"/>
            <w:left w:val="none" w:sz="0" w:space="0" w:color="auto"/>
            <w:bottom w:val="none" w:sz="0" w:space="0" w:color="auto"/>
            <w:right w:val="none" w:sz="0" w:space="0" w:color="auto"/>
          </w:divBdr>
        </w:div>
      </w:divsChild>
    </w:div>
    <w:div w:id="1608929997">
      <w:bodyDiv w:val="1"/>
      <w:marLeft w:val="0"/>
      <w:marRight w:val="0"/>
      <w:marTop w:val="0"/>
      <w:marBottom w:val="0"/>
      <w:divBdr>
        <w:top w:val="none" w:sz="0" w:space="0" w:color="auto"/>
        <w:left w:val="none" w:sz="0" w:space="0" w:color="auto"/>
        <w:bottom w:val="none" w:sz="0" w:space="0" w:color="auto"/>
        <w:right w:val="none" w:sz="0" w:space="0" w:color="auto"/>
      </w:divBdr>
      <w:divsChild>
        <w:div w:id="1704018584">
          <w:marLeft w:val="0"/>
          <w:marRight w:val="0"/>
          <w:marTop w:val="0"/>
          <w:marBottom w:val="0"/>
          <w:divBdr>
            <w:top w:val="none" w:sz="0" w:space="0" w:color="auto"/>
            <w:left w:val="none" w:sz="0" w:space="0" w:color="auto"/>
            <w:bottom w:val="none" w:sz="0" w:space="0" w:color="auto"/>
            <w:right w:val="none" w:sz="0" w:space="0" w:color="auto"/>
          </w:divBdr>
          <w:divsChild>
            <w:div w:id="590511161">
              <w:blockQuote w:val="1"/>
              <w:marLeft w:val="0"/>
              <w:marRight w:val="0"/>
              <w:marTop w:val="0"/>
              <w:marBottom w:val="300"/>
              <w:divBdr>
                <w:top w:val="none" w:sz="0" w:space="0" w:color="auto"/>
                <w:left w:val="single" w:sz="36" w:space="15" w:color="EEEEEE"/>
                <w:bottom w:val="none" w:sz="0" w:space="0" w:color="auto"/>
                <w:right w:val="none" w:sz="0" w:space="0" w:color="auto"/>
              </w:divBdr>
            </w:div>
            <w:div w:id="1012992773">
              <w:marLeft w:val="0"/>
              <w:marRight w:val="0"/>
              <w:marTop w:val="0"/>
              <w:marBottom w:val="0"/>
              <w:divBdr>
                <w:top w:val="none" w:sz="0" w:space="0" w:color="auto"/>
                <w:left w:val="none" w:sz="0" w:space="0" w:color="auto"/>
                <w:bottom w:val="none" w:sz="0" w:space="0" w:color="auto"/>
                <w:right w:val="none" w:sz="0" w:space="0" w:color="auto"/>
              </w:divBdr>
            </w:div>
            <w:div w:id="979504708">
              <w:marLeft w:val="0"/>
              <w:marRight w:val="0"/>
              <w:marTop w:val="0"/>
              <w:marBottom w:val="0"/>
              <w:divBdr>
                <w:top w:val="none" w:sz="0" w:space="0" w:color="auto"/>
                <w:left w:val="none" w:sz="0" w:space="0" w:color="auto"/>
                <w:bottom w:val="none" w:sz="0" w:space="0" w:color="auto"/>
                <w:right w:val="none" w:sz="0" w:space="0" w:color="auto"/>
              </w:divBdr>
            </w:div>
            <w:div w:id="1239167596">
              <w:marLeft w:val="0"/>
              <w:marRight w:val="0"/>
              <w:marTop w:val="0"/>
              <w:marBottom w:val="0"/>
              <w:divBdr>
                <w:top w:val="none" w:sz="0" w:space="0" w:color="auto"/>
                <w:left w:val="none" w:sz="0" w:space="0" w:color="auto"/>
                <w:bottom w:val="none" w:sz="0" w:space="0" w:color="auto"/>
                <w:right w:val="none" w:sz="0" w:space="0" w:color="auto"/>
              </w:divBdr>
              <w:divsChild>
                <w:div w:id="1420522336">
                  <w:marLeft w:val="0"/>
                  <w:marRight w:val="0"/>
                  <w:marTop w:val="0"/>
                  <w:marBottom w:val="0"/>
                  <w:divBdr>
                    <w:top w:val="none" w:sz="0" w:space="0" w:color="auto"/>
                    <w:left w:val="none" w:sz="0" w:space="0" w:color="auto"/>
                    <w:bottom w:val="none" w:sz="0" w:space="0" w:color="auto"/>
                    <w:right w:val="none" w:sz="0" w:space="0" w:color="auto"/>
                  </w:divBdr>
                  <w:divsChild>
                    <w:div w:id="1644768908">
                      <w:blockQuote w:val="1"/>
                      <w:marLeft w:val="0"/>
                      <w:marRight w:val="0"/>
                      <w:marTop w:val="0"/>
                      <w:marBottom w:val="300"/>
                      <w:divBdr>
                        <w:top w:val="none" w:sz="0" w:space="0" w:color="auto"/>
                        <w:left w:val="single" w:sz="36" w:space="15" w:color="EEEEEE"/>
                        <w:bottom w:val="none" w:sz="0" w:space="0" w:color="auto"/>
                        <w:right w:val="none" w:sz="0" w:space="0" w:color="auto"/>
                      </w:divBdr>
                    </w:div>
                    <w:div w:id="502010560">
                      <w:marLeft w:val="0"/>
                      <w:marRight w:val="0"/>
                      <w:marTop w:val="0"/>
                      <w:marBottom w:val="0"/>
                      <w:divBdr>
                        <w:top w:val="none" w:sz="0" w:space="0" w:color="auto"/>
                        <w:left w:val="none" w:sz="0" w:space="0" w:color="auto"/>
                        <w:bottom w:val="none" w:sz="0" w:space="0" w:color="auto"/>
                        <w:right w:val="none" w:sz="0" w:space="0" w:color="auto"/>
                      </w:divBdr>
                      <w:divsChild>
                        <w:div w:id="1062484398">
                          <w:marLeft w:val="0"/>
                          <w:marRight w:val="0"/>
                          <w:marTop w:val="0"/>
                          <w:marBottom w:val="0"/>
                          <w:divBdr>
                            <w:top w:val="none" w:sz="0" w:space="0" w:color="auto"/>
                            <w:left w:val="none" w:sz="0" w:space="0" w:color="auto"/>
                            <w:bottom w:val="none" w:sz="0" w:space="0" w:color="auto"/>
                            <w:right w:val="none" w:sz="0" w:space="0" w:color="auto"/>
                          </w:divBdr>
                        </w:div>
                        <w:div w:id="578632842">
                          <w:marLeft w:val="0"/>
                          <w:marRight w:val="0"/>
                          <w:marTop w:val="0"/>
                          <w:marBottom w:val="0"/>
                          <w:divBdr>
                            <w:top w:val="none" w:sz="0" w:space="0" w:color="auto"/>
                            <w:left w:val="none" w:sz="0" w:space="0" w:color="auto"/>
                            <w:bottom w:val="none" w:sz="0" w:space="0" w:color="auto"/>
                            <w:right w:val="none" w:sz="0" w:space="0" w:color="auto"/>
                          </w:divBdr>
                          <w:divsChild>
                            <w:div w:id="1422753395">
                              <w:marLeft w:val="0"/>
                              <w:marRight w:val="0"/>
                              <w:marTop w:val="0"/>
                              <w:marBottom w:val="0"/>
                              <w:divBdr>
                                <w:top w:val="none" w:sz="0" w:space="0" w:color="auto"/>
                                <w:left w:val="none" w:sz="0" w:space="0" w:color="auto"/>
                                <w:bottom w:val="none" w:sz="0" w:space="0" w:color="auto"/>
                                <w:right w:val="none" w:sz="0" w:space="0" w:color="auto"/>
                              </w:divBdr>
                              <w:divsChild>
                                <w:div w:id="90049618">
                                  <w:blockQuote w:val="1"/>
                                  <w:marLeft w:val="0"/>
                                  <w:marRight w:val="0"/>
                                  <w:marTop w:val="0"/>
                                  <w:marBottom w:val="300"/>
                                  <w:divBdr>
                                    <w:top w:val="none" w:sz="0" w:space="0" w:color="auto"/>
                                    <w:left w:val="single" w:sz="36" w:space="15" w:color="EEEEEE"/>
                                    <w:bottom w:val="none" w:sz="0" w:space="0" w:color="auto"/>
                                    <w:right w:val="none" w:sz="0" w:space="0" w:color="auto"/>
                                  </w:divBdr>
                                </w:div>
                                <w:div w:id="618033532">
                                  <w:marLeft w:val="0"/>
                                  <w:marRight w:val="0"/>
                                  <w:marTop w:val="0"/>
                                  <w:marBottom w:val="0"/>
                                  <w:divBdr>
                                    <w:top w:val="none" w:sz="0" w:space="0" w:color="auto"/>
                                    <w:left w:val="none" w:sz="0" w:space="0" w:color="auto"/>
                                    <w:bottom w:val="none" w:sz="0" w:space="0" w:color="auto"/>
                                    <w:right w:val="none" w:sz="0" w:space="0" w:color="auto"/>
                                  </w:divBdr>
                                  <w:divsChild>
                                    <w:div w:id="1116174605">
                                      <w:marLeft w:val="0"/>
                                      <w:marRight w:val="0"/>
                                      <w:marTop w:val="0"/>
                                      <w:marBottom w:val="0"/>
                                      <w:divBdr>
                                        <w:top w:val="none" w:sz="0" w:space="0" w:color="auto"/>
                                        <w:left w:val="none" w:sz="0" w:space="0" w:color="auto"/>
                                        <w:bottom w:val="none" w:sz="0" w:space="0" w:color="auto"/>
                                        <w:right w:val="none" w:sz="0" w:space="0" w:color="auto"/>
                                      </w:divBdr>
                                      <w:divsChild>
                                        <w:div w:id="1043871633">
                                          <w:marLeft w:val="0"/>
                                          <w:marRight w:val="0"/>
                                          <w:marTop w:val="0"/>
                                          <w:marBottom w:val="0"/>
                                          <w:divBdr>
                                            <w:top w:val="none" w:sz="0" w:space="0" w:color="auto"/>
                                            <w:left w:val="none" w:sz="0" w:space="0" w:color="auto"/>
                                            <w:bottom w:val="none" w:sz="0" w:space="0" w:color="auto"/>
                                            <w:right w:val="none" w:sz="0" w:space="0" w:color="auto"/>
                                          </w:divBdr>
                                          <w:divsChild>
                                            <w:div w:id="1328170514">
                                              <w:marLeft w:val="0"/>
                                              <w:marRight w:val="0"/>
                                              <w:marTop w:val="0"/>
                                              <w:marBottom w:val="0"/>
                                              <w:divBdr>
                                                <w:top w:val="none" w:sz="0" w:space="0" w:color="auto"/>
                                                <w:left w:val="none" w:sz="0" w:space="0" w:color="auto"/>
                                                <w:bottom w:val="none" w:sz="0" w:space="0" w:color="auto"/>
                                                <w:right w:val="none" w:sz="0" w:space="0" w:color="auto"/>
                                              </w:divBdr>
                                            </w:div>
                                            <w:div w:id="1089810780">
                                              <w:marLeft w:val="0"/>
                                              <w:marRight w:val="0"/>
                                              <w:marTop w:val="0"/>
                                              <w:marBottom w:val="0"/>
                                              <w:divBdr>
                                                <w:top w:val="none" w:sz="0" w:space="0" w:color="auto"/>
                                                <w:left w:val="none" w:sz="0" w:space="0" w:color="auto"/>
                                                <w:bottom w:val="none" w:sz="0" w:space="0" w:color="auto"/>
                                                <w:right w:val="none" w:sz="0" w:space="0" w:color="auto"/>
                                              </w:divBdr>
                                            </w:div>
                                            <w:div w:id="454449733">
                                              <w:marLeft w:val="0"/>
                                              <w:marRight w:val="0"/>
                                              <w:marTop w:val="0"/>
                                              <w:marBottom w:val="0"/>
                                              <w:divBdr>
                                                <w:top w:val="none" w:sz="0" w:space="0" w:color="auto"/>
                                                <w:left w:val="none" w:sz="0" w:space="0" w:color="auto"/>
                                                <w:bottom w:val="none" w:sz="0" w:space="0" w:color="auto"/>
                                                <w:right w:val="none" w:sz="0" w:space="0" w:color="auto"/>
                                              </w:divBdr>
                                              <w:divsChild>
                                                <w:div w:id="1697147231">
                                                  <w:marLeft w:val="0"/>
                                                  <w:marRight w:val="0"/>
                                                  <w:marTop w:val="0"/>
                                                  <w:marBottom w:val="0"/>
                                                  <w:divBdr>
                                                    <w:top w:val="none" w:sz="0" w:space="0" w:color="auto"/>
                                                    <w:left w:val="none" w:sz="0" w:space="0" w:color="auto"/>
                                                    <w:bottom w:val="none" w:sz="0" w:space="0" w:color="auto"/>
                                                    <w:right w:val="none" w:sz="0" w:space="0" w:color="auto"/>
                                                  </w:divBdr>
                                                  <w:divsChild>
                                                    <w:div w:id="810026077">
                                                      <w:marLeft w:val="0"/>
                                                      <w:marRight w:val="0"/>
                                                      <w:marTop w:val="0"/>
                                                      <w:marBottom w:val="0"/>
                                                      <w:divBdr>
                                                        <w:top w:val="none" w:sz="0" w:space="0" w:color="auto"/>
                                                        <w:left w:val="none" w:sz="0" w:space="0" w:color="auto"/>
                                                        <w:bottom w:val="none" w:sz="0" w:space="0" w:color="auto"/>
                                                        <w:right w:val="none" w:sz="0" w:space="0" w:color="auto"/>
                                                      </w:divBdr>
                                                      <w:divsChild>
                                                        <w:div w:id="9774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0378018">
      <w:bodyDiv w:val="1"/>
      <w:marLeft w:val="0"/>
      <w:marRight w:val="0"/>
      <w:marTop w:val="0"/>
      <w:marBottom w:val="0"/>
      <w:divBdr>
        <w:top w:val="none" w:sz="0" w:space="0" w:color="auto"/>
        <w:left w:val="none" w:sz="0" w:space="0" w:color="auto"/>
        <w:bottom w:val="none" w:sz="0" w:space="0" w:color="auto"/>
        <w:right w:val="none" w:sz="0" w:space="0" w:color="auto"/>
      </w:divBdr>
    </w:div>
    <w:div w:id="1622297386">
      <w:bodyDiv w:val="1"/>
      <w:marLeft w:val="0"/>
      <w:marRight w:val="0"/>
      <w:marTop w:val="0"/>
      <w:marBottom w:val="0"/>
      <w:divBdr>
        <w:top w:val="none" w:sz="0" w:space="0" w:color="auto"/>
        <w:left w:val="none" w:sz="0" w:space="0" w:color="auto"/>
        <w:bottom w:val="none" w:sz="0" w:space="0" w:color="auto"/>
        <w:right w:val="none" w:sz="0" w:space="0" w:color="auto"/>
      </w:divBdr>
      <w:divsChild>
        <w:div w:id="1121535293">
          <w:marLeft w:val="0"/>
          <w:marRight w:val="0"/>
          <w:marTop w:val="0"/>
          <w:marBottom w:val="0"/>
          <w:divBdr>
            <w:top w:val="none" w:sz="0" w:space="0" w:color="auto"/>
            <w:left w:val="none" w:sz="0" w:space="0" w:color="auto"/>
            <w:bottom w:val="none" w:sz="0" w:space="0" w:color="auto"/>
            <w:right w:val="none" w:sz="0" w:space="0" w:color="auto"/>
          </w:divBdr>
          <w:divsChild>
            <w:div w:id="2054578014">
              <w:marLeft w:val="0"/>
              <w:marRight w:val="0"/>
              <w:marTop w:val="0"/>
              <w:marBottom w:val="0"/>
              <w:divBdr>
                <w:top w:val="none" w:sz="0" w:space="0" w:color="auto"/>
                <w:left w:val="none" w:sz="0" w:space="0" w:color="auto"/>
                <w:bottom w:val="none" w:sz="0" w:space="0" w:color="auto"/>
                <w:right w:val="none" w:sz="0" w:space="0" w:color="auto"/>
              </w:divBdr>
              <w:divsChild>
                <w:div w:id="482704144">
                  <w:marLeft w:val="0"/>
                  <w:marRight w:val="0"/>
                  <w:marTop w:val="0"/>
                  <w:marBottom w:val="0"/>
                  <w:divBdr>
                    <w:top w:val="none" w:sz="0" w:space="0" w:color="auto"/>
                    <w:left w:val="none" w:sz="0" w:space="0" w:color="auto"/>
                    <w:bottom w:val="none" w:sz="0" w:space="0" w:color="auto"/>
                    <w:right w:val="none" w:sz="0" w:space="0" w:color="auto"/>
                  </w:divBdr>
                </w:div>
                <w:div w:id="1086926713">
                  <w:marLeft w:val="0"/>
                  <w:marRight w:val="0"/>
                  <w:marTop w:val="0"/>
                  <w:marBottom w:val="0"/>
                  <w:divBdr>
                    <w:top w:val="none" w:sz="0" w:space="0" w:color="auto"/>
                    <w:left w:val="none" w:sz="0" w:space="0" w:color="auto"/>
                    <w:bottom w:val="none" w:sz="0" w:space="0" w:color="auto"/>
                    <w:right w:val="none" w:sz="0" w:space="0" w:color="auto"/>
                  </w:divBdr>
                </w:div>
                <w:div w:id="1309358180">
                  <w:marLeft w:val="0"/>
                  <w:marRight w:val="0"/>
                  <w:marTop w:val="0"/>
                  <w:marBottom w:val="0"/>
                  <w:divBdr>
                    <w:top w:val="none" w:sz="0" w:space="0" w:color="auto"/>
                    <w:left w:val="none" w:sz="0" w:space="0" w:color="auto"/>
                    <w:bottom w:val="none" w:sz="0" w:space="0" w:color="auto"/>
                    <w:right w:val="none" w:sz="0" w:space="0" w:color="auto"/>
                  </w:divBdr>
                </w:div>
                <w:div w:id="1973706497">
                  <w:blockQuote w:val="1"/>
                  <w:marLeft w:val="0"/>
                  <w:marRight w:val="0"/>
                  <w:marTop w:val="0"/>
                  <w:marBottom w:val="300"/>
                  <w:divBdr>
                    <w:top w:val="none" w:sz="0" w:space="0" w:color="auto"/>
                    <w:left w:val="single" w:sz="36" w:space="15" w:color="EEEEEE"/>
                    <w:bottom w:val="none" w:sz="0" w:space="0" w:color="auto"/>
                    <w:right w:val="none" w:sz="0" w:space="0" w:color="auto"/>
                  </w:divBdr>
                </w:div>
                <w:div w:id="1854107822">
                  <w:marLeft w:val="-225"/>
                  <w:marRight w:val="-225"/>
                  <w:marTop w:val="0"/>
                  <w:marBottom w:val="0"/>
                  <w:divBdr>
                    <w:top w:val="none" w:sz="0" w:space="0" w:color="auto"/>
                    <w:left w:val="none" w:sz="0" w:space="0" w:color="auto"/>
                    <w:bottom w:val="none" w:sz="0" w:space="0" w:color="auto"/>
                    <w:right w:val="none" w:sz="0" w:space="0" w:color="auto"/>
                  </w:divBdr>
                  <w:divsChild>
                    <w:div w:id="317997953">
                      <w:marLeft w:val="0"/>
                      <w:marRight w:val="0"/>
                      <w:marTop w:val="0"/>
                      <w:marBottom w:val="0"/>
                      <w:divBdr>
                        <w:top w:val="none" w:sz="0" w:space="0" w:color="auto"/>
                        <w:left w:val="none" w:sz="0" w:space="0" w:color="auto"/>
                        <w:bottom w:val="none" w:sz="0" w:space="0" w:color="auto"/>
                        <w:right w:val="none" w:sz="0" w:space="0" w:color="auto"/>
                      </w:divBdr>
                      <w:divsChild>
                        <w:div w:id="1363938984">
                          <w:marLeft w:val="0"/>
                          <w:marRight w:val="0"/>
                          <w:marTop w:val="0"/>
                          <w:marBottom w:val="0"/>
                          <w:divBdr>
                            <w:top w:val="none" w:sz="0" w:space="0" w:color="auto"/>
                            <w:left w:val="none" w:sz="0" w:space="0" w:color="auto"/>
                            <w:bottom w:val="none" w:sz="0" w:space="0" w:color="auto"/>
                            <w:right w:val="none" w:sz="0" w:space="0" w:color="auto"/>
                          </w:divBdr>
                        </w:div>
                        <w:div w:id="1549953866">
                          <w:marLeft w:val="0"/>
                          <w:marRight w:val="0"/>
                          <w:marTop w:val="0"/>
                          <w:marBottom w:val="0"/>
                          <w:divBdr>
                            <w:top w:val="none" w:sz="0" w:space="0" w:color="auto"/>
                            <w:left w:val="none" w:sz="0" w:space="0" w:color="auto"/>
                            <w:bottom w:val="none" w:sz="0" w:space="0" w:color="auto"/>
                            <w:right w:val="none" w:sz="0" w:space="0" w:color="auto"/>
                          </w:divBdr>
                        </w:div>
                      </w:divsChild>
                    </w:div>
                    <w:div w:id="1643851929">
                      <w:marLeft w:val="0"/>
                      <w:marRight w:val="0"/>
                      <w:marTop w:val="0"/>
                      <w:marBottom w:val="0"/>
                      <w:divBdr>
                        <w:top w:val="none" w:sz="0" w:space="0" w:color="auto"/>
                        <w:left w:val="none" w:sz="0" w:space="0" w:color="auto"/>
                        <w:bottom w:val="none" w:sz="0" w:space="0" w:color="auto"/>
                        <w:right w:val="none" w:sz="0" w:space="0" w:color="auto"/>
                      </w:divBdr>
                      <w:divsChild>
                        <w:div w:id="1448502413">
                          <w:marLeft w:val="0"/>
                          <w:marRight w:val="0"/>
                          <w:marTop w:val="0"/>
                          <w:marBottom w:val="0"/>
                          <w:divBdr>
                            <w:top w:val="none" w:sz="0" w:space="0" w:color="auto"/>
                            <w:left w:val="none" w:sz="0" w:space="0" w:color="auto"/>
                            <w:bottom w:val="none" w:sz="0" w:space="0" w:color="auto"/>
                            <w:right w:val="none" w:sz="0" w:space="0" w:color="auto"/>
                          </w:divBdr>
                        </w:div>
                        <w:div w:id="56075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653726">
                  <w:marLeft w:val="0"/>
                  <w:marRight w:val="0"/>
                  <w:marTop w:val="0"/>
                  <w:marBottom w:val="0"/>
                  <w:divBdr>
                    <w:top w:val="none" w:sz="0" w:space="0" w:color="auto"/>
                    <w:left w:val="none" w:sz="0" w:space="0" w:color="auto"/>
                    <w:bottom w:val="none" w:sz="0" w:space="0" w:color="auto"/>
                    <w:right w:val="none" w:sz="0" w:space="0" w:color="auto"/>
                  </w:divBdr>
                  <w:divsChild>
                    <w:div w:id="1581720167">
                      <w:marLeft w:val="0"/>
                      <w:marRight w:val="0"/>
                      <w:marTop w:val="0"/>
                      <w:marBottom w:val="0"/>
                      <w:divBdr>
                        <w:top w:val="none" w:sz="0" w:space="0" w:color="auto"/>
                        <w:left w:val="none" w:sz="0" w:space="0" w:color="auto"/>
                        <w:bottom w:val="none" w:sz="0" w:space="0" w:color="auto"/>
                        <w:right w:val="none" w:sz="0" w:space="0" w:color="auto"/>
                      </w:divBdr>
                    </w:div>
                    <w:div w:id="1863516571">
                      <w:marLeft w:val="0"/>
                      <w:marRight w:val="0"/>
                      <w:marTop w:val="0"/>
                      <w:marBottom w:val="0"/>
                      <w:divBdr>
                        <w:top w:val="none" w:sz="0" w:space="0" w:color="auto"/>
                        <w:left w:val="none" w:sz="0" w:space="0" w:color="auto"/>
                        <w:bottom w:val="none" w:sz="0" w:space="0" w:color="auto"/>
                        <w:right w:val="none" w:sz="0" w:space="0" w:color="auto"/>
                      </w:divBdr>
                      <w:divsChild>
                        <w:div w:id="1805001810">
                          <w:marLeft w:val="0"/>
                          <w:marRight w:val="0"/>
                          <w:marTop w:val="0"/>
                          <w:marBottom w:val="0"/>
                          <w:divBdr>
                            <w:top w:val="none" w:sz="0" w:space="0" w:color="auto"/>
                            <w:left w:val="none" w:sz="0" w:space="0" w:color="auto"/>
                            <w:bottom w:val="none" w:sz="0" w:space="0" w:color="auto"/>
                            <w:right w:val="none" w:sz="0" w:space="0" w:color="auto"/>
                          </w:divBdr>
                          <w:divsChild>
                            <w:div w:id="1105030638">
                              <w:marLeft w:val="0"/>
                              <w:marRight w:val="0"/>
                              <w:marTop w:val="0"/>
                              <w:marBottom w:val="0"/>
                              <w:divBdr>
                                <w:top w:val="none" w:sz="0" w:space="0" w:color="auto"/>
                                <w:left w:val="none" w:sz="0" w:space="0" w:color="auto"/>
                                <w:bottom w:val="none" w:sz="0" w:space="0" w:color="auto"/>
                                <w:right w:val="none" w:sz="0" w:space="0" w:color="auto"/>
                              </w:divBdr>
                            </w:div>
                            <w:div w:id="2067146520">
                              <w:marLeft w:val="0"/>
                              <w:marRight w:val="0"/>
                              <w:marTop w:val="0"/>
                              <w:marBottom w:val="0"/>
                              <w:divBdr>
                                <w:top w:val="none" w:sz="0" w:space="0" w:color="auto"/>
                                <w:left w:val="none" w:sz="0" w:space="0" w:color="auto"/>
                                <w:bottom w:val="none" w:sz="0" w:space="0" w:color="auto"/>
                                <w:right w:val="none" w:sz="0" w:space="0" w:color="auto"/>
                              </w:divBdr>
                            </w:div>
                            <w:div w:id="1414470380">
                              <w:marLeft w:val="0"/>
                              <w:marRight w:val="0"/>
                              <w:marTop w:val="0"/>
                              <w:marBottom w:val="0"/>
                              <w:divBdr>
                                <w:top w:val="none" w:sz="0" w:space="0" w:color="auto"/>
                                <w:left w:val="none" w:sz="0" w:space="0" w:color="auto"/>
                                <w:bottom w:val="none" w:sz="0" w:space="0" w:color="auto"/>
                                <w:right w:val="none" w:sz="0" w:space="0" w:color="auto"/>
                              </w:divBdr>
                            </w:div>
                            <w:div w:id="15701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1105312">
      <w:bodyDiv w:val="1"/>
      <w:marLeft w:val="0"/>
      <w:marRight w:val="0"/>
      <w:marTop w:val="0"/>
      <w:marBottom w:val="0"/>
      <w:divBdr>
        <w:top w:val="none" w:sz="0" w:space="0" w:color="auto"/>
        <w:left w:val="none" w:sz="0" w:space="0" w:color="auto"/>
        <w:bottom w:val="none" w:sz="0" w:space="0" w:color="auto"/>
        <w:right w:val="none" w:sz="0" w:space="0" w:color="auto"/>
      </w:divBdr>
      <w:divsChild>
        <w:div w:id="263616439">
          <w:marLeft w:val="0"/>
          <w:marRight w:val="0"/>
          <w:marTop w:val="0"/>
          <w:marBottom w:val="0"/>
          <w:divBdr>
            <w:top w:val="none" w:sz="0" w:space="0" w:color="auto"/>
            <w:left w:val="none" w:sz="0" w:space="0" w:color="auto"/>
            <w:bottom w:val="none" w:sz="0" w:space="0" w:color="auto"/>
            <w:right w:val="none" w:sz="0" w:space="0" w:color="auto"/>
          </w:divBdr>
          <w:divsChild>
            <w:div w:id="2114083970">
              <w:marLeft w:val="0"/>
              <w:marRight w:val="0"/>
              <w:marTop w:val="0"/>
              <w:marBottom w:val="0"/>
              <w:divBdr>
                <w:top w:val="none" w:sz="0" w:space="0" w:color="auto"/>
                <w:left w:val="none" w:sz="0" w:space="0" w:color="auto"/>
                <w:bottom w:val="none" w:sz="0" w:space="0" w:color="auto"/>
                <w:right w:val="none" w:sz="0" w:space="0" w:color="auto"/>
              </w:divBdr>
              <w:divsChild>
                <w:div w:id="277833306">
                  <w:marLeft w:val="0"/>
                  <w:marRight w:val="0"/>
                  <w:marTop w:val="0"/>
                  <w:marBottom w:val="0"/>
                  <w:divBdr>
                    <w:top w:val="none" w:sz="0" w:space="0" w:color="auto"/>
                    <w:left w:val="none" w:sz="0" w:space="0" w:color="auto"/>
                    <w:bottom w:val="none" w:sz="0" w:space="0" w:color="auto"/>
                    <w:right w:val="none" w:sz="0" w:space="0" w:color="auto"/>
                  </w:divBdr>
                </w:div>
                <w:div w:id="87635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26981">
      <w:bodyDiv w:val="1"/>
      <w:marLeft w:val="0"/>
      <w:marRight w:val="0"/>
      <w:marTop w:val="0"/>
      <w:marBottom w:val="0"/>
      <w:divBdr>
        <w:top w:val="none" w:sz="0" w:space="0" w:color="auto"/>
        <w:left w:val="none" w:sz="0" w:space="0" w:color="auto"/>
        <w:bottom w:val="none" w:sz="0" w:space="0" w:color="auto"/>
        <w:right w:val="none" w:sz="0" w:space="0" w:color="auto"/>
      </w:divBdr>
    </w:div>
    <w:div w:id="1662537319">
      <w:bodyDiv w:val="1"/>
      <w:marLeft w:val="0"/>
      <w:marRight w:val="0"/>
      <w:marTop w:val="0"/>
      <w:marBottom w:val="0"/>
      <w:divBdr>
        <w:top w:val="none" w:sz="0" w:space="0" w:color="auto"/>
        <w:left w:val="none" w:sz="0" w:space="0" w:color="auto"/>
        <w:bottom w:val="none" w:sz="0" w:space="0" w:color="auto"/>
        <w:right w:val="none" w:sz="0" w:space="0" w:color="auto"/>
      </w:divBdr>
      <w:divsChild>
        <w:div w:id="685912146">
          <w:marLeft w:val="0"/>
          <w:marRight w:val="0"/>
          <w:marTop w:val="0"/>
          <w:marBottom w:val="0"/>
          <w:divBdr>
            <w:top w:val="none" w:sz="0" w:space="0" w:color="auto"/>
            <w:left w:val="none" w:sz="0" w:space="0" w:color="auto"/>
            <w:bottom w:val="none" w:sz="0" w:space="0" w:color="auto"/>
            <w:right w:val="none" w:sz="0" w:space="0" w:color="auto"/>
          </w:divBdr>
          <w:divsChild>
            <w:div w:id="1300378642">
              <w:marLeft w:val="150"/>
              <w:marRight w:val="150"/>
              <w:marTop w:val="600"/>
              <w:marBottom w:val="675"/>
              <w:divBdr>
                <w:top w:val="none" w:sz="0" w:space="0" w:color="auto"/>
                <w:left w:val="none" w:sz="0" w:space="0" w:color="auto"/>
                <w:bottom w:val="none" w:sz="0" w:space="0" w:color="auto"/>
                <w:right w:val="none" w:sz="0" w:space="0" w:color="auto"/>
              </w:divBdr>
              <w:divsChild>
                <w:div w:id="1765150636">
                  <w:marLeft w:val="0"/>
                  <w:marRight w:val="0"/>
                  <w:marTop w:val="0"/>
                  <w:marBottom w:val="0"/>
                  <w:divBdr>
                    <w:top w:val="none" w:sz="0" w:space="0" w:color="auto"/>
                    <w:left w:val="none" w:sz="0" w:space="0" w:color="auto"/>
                    <w:bottom w:val="none" w:sz="0" w:space="0" w:color="auto"/>
                    <w:right w:val="none" w:sz="0" w:space="0" w:color="auto"/>
                  </w:divBdr>
                  <w:divsChild>
                    <w:div w:id="1584606858">
                      <w:marLeft w:val="0"/>
                      <w:marRight w:val="0"/>
                      <w:marTop w:val="100"/>
                      <w:marBottom w:val="0"/>
                      <w:divBdr>
                        <w:top w:val="none" w:sz="0" w:space="0" w:color="auto"/>
                        <w:left w:val="none" w:sz="0" w:space="0" w:color="auto"/>
                        <w:bottom w:val="none" w:sz="0" w:space="0" w:color="auto"/>
                        <w:right w:val="none" w:sz="0" w:space="0" w:color="auto"/>
                      </w:divBdr>
                    </w:div>
                  </w:divsChild>
                </w:div>
              </w:divsChild>
            </w:div>
          </w:divsChild>
        </w:div>
        <w:div w:id="838691663">
          <w:marLeft w:val="0"/>
          <w:marRight w:val="0"/>
          <w:marTop w:val="630"/>
          <w:marBottom w:val="0"/>
          <w:divBdr>
            <w:top w:val="none" w:sz="0" w:space="0" w:color="auto"/>
            <w:left w:val="none" w:sz="0" w:space="0" w:color="auto"/>
            <w:bottom w:val="none" w:sz="0" w:space="0" w:color="auto"/>
            <w:right w:val="none" w:sz="0" w:space="0" w:color="auto"/>
          </w:divBdr>
          <w:divsChild>
            <w:div w:id="906378242">
              <w:marLeft w:val="0"/>
              <w:marRight w:val="0"/>
              <w:marTop w:val="0"/>
              <w:marBottom w:val="0"/>
              <w:divBdr>
                <w:top w:val="none" w:sz="0" w:space="0" w:color="auto"/>
                <w:left w:val="none" w:sz="0" w:space="0" w:color="auto"/>
                <w:bottom w:val="none" w:sz="0" w:space="0" w:color="auto"/>
                <w:right w:val="none" w:sz="0" w:space="0" w:color="auto"/>
              </w:divBdr>
              <w:divsChild>
                <w:div w:id="1365399249">
                  <w:marLeft w:val="150"/>
                  <w:marRight w:val="150"/>
                  <w:marTop w:val="0"/>
                  <w:marBottom w:val="0"/>
                  <w:divBdr>
                    <w:top w:val="none" w:sz="0" w:space="0" w:color="auto"/>
                    <w:left w:val="none" w:sz="0" w:space="0" w:color="auto"/>
                    <w:bottom w:val="none" w:sz="0" w:space="0" w:color="auto"/>
                    <w:right w:val="none" w:sz="0" w:space="0" w:color="auto"/>
                  </w:divBdr>
                  <w:divsChild>
                    <w:div w:id="845754043">
                      <w:marLeft w:val="0"/>
                      <w:marRight w:val="0"/>
                      <w:marTop w:val="0"/>
                      <w:marBottom w:val="0"/>
                      <w:divBdr>
                        <w:top w:val="none" w:sz="0" w:space="0" w:color="auto"/>
                        <w:left w:val="none" w:sz="0" w:space="0" w:color="auto"/>
                        <w:bottom w:val="none" w:sz="0" w:space="0" w:color="auto"/>
                        <w:right w:val="none" w:sz="0" w:space="0" w:color="auto"/>
                      </w:divBdr>
                      <w:divsChild>
                        <w:div w:id="1798182584">
                          <w:marLeft w:val="0"/>
                          <w:marRight w:val="0"/>
                          <w:marTop w:val="0"/>
                          <w:marBottom w:val="0"/>
                          <w:divBdr>
                            <w:top w:val="none" w:sz="0" w:space="0" w:color="auto"/>
                            <w:left w:val="none" w:sz="0" w:space="0" w:color="auto"/>
                            <w:bottom w:val="none" w:sz="0" w:space="0" w:color="auto"/>
                            <w:right w:val="none" w:sz="0" w:space="0" w:color="auto"/>
                          </w:divBdr>
                          <w:divsChild>
                            <w:div w:id="1645428349">
                              <w:marLeft w:val="0"/>
                              <w:marRight w:val="0"/>
                              <w:marTop w:val="0"/>
                              <w:marBottom w:val="0"/>
                              <w:divBdr>
                                <w:top w:val="none" w:sz="0" w:space="0" w:color="auto"/>
                                <w:left w:val="none" w:sz="0" w:space="0" w:color="auto"/>
                                <w:bottom w:val="none" w:sz="0" w:space="0" w:color="auto"/>
                                <w:right w:val="none" w:sz="0" w:space="0" w:color="auto"/>
                              </w:divBdr>
                              <w:divsChild>
                                <w:div w:id="1606114393">
                                  <w:marLeft w:val="0"/>
                                  <w:marRight w:val="0"/>
                                  <w:marTop w:val="0"/>
                                  <w:marBottom w:val="0"/>
                                  <w:divBdr>
                                    <w:top w:val="none" w:sz="0" w:space="0" w:color="auto"/>
                                    <w:left w:val="none" w:sz="0" w:space="0" w:color="auto"/>
                                    <w:bottom w:val="none" w:sz="0" w:space="0" w:color="auto"/>
                                    <w:right w:val="none" w:sz="0" w:space="0" w:color="auto"/>
                                  </w:divBdr>
                                  <w:divsChild>
                                    <w:div w:id="401564127">
                                      <w:marLeft w:val="0"/>
                                      <w:marRight w:val="0"/>
                                      <w:marTop w:val="0"/>
                                      <w:marBottom w:val="0"/>
                                      <w:divBdr>
                                        <w:top w:val="none" w:sz="0" w:space="0" w:color="auto"/>
                                        <w:left w:val="none" w:sz="0" w:space="0" w:color="auto"/>
                                        <w:bottom w:val="none" w:sz="0" w:space="0" w:color="auto"/>
                                        <w:right w:val="none" w:sz="0" w:space="0" w:color="auto"/>
                                      </w:divBdr>
                                      <w:divsChild>
                                        <w:div w:id="1879076822">
                                          <w:marLeft w:val="0"/>
                                          <w:marRight w:val="0"/>
                                          <w:marTop w:val="0"/>
                                          <w:marBottom w:val="0"/>
                                          <w:divBdr>
                                            <w:top w:val="none" w:sz="0" w:space="0" w:color="auto"/>
                                            <w:left w:val="none" w:sz="0" w:space="0" w:color="auto"/>
                                            <w:bottom w:val="none" w:sz="0" w:space="0" w:color="auto"/>
                                            <w:right w:val="none" w:sz="0" w:space="0" w:color="auto"/>
                                          </w:divBdr>
                                          <w:divsChild>
                                            <w:div w:id="252251136">
                                              <w:marLeft w:val="0"/>
                                              <w:marRight w:val="0"/>
                                              <w:marTop w:val="0"/>
                                              <w:marBottom w:val="0"/>
                                              <w:divBdr>
                                                <w:top w:val="none" w:sz="0" w:space="0" w:color="auto"/>
                                                <w:left w:val="none" w:sz="0" w:space="0" w:color="auto"/>
                                                <w:bottom w:val="none" w:sz="0" w:space="0" w:color="auto"/>
                                                <w:right w:val="none" w:sz="0" w:space="0" w:color="auto"/>
                                              </w:divBdr>
                                              <w:divsChild>
                                                <w:div w:id="209442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64619958">
      <w:bodyDiv w:val="1"/>
      <w:marLeft w:val="0"/>
      <w:marRight w:val="0"/>
      <w:marTop w:val="0"/>
      <w:marBottom w:val="0"/>
      <w:divBdr>
        <w:top w:val="none" w:sz="0" w:space="0" w:color="auto"/>
        <w:left w:val="none" w:sz="0" w:space="0" w:color="auto"/>
        <w:bottom w:val="none" w:sz="0" w:space="0" w:color="auto"/>
        <w:right w:val="none" w:sz="0" w:space="0" w:color="auto"/>
      </w:divBdr>
      <w:divsChild>
        <w:div w:id="658310245">
          <w:marLeft w:val="0"/>
          <w:marRight w:val="0"/>
          <w:marTop w:val="0"/>
          <w:marBottom w:val="0"/>
          <w:divBdr>
            <w:top w:val="none" w:sz="0" w:space="0" w:color="auto"/>
            <w:left w:val="none" w:sz="0" w:space="0" w:color="auto"/>
            <w:bottom w:val="none" w:sz="0" w:space="0" w:color="auto"/>
            <w:right w:val="none" w:sz="0" w:space="0" w:color="auto"/>
          </w:divBdr>
        </w:div>
        <w:div w:id="542984563">
          <w:marLeft w:val="0"/>
          <w:marRight w:val="0"/>
          <w:marTop w:val="0"/>
          <w:marBottom w:val="0"/>
          <w:divBdr>
            <w:top w:val="none" w:sz="0" w:space="0" w:color="auto"/>
            <w:left w:val="none" w:sz="0" w:space="0" w:color="auto"/>
            <w:bottom w:val="none" w:sz="0" w:space="0" w:color="auto"/>
            <w:right w:val="none" w:sz="0" w:space="0" w:color="auto"/>
          </w:divBdr>
        </w:div>
        <w:div w:id="1903327123">
          <w:marLeft w:val="0"/>
          <w:marRight w:val="0"/>
          <w:marTop w:val="0"/>
          <w:marBottom w:val="0"/>
          <w:divBdr>
            <w:top w:val="none" w:sz="0" w:space="0" w:color="auto"/>
            <w:left w:val="none" w:sz="0" w:space="0" w:color="auto"/>
            <w:bottom w:val="none" w:sz="0" w:space="0" w:color="auto"/>
            <w:right w:val="none" w:sz="0" w:space="0" w:color="auto"/>
          </w:divBdr>
        </w:div>
        <w:div w:id="608699569">
          <w:marLeft w:val="0"/>
          <w:marRight w:val="0"/>
          <w:marTop w:val="0"/>
          <w:marBottom w:val="0"/>
          <w:divBdr>
            <w:top w:val="none" w:sz="0" w:space="0" w:color="auto"/>
            <w:left w:val="none" w:sz="0" w:space="0" w:color="auto"/>
            <w:bottom w:val="none" w:sz="0" w:space="0" w:color="auto"/>
            <w:right w:val="none" w:sz="0" w:space="0" w:color="auto"/>
          </w:divBdr>
        </w:div>
      </w:divsChild>
    </w:div>
    <w:div w:id="1702438610">
      <w:bodyDiv w:val="1"/>
      <w:marLeft w:val="0"/>
      <w:marRight w:val="0"/>
      <w:marTop w:val="0"/>
      <w:marBottom w:val="0"/>
      <w:divBdr>
        <w:top w:val="none" w:sz="0" w:space="0" w:color="auto"/>
        <w:left w:val="none" w:sz="0" w:space="0" w:color="auto"/>
        <w:bottom w:val="none" w:sz="0" w:space="0" w:color="auto"/>
        <w:right w:val="none" w:sz="0" w:space="0" w:color="auto"/>
      </w:divBdr>
    </w:div>
    <w:div w:id="1734233786">
      <w:bodyDiv w:val="1"/>
      <w:marLeft w:val="0"/>
      <w:marRight w:val="0"/>
      <w:marTop w:val="0"/>
      <w:marBottom w:val="0"/>
      <w:divBdr>
        <w:top w:val="none" w:sz="0" w:space="0" w:color="auto"/>
        <w:left w:val="none" w:sz="0" w:space="0" w:color="auto"/>
        <w:bottom w:val="none" w:sz="0" w:space="0" w:color="auto"/>
        <w:right w:val="none" w:sz="0" w:space="0" w:color="auto"/>
      </w:divBdr>
      <w:divsChild>
        <w:div w:id="435027990">
          <w:marLeft w:val="0"/>
          <w:marRight w:val="0"/>
          <w:marTop w:val="0"/>
          <w:marBottom w:val="300"/>
          <w:divBdr>
            <w:top w:val="none" w:sz="0" w:space="0" w:color="auto"/>
            <w:left w:val="none" w:sz="0" w:space="0" w:color="auto"/>
            <w:bottom w:val="none" w:sz="0" w:space="0" w:color="auto"/>
            <w:right w:val="none" w:sz="0" w:space="0" w:color="auto"/>
          </w:divBdr>
        </w:div>
        <w:div w:id="1516773792">
          <w:marLeft w:val="0"/>
          <w:marRight w:val="0"/>
          <w:marTop w:val="75"/>
          <w:marBottom w:val="75"/>
          <w:divBdr>
            <w:top w:val="none" w:sz="0" w:space="0" w:color="auto"/>
            <w:left w:val="none" w:sz="0" w:space="0" w:color="auto"/>
            <w:bottom w:val="none" w:sz="0" w:space="0" w:color="auto"/>
            <w:right w:val="none" w:sz="0" w:space="0" w:color="auto"/>
          </w:divBdr>
        </w:div>
        <w:div w:id="163057516">
          <w:marLeft w:val="0"/>
          <w:marRight w:val="0"/>
          <w:marTop w:val="75"/>
          <w:marBottom w:val="75"/>
          <w:divBdr>
            <w:top w:val="none" w:sz="0" w:space="0" w:color="auto"/>
            <w:left w:val="none" w:sz="0" w:space="0" w:color="auto"/>
            <w:bottom w:val="none" w:sz="0" w:space="0" w:color="auto"/>
            <w:right w:val="none" w:sz="0" w:space="0" w:color="auto"/>
          </w:divBdr>
        </w:div>
        <w:div w:id="615868347">
          <w:marLeft w:val="0"/>
          <w:marRight w:val="0"/>
          <w:marTop w:val="0"/>
          <w:marBottom w:val="0"/>
          <w:divBdr>
            <w:top w:val="none" w:sz="0" w:space="0" w:color="auto"/>
            <w:left w:val="none" w:sz="0" w:space="0" w:color="auto"/>
            <w:bottom w:val="none" w:sz="0" w:space="0" w:color="auto"/>
            <w:right w:val="none" w:sz="0" w:space="0" w:color="auto"/>
          </w:divBdr>
        </w:div>
        <w:div w:id="493185136">
          <w:marLeft w:val="0"/>
          <w:marRight w:val="0"/>
          <w:marTop w:val="0"/>
          <w:marBottom w:val="0"/>
          <w:divBdr>
            <w:top w:val="none" w:sz="0" w:space="0" w:color="auto"/>
            <w:left w:val="none" w:sz="0" w:space="0" w:color="auto"/>
            <w:bottom w:val="none" w:sz="0" w:space="0" w:color="auto"/>
            <w:right w:val="none" w:sz="0" w:space="0" w:color="auto"/>
          </w:divBdr>
        </w:div>
        <w:div w:id="789006874">
          <w:marLeft w:val="0"/>
          <w:marRight w:val="0"/>
          <w:marTop w:val="0"/>
          <w:marBottom w:val="0"/>
          <w:divBdr>
            <w:top w:val="none" w:sz="0" w:space="0" w:color="auto"/>
            <w:left w:val="none" w:sz="0" w:space="0" w:color="auto"/>
            <w:bottom w:val="none" w:sz="0" w:space="0" w:color="auto"/>
            <w:right w:val="none" w:sz="0" w:space="0" w:color="auto"/>
          </w:divBdr>
        </w:div>
      </w:divsChild>
    </w:div>
    <w:div w:id="1745755192">
      <w:bodyDiv w:val="1"/>
      <w:marLeft w:val="0"/>
      <w:marRight w:val="0"/>
      <w:marTop w:val="0"/>
      <w:marBottom w:val="0"/>
      <w:divBdr>
        <w:top w:val="none" w:sz="0" w:space="0" w:color="auto"/>
        <w:left w:val="none" w:sz="0" w:space="0" w:color="auto"/>
        <w:bottom w:val="none" w:sz="0" w:space="0" w:color="auto"/>
        <w:right w:val="none" w:sz="0" w:space="0" w:color="auto"/>
      </w:divBdr>
    </w:div>
    <w:div w:id="1771585108">
      <w:bodyDiv w:val="1"/>
      <w:marLeft w:val="0"/>
      <w:marRight w:val="0"/>
      <w:marTop w:val="0"/>
      <w:marBottom w:val="0"/>
      <w:divBdr>
        <w:top w:val="none" w:sz="0" w:space="0" w:color="auto"/>
        <w:left w:val="none" w:sz="0" w:space="0" w:color="auto"/>
        <w:bottom w:val="none" w:sz="0" w:space="0" w:color="auto"/>
        <w:right w:val="none" w:sz="0" w:space="0" w:color="auto"/>
      </w:divBdr>
      <w:divsChild>
        <w:div w:id="336200796">
          <w:marLeft w:val="0"/>
          <w:marRight w:val="0"/>
          <w:marTop w:val="0"/>
          <w:marBottom w:val="300"/>
          <w:divBdr>
            <w:top w:val="none" w:sz="0" w:space="0" w:color="auto"/>
            <w:left w:val="none" w:sz="0" w:space="0" w:color="auto"/>
            <w:bottom w:val="none" w:sz="0" w:space="0" w:color="auto"/>
            <w:right w:val="none" w:sz="0" w:space="0" w:color="auto"/>
          </w:divBdr>
        </w:div>
        <w:div w:id="1349255798">
          <w:marLeft w:val="0"/>
          <w:marRight w:val="0"/>
          <w:marTop w:val="0"/>
          <w:marBottom w:val="0"/>
          <w:divBdr>
            <w:top w:val="none" w:sz="0" w:space="0" w:color="auto"/>
            <w:left w:val="none" w:sz="0" w:space="0" w:color="auto"/>
            <w:bottom w:val="none" w:sz="0" w:space="0" w:color="auto"/>
            <w:right w:val="none" w:sz="0" w:space="0" w:color="auto"/>
          </w:divBdr>
          <w:divsChild>
            <w:div w:id="1349715850">
              <w:marLeft w:val="0"/>
              <w:marRight w:val="0"/>
              <w:marTop w:val="0"/>
              <w:marBottom w:val="0"/>
              <w:divBdr>
                <w:top w:val="none" w:sz="0" w:space="0" w:color="auto"/>
                <w:left w:val="none" w:sz="0" w:space="0" w:color="auto"/>
                <w:bottom w:val="none" w:sz="0" w:space="0" w:color="auto"/>
                <w:right w:val="none" w:sz="0" w:space="0" w:color="auto"/>
              </w:divBdr>
              <w:divsChild>
                <w:div w:id="933826857">
                  <w:marLeft w:val="0"/>
                  <w:marRight w:val="0"/>
                  <w:marTop w:val="0"/>
                  <w:marBottom w:val="0"/>
                  <w:divBdr>
                    <w:top w:val="none" w:sz="0" w:space="0" w:color="auto"/>
                    <w:left w:val="none" w:sz="0" w:space="0" w:color="auto"/>
                    <w:bottom w:val="none" w:sz="0" w:space="0" w:color="auto"/>
                    <w:right w:val="none" w:sz="0" w:space="0" w:color="auto"/>
                  </w:divBdr>
                  <w:divsChild>
                    <w:div w:id="363332129">
                      <w:marLeft w:val="0"/>
                      <w:marRight w:val="0"/>
                      <w:marTop w:val="0"/>
                      <w:marBottom w:val="0"/>
                      <w:divBdr>
                        <w:top w:val="none" w:sz="0" w:space="0" w:color="auto"/>
                        <w:left w:val="none" w:sz="0" w:space="0" w:color="auto"/>
                        <w:bottom w:val="none" w:sz="0" w:space="0" w:color="auto"/>
                        <w:right w:val="none" w:sz="0" w:space="0" w:color="auto"/>
                      </w:divBdr>
                      <w:divsChild>
                        <w:div w:id="1519855501">
                          <w:marLeft w:val="0"/>
                          <w:marRight w:val="0"/>
                          <w:marTop w:val="0"/>
                          <w:marBottom w:val="0"/>
                          <w:divBdr>
                            <w:top w:val="none" w:sz="0" w:space="0" w:color="auto"/>
                            <w:left w:val="none" w:sz="0" w:space="0" w:color="auto"/>
                            <w:bottom w:val="none" w:sz="0" w:space="0" w:color="auto"/>
                            <w:right w:val="none" w:sz="0" w:space="0" w:color="auto"/>
                          </w:divBdr>
                        </w:div>
                        <w:div w:id="1908763661">
                          <w:marLeft w:val="0"/>
                          <w:marRight w:val="0"/>
                          <w:marTop w:val="0"/>
                          <w:marBottom w:val="0"/>
                          <w:divBdr>
                            <w:top w:val="none" w:sz="0" w:space="0" w:color="auto"/>
                            <w:left w:val="none" w:sz="0" w:space="0" w:color="auto"/>
                            <w:bottom w:val="none" w:sz="0" w:space="0" w:color="auto"/>
                            <w:right w:val="none" w:sz="0" w:space="0" w:color="auto"/>
                          </w:divBdr>
                        </w:div>
                        <w:div w:id="18549424">
                          <w:marLeft w:val="0"/>
                          <w:marRight w:val="0"/>
                          <w:marTop w:val="0"/>
                          <w:marBottom w:val="0"/>
                          <w:divBdr>
                            <w:top w:val="none" w:sz="0" w:space="0" w:color="auto"/>
                            <w:left w:val="none" w:sz="0" w:space="0" w:color="auto"/>
                            <w:bottom w:val="none" w:sz="0" w:space="0" w:color="auto"/>
                            <w:right w:val="none" w:sz="0" w:space="0" w:color="auto"/>
                          </w:divBdr>
                          <w:divsChild>
                            <w:div w:id="1674918680">
                              <w:marLeft w:val="0"/>
                              <w:marRight w:val="0"/>
                              <w:marTop w:val="0"/>
                              <w:marBottom w:val="0"/>
                              <w:divBdr>
                                <w:top w:val="none" w:sz="0" w:space="0" w:color="auto"/>
                                <w:left w:val="none" w:sz="0" w:space="0" w:color="auto"/>
                                <w:bottom w:val="none" w:sz="0" w:space="0" w:color="auto"/>
                                <w:right w:val="none" w:sz="0" w:space="0" w:color="auto"/>
                              </w:divBdr>
                            </w:div>
                            <w:div w:id="566649962">
                              <w:marLeft w:val="0"/>
                              <w:marRight w:val="0"/>
                              <w:marTop w:val="0"/>
                              <w:marBottom w:val="0"/>
                              <w:divBdr>
                                <w:top w:val="none" w:sz="0" w:space="0" w:color="auto"/>
                                <w:left w:val="none" w:sz="0" w:space="0" w:color="auto"/>
                                <w:bottom w:val="none" w:sz="0" w:space="0" w:color="auto"/>
                                <w:right w:val="none" w:sz="0" w:space="0" w:color="auto"/>
                              </w:divBdr>
                            </w:div>
                            <w:div w:id="26654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4788285">
      <w:bodyDiv w:val="1"/>
      <w:marLeft w:val="0"/>
      <w:marRight w:val="0"/>
      <w:marTop w:val="0"/>
      <w:marBottom w:val="0"/>
      <w:divBdr>
        <w:top w:val="none" w:sz="0" w:space="0" w:color="auto"/>
        <w:left w:val="none" w:sz="0" w:space="0" w:color="auto"/>
        <w:bottom w:val="none" w:sz="0" w:space="0" w:color="auto"/>
        <w:right w:val="none" w:sz="0" w:space="0" w:color="auto"/>
      </w:divBdr>
      <w:divsChild>
        <w:div w:id="1764495757">
          <w:marLeft w:val="0"/>
          <w:marRight w:val="0"/>
          <w:marTop w:val="0"/>
          <w:marBottom w:val="0"/>
          <w:divBdr>
            <w:top w:val="none" w:sz="0" w:space="0" w:color="auto"/>
            <w:left w:val="none" w:sz="0" w:space="0" w:color="auto"/>
            <w:bottom w:val="none" w:sz="0" w:space="0" w:color="auto"/>
            <w:right w:val="none" w:sz="0" w:space="0" w:color="auto"/>
          </w:divBdr>
          <w:divsChild>
            <w:div w:id="770592886">
              <w:marLeft w:val="0"/>
              <w:marRight w:val="0"/>
              <w:marTop w:val="100"/>
              <w:marBottom w:val="0"/>
              <w:divBdr>
                <w:top w:val="none" w:sz="0" w:space="0" w:color="auto"/>
                <w:left w:val="none" w:sz="0" w:space="0" w:color="auto"/>
                <w:bottom w:val="none" w:sz="0" w:space="0" w:color="auto"/>
                <w:right w:val="none" w:sz="0" w:space="0" w:color="auto"/>
              </w:divBdr>
              <w:divsChild>
                <w:div w:id="1339432049">
                  <w:marLeft w:val="0"/>
                  <w:marRight w:val="0"/>
                  <w:marTop w:val="0"/>
                  <w:marBottom w:val="300"/>
                  <w:divBdr>
                    <w:top w:val="none" w:sz="0" w:space="0" w:color="auto"/>
                    <w:left w:val="none" w:sz="0" w:space="0" w:color="auto"/>
                    <w:bottom w:val="none" w:sz="0" w:space="0" w:color="auto"/>
                    <w:right w:val="none" w:sz="0" w:space="0" w:color="auto"/>
                  </w:divBdr>
                  <w:divsChild>
                    <w:div w:id="524975789">
                      <w:marLeft w:val="0"/>
                      <w:marRight w:val="0"/>
                      <w:marTop w:val="0"/>
                      <w:marBottom w:val="0"/>
                      <w:divBdr>
                        <w:top w:val="none" w:sz="0" w:space="0" w:color="auto"/>
                        <w:left w:val="none" w:sz="0" w:space="0" w:color="auto"/>
                        <w:bottom w:val="none" w:sz="0" w:space="0" w:color="auto"/>
                        <w:right w:val="none" w:sz="0" w:space="0" w:color="auto"/>
                      </w:divBdr>
                      <w:divsChild>
                        <w:div w:id="1566185985">
                          <w:marLeft w:val="0"/>
                          <w:marRight w:val="0"/>
                          <w:marTop w:val="0"/>
                          <w:marBottom w:val="0"/>
                          <w:divBdr>
                            <w:top w:val="none" w:sz="0" w:space="0" w:color="auto"/>
                            <w:left w:val="none" w:sz="0" w:space="0" w:color="auto"/>
                            <w:bottom w:val="none" w:sz="0" w:space="0" w:color="auto"/>
                            <w:right w:val="none" w:sz="0" w:space="0" w:color="auto"/>
                          </w:divBdr>
                          <w:divsChild>
                            <w:div w:id="2004510659">
                              <w:marLeft w:val="0"/>
                              <w:marRight w:val="0"/>
                              <w:marTop w:val="0"/>
                              <w:marBottom w:val="0"/>
                              <w:divBdr>
                                <w:top w:val="none" w:sz="0" w:space="0" w:color="auto"/>
                                <w:left w:val="none" w:sz="0" w:space="0" w:color="auto"/>
                                <w:bottom w:val="none" w:sz="0" w:space="0" w:color="auto"/>
                                <w:right w:val="none" w:sz="0" w:space="0" w:color="auto"/>
                              </w:divBdr>
                              <w:divsChild>
                                <w:div w:id="949749047">
                                  <w:marLeft w:val="0"/>
                                  <w:marRight w:val="0"/>
                                  <w:marTop w:val="0"/>
                                  <w:marBottom w:val="0"/>
                                  <w:divBdr>
                                    <w:top w:val="none" w:sz="0" w:space="0" w:color="auto"/>
                                    <w:left w:val="none" w:sz="0" w:space="0" w:color="auto"/>
                                    <w:bottom w:val="none" w:sz="0" w:space="0" w:color="auto"/>
                                    <w:right w:val="none" w:sz="0" w:space="0" w:color="auto"/>
                                  </w:divBdr>
                                </w:div>
                                <w:div w:id="1341280061">
                                  <w:marLeft w:val="0"/>
                                  <w:marRight w:val="0"/>
                                  <w:marTop w:val="0"/>
                                  <w:marBottom w:val="0"/>
                                  <w:divBdr>
                                    <w:top w:val="none" w:sz="0" w:space="0" w:color="auto"/>
                                    <w:left w:val="none" w:sz="0" w:space="0" w:color="auto"/>
                                    <w:bottom w:val="none" w:sz="0" w:space="0" w:color="auto"/>
                                    <w:right w:val="none" w:sz="0" w:space="0" w:color="auto"/>
                                  </w:divBdr>
                                  <w:divsChild>
                                    <w:div w:id="2132624364">
                                      <w:marLeft w:val="0"/>
                                      <w:marRight w:val="0"/>
                                      <w:marTop w:val="0"/>
                                      <w:marBottom w:val="0"/>
                                      <w:divBdr>
                                        <w:top w:val="none" w:sz="0" w:space="0" w:color="auto"/>
                                        <w:left w:val="none" w:sz="0" w:space="0" w:color="auto"/>
                                        <w:bottom w:val="none" w:sz="0" w:space="0" w:color="auto"/>
                                        <w:right w:val="none" w:sz="0" w:space="0" w:color="auto"/>
                                      </w:divBdr>
                                    </w:div>
                                    <w:div w:id="1166166711">
                                      <w:marLeft w:val="0"/>
                                      <w:marRight w:val="0"/>
                                      <w:marTop w:val="0"/>
                                      <w:marBottom w:val="0"/>
                                      <w:divBdr>
                                        <w:top w:val="none" w:sz="0" w:space="0" w:color="auto"/>
                                        <w:left w:val="none" w:sz="0" w:space="0" w:color="auto"/>
                                        <w:bottom w:val="none" w:sz="0" w:space="0" w:color="auto"/>
                                        <w:right w:val="none" w:sz="0" w:space="0" w:color="auto"/>
                                      </w:divBdr>
                                    </w:div>
                                    <w:div w:id="1534030851">
                                      <w:marLeft w:val="0"/>
                                      <w:marRight w:val="0"/>
                                      <w:marTop w:val="0"/>
                                      <w:marBottom w:val="0"/>
                                      <w:divBdr>
                                        <w:top w:val="none" w:sz="0" w:space="0" w:color="auto"/>
                                        <w:left w:val="none" w:sz="0" w:space="0" w:color="auto"/>
                                        <w:bottom w:val="none" w:sz="0" w:space="0" w:color="auto"/>
                                        <w:right w:val="none" w:sz="0" w:space="0" w:color="auto"/>
                                      </w:divBdr>
                                      <w:divsChild>
                                        <w:div w:id="146434511">
                                          <w:marLeft w:val="0"/>
                                          <w:marRight w:val="0"/>
                                          <w:marTop w:val="0"/>
                                          <w:marBottom w:val="0"/>
                                          <w:divBdr>
                                            <w:top w:val="none" w:sz="0" w:space="0" w:color="auto"/>
                                            <w:left w:val="none" w:sz="0" w:space="0" w:color="auto"/>
                                            <w:bottom w:val="none" w:sz="0" w:space="0" w:color="auto"/>
                                            <w:right w:val="none" w:sz="0" w:space="0" w:color="auto"/>
                                          </w:divBdr>
                                          <w:divsChild>
                                            <w:div w:id="1460100276">
                                              <w:marLeft w:val="0"/>
                                              <w:marRight w:val="0"/>
                                              <w:marTop w:val="0"/>
                                              <w:marBottom w:val="450"/>
                                              <w:divBdr>
                                                <w:top w:val="none" w:sz="0" w:space="0" w:color="auto"/>
                                                <w:left w:val="none" w:sz="0" w:space="0" w:color="auto"/>
                                                <w:bottom w:val="none" w:sz="0" w:space="0" w:color="auto"/>
                                                <w:right w:val="none" w:sz="0" w:space="0" w:color="auto"/>
                                              </w:divBdr>
                                              <w:divsChild>
                                                <w:div w:id="653946316">
                                                  <w:marLeft w:val="0"/>
                                                  <w:marRight w:val="0"/>
                                                  <w:marTop w:val="0"/>
                                                  <w:marBottom w:val="0"/>
                                                  <w:divBdr>
                                                    <w:top w:val="none" w:sz="0" w:space="0" w:color="auto"/>
                                                    <w:left w:val="none" w:sz="0" w:space="0" w:color="auto"/>
                                                    <w:bottom w:val="none" w:sz="0" w:space="0" w:color="auto"/>
                                                    <w:right w:val="none" w:sz="0" w:space="0" w:color="auto"/>
                                                  </w:divBdr>
                                                  <w:divsChild>
                                                    <w:div w:id="404767239">
                                                      <w:marLeft w:val="0"/>
                                                      <w:marRight w:val="0"/>
                                                      <w:marTop w:val="0"/>
                                                      <w:marBottom w:val="0"/>
                                                      <w:divBdr>
                                                        <w:top w:val="none" w:sz="0" w:space="0" w:color="auto"/>
                                                        <w:left w:val="none" w:sz="0" w:space="0" w:color="auto"/>
                                                        <w:bottom w:val="none" w:sz="0" w:space="0" w:color="auto"/>
                                                        <w:right w:val="none" w:sz="0" w:space="0" w:color="auto"/>
                                                      </w:divBdr>
                                                      <w:divsChild>
                                                        <w:div w:id="560404112">
                                                          <w:marLeft w:val="0"/>
                                                          <w:marRight w:val="180"/>
                                                          <w:marTop w:val="0"/>
                                                          <w:marBottom w:val="0"/>
                                                          <w:divBdr>
                                                            <w:top w:val="none" w:sz="0" w:space="0" w:color="auto"/>
                                                            <w:left w:val="none" w:sz="0" w:space="0" w:color="auto"/>
                                                            <w:bottom w:val="none" w:sz="0" w:space="0" w:color="auto"/>
                                                            <w:right w:val="none" w:sz="0" w:space="0" w:color="auto"/>
                                                          </w:divBdr>
                                                        </w:div>
                                                        <w:div w:id="1245367">
                                                          <w:marLeft w:val="0"/>
                                                          <w:marRight w:val="0"/>
                                                          <w:marTop w:val="0"/>
                                                          <w:marBottom w:val="0"/>
                                                          <w:divBdr>
                                                            <w:top w:val="none" w:sz="0" w:space="0" w:color="auto"/>
                                                            <w:left w:val="none" w:sz="0" w:space="0" w:color="auto"/>
                                                            <w:bottom w:val="none" w:sz="0" w:space="0" w:color="auto"/>
                                                            <w:right w:val="none" w:sz="0" w:space="0" w:color="auto"/>
                                                          </w:divBdr>
                                                          <w:divsChild>
                                                            <w:div w:id="746732138">
                                                              <w:marLeft w:val="0"/>
                                                              <w:marRight w:val="0"/>
                                                              <w:marTop w:val="0"/>
                                                              <w:marBottom w:val="0"/>
                                                              <w:divBdr>
                                                                <w:top w:val="none" w:sz="0" w:space="0" w:color="auto"/>
                                                                <w:left w:val="none" w:sz="0" w:space="0" w:color="auto"/>
                                                                <w:bottom w:val="none" w:sz="0" w:space="0" w:color="auto"/>
                                                                <w:right w:val="none" w:sz="0" w:space="0" w:color="auto"/>
                                                              </w:divBdr>
                                                              <w:divsChild>
                                                                <w:div w:id="39821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14647">
                                                          <w:marLeft w:val="0"/>
                                                          <w:marRight w:val="180"/>
                                                          <w:marTop w:val="0"/>
                                                          <w:marBottom w:val="0"/>
                                                          <w:divBdr>
                                                            <w:top w:val="none" w:sz="0" w:space="0" w:color="auto"/>
                                                            <w:left w:val="none" w:sz="0" w:space="0" w:color="auto"/>
                                                            <w:bottom w:val="none" w:sz="0" w:space="0" w:color="auto"/>
                                                            <w:right w:val="none" w:sz="0" w:space="0" w:color="auto"/>
                                                          </w:divBdr>
                                                        </w:div>
                                                        <w:div w:id="1188716659">
                                                          <w:marLeft w:val="0"/>
                                                          <w:marRight w:val="0"/>
                                                          <w:marTop w:val="0"/>
                                                          <w:marBottom w:val="0"/>
                                                          <w:divBdr>
                                                            <w:top w:val="none" w:sz="0" w:space="0" w:color="auto"/>
                                                            <w:left w:val="none" w:sz="0" w:space="0" w:color="auto"/>
                                                            <w:bottom w:val="none" w:sz="0" w:space="0" w:color="auto"/>
                                                            <w:right w:val="none" w:sz="0" w:space="0" w:color="auto"/>
                                                          </w:divBdr>
                                                          <w:divsChild>
                                                            <w:div w:id="276331667">
                                                              <w:marLeft w:val="0"/>
                                                              <w:marRight w:val="0"/>
                                                              <w:marTop w:val="0"/>
                                                              <w:marBottom w:val="0"/>
                                                              <w:divBdr>
                                                                <w:top w:val="none" w:sz="0" w:space="0" w:color="auto"/>
                                                                <w:left w:val="none" w:sz="0" w:space="0" w:color="auto"/>
                                                                <w:bottom w:val="none" w:sz="0" w:space="0" w:color="auto"/>
                                                                <w:right w:val="none" w:sz="0" w:space="0" w:color="auto"/>
                                                              </w:divBdr>
                                                              <w:divsChild>
                                                                <w:div w:id="170105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82732">
                                                          <w:marLeft w:val="0"/>
                                                          <w:marRight w:val="180"/>
                                                          <w:marTop w:val="0"/>
                                                          <w:marBottom w:val="0"/>
                                                          <w:divBdr>
                                                            <w:top w:val="none" w:sz="0" w:space="0" w:color="auto"/>
                                                            <w:left w:val="none" w:sz="0" w:space="0" w:color="auto"/>
                                                            <w:bottom w:val="none" w:sz="0" w:space="0" w:color="auto"/>
                                                            <w:right w:val="none" w:sz="0" w:space="0" w:color="auto"/>
                                                          </w:divBdr>
                                                        </w:div>
                                                        <w:div w:id="1391924093">
                                                          <w:marLeft w:val="0"/>
                                                          <w:marRight w:val="0"/>
                                                          <w:marTop w:val="0"/>
                                                          <w:marBottom w:val="0"/>
                                                          <w:divBdr>
                                                            <w:top w:val="none" w:sz="0" w:space="0" w:color="auto"/>
                                                            <w:left w:val="none" w:sz="0" w:space="0" w:color="auto"/>
                                                            <w:bottom w:val="none" w:sz="0" w:space="0" w:color="auto"/>
                                                            <w:right w:val="none" w:sz="0" w:space="0" w:color="auto"/>
                                                          </w:divBdr>
                                                          <w:divsChild>
                                                            <w:div w:id="132676362">
                                                              <w:marLeft w:val="0"/>
                                                              <w:marRight w:val="0"/>
                                                              <w:marTop w:val="0"/>
                                                              <w:marBottom w:val="0"/>
                                                              <w:divBdr>
                                                                <w:top w:val="none" w:sz="0" w:space="0" w:color="auto"/>
                                                                <w:left w:val="none" w:sz="0" w:space="0" w:color="auto"/>
                                                                <w:bottom w:val="none" w:sz="0" w:space="0" w:color="auto"/>
                                                                <w:right w:val="none" w:sz="0" w:space="0" w:color="auto"/>
                                                              </w:divBdr>
                                                              <w:divsChild>
                                                                <w:div w:id="53060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16492">
                                                          <w:marLeft w:val="0"/>
                                                          <w:marRight w:val="180"/>
                                                          <w:marTop w:val="0"/>
                                                          <w:marBottom w:val="0"/>
                                                          <w:divBdr>
                                                            <w:top w:val="none" w:sz="0" w:space="0" w:color="auto"/>
                                                            <w:left w:val="none" w:sz="0" w:space="0" w:color="auto"/>
                                                            <w:bottom w:val="none" w:sz="0" w:space="0" w:color="auto"/>
                                                            <w:right w:val="none" w:sz="0" w:space="0" w:color="auto"/>
                                                          </w:divBdr>
                                                        </w:div>
                                                        <w:div w:id="1660427237">
                                                          <w:marLeft w:val="0"/>
                                                          <w:marRight w:val="0"/>
                                                          <w:marTop w:val="0"/>
                                                          <w:marBottom w:val="0"/>
                                                          <w:divBdr>
                                                            <w:top w:val="none" w:sz="0" w:space="0" w:color="auto"/>
                                                            <w:left w:val="none" w:sz="0" w:space="0" w:color="auto"/>
                                                            <w:bottom w:val="none" w:sz="0" w:space="0" w:color="auto"/>
                                                            <w:right w:val="none" w:sz="0" w:space="0" w:color="auto"/>
                                                          </w:divBdr>
                                                          <w:divsChild>
                                                            <w:div w:id="1598324424">
                                                              <w:marLeft w:val="0"/>
                                                              <w:marRight w:val="0"/>
                                                              <w:marTop w:val="0"/>
                                                              <w:marBottom w:val="0"/>
                                                              <w:divBdr>
                                                                <w:top w:val="none" w:sz="0" w:space="0" w:color="auto"/>
                                                                <w:left w:val="none" w:sz="0" w:space="0" w:color="auto"/>
                                                                <w:bottom w:val="none" w:sz="0" w:space="0" w:color="auto"/>
                                                                <w:right w:val="none" w:sz="0" w:space="0" w:color="auto"/>
                                                              </w:divBdr>
                                                              <w:divsChild>
                                                                <w:div w:id="925530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799913">
                                                          <w:marLeft w:val="0"/>
                                                          <w:marRight w:val="180"/>
                                                          <w:marTop w:val="0"/>
                                                          <w:marBottom w:val="0"/>
                                                          <w:divBdr>
                                                            <w:top w:val="none" w:sz="0" w:space="0" w:color="auto"/>
                                                            <w:left w:val="none" w:sz="0" w:space="0" w:color="auto"/>
                                                            <w:bottom w:val="none" w:sz="0" w:space="0" w:color="auto"/>
                                                            <w:right w:val="none" w:sz="0" w:space="0" w:color="auto"/>
                                                          </w:divBdr>
                                                        </w:div>
                                                        <w:div w:id="976882552">
                                                          <w:marLeft w:val="0"/>
                                                          <w:marRight w:val="0"/>
                                                          <w:marTop w:val="0"/>
                                                          <w:marBottom w:val="0"/>
                                                          <w:divBdr>
                                                            <w:top w:val="none" w:sz="0" w:space="0" w:color="auto"/>
                                                            <w:left w:val="none" w:sz="0" w:space="0" w:color="auto"/>
                                                            <w:bottom w:val="none" w:sz="0" w:space="0" w:color="auto"/>
                                                            <w:right w:val="none" w:sz="0" w:space="0" w:color="auto"/>
                                                          </w:divBdr>
                                                          <w:divsChild>
                                                            <w:div w:id="761952676">
                                                              <w:marLeft w:val="0"/>
                                                              <w:marRight w:val="0"/>
                                                              <w:marTop w:val="0"/>
                                                              <w:marBottom w:val="0"/>
                                                              <w:divBdr>
                                                                <w:top w:val="none" w:sz="0" w:space="0" w:color="auto"/>
                                                                <w:left w:val="none" w:sz="0" w:space="0" w:color="auto"/>
                                                                <w:bottom w:val="none" w:sz="0" w:space="0" w:color="auto"/>
                                                                <w:right w:val="none" w:sz="0" w:space="0" w:color="auto"/>
                                                              </w:divBdr>
                                                              <w:divsChild>
                                                                <w:div w:id="453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1834505">
                      <w:marLeft w:val="0"/>
                      <w:marRight w:val="0"/>
                      <w:marTop w:val="0"/>
                      <w:marBottom w:val="0"/>
                      <w:divBdr>
                        <w:top w:val="none" w:sz="0" w:space="0" w:color="auto"/>
                        <w:left w:val="none" w:sz="0" w:space="0" w:color="auto"/>
                        <w:bottom w:val="none" w:sz="0" w:space="0" w:color="auto"/>
                        <w:right w:val="none" w:sz="0" w:space="0" w:color="auto"/>
                      </w:divBdr>
                      <w:divsChild>
                        <w:div w:id="1590845063">
                          <w:marLeft w:val="0"/>
                          <w:marRight w:val="0"/>
                          <w:marTop w:val="375"/>
                          <w:marBottom w:val="300"/>
                          <w:divBdr>
                            <w:top w:val="single" w:sz="6" w:space="0" w:color="EEEEEE"/>
                            <w:left w:val="single" w:sz="6" w:space="0" w:color="EEEEEE"/>
                            <w:bottom w:val="single" w:sz="6" w:space="0" w:color="EEEEEE"/>
                            <w:right w:val="single" w:sz="6" w:space="0" w:color="EEEEEE"/>
                          </w:divBdr>
                          <w:divsChild>
                            <w:div w:id="1154443523">
                              <w:marLeft w:val="0"/>
                              <w:marRight w:val="0"/>
                              <w:marTop w:val="0"/>
                              <w:marBottom w:val="0"/>
                              <w:divBdr>
                                <w:top w:val="none" w:sz="0" w:space="0" w:color="auto"/>
                                <w:left w:val="none" w:sz="0" w:space="0" w:color="auto"/>
                                <w:bottom w:val="none" w:sz="0" w:space="0" w:color="auto"/>
                                <w:right w:val="none" w:sz="0" w:space="0" w:color="auto"/>
                              </w:divBdr>
                              <w:divsChild>
                                <w:div w:id="1308436534">
                                  <w:marLeft w:val="0"/>
                                  <w:marRight w:val="0"/>
                                  <w:marTop w:val="0"/>
                                  <w:marBottom w:val="0"/>
                                  <w:divBdr>
                                    <w:top w:val="none" w:sz="0" w:space="0" w:color="auto"/>
                                    <w:left w:val="none" w:sz="0" w:space="0" w:color="auto"/>
                                    <w:bottom w:val="none" w:sz="0" w:space="0" w:color="auto"/>
                                    <w:right w:val="none" w:sz="0" w:space="0" w:color="auto"/>
                                  </w:divBdr>
                                </w:div>
                              </w:divsChild>
                            </w:div>
                            <w:div w:id="1835104527">
                              <w:marLeft w:val="0"/>
                              <w:marRight w:val="0"/>
                              <w:marTop w:val="0"/>
                              <w:marBottom w:val="0"/>
                              <w:divBdr>
                                <w:top w:val="none" w:sz="0" w:space="0" w:color="auto"/>
                                <w:left w:val="none" w:sz="0" w:space="0" w:color="auto"/>
                                <w:bottom w:val="none" w:sz="0" w:space="0" w:color="auto"/>
                                <w:right w:val="none" w:sz="0" w:space="0" w:color="auto"/>
                              </w:divBdr>
                              <w:divsChild>
                                <w:div w:id="1329820913">
                                  <w:marLeft w:val="0"/>
                                  <w:marRight w:val="0"/>
                                  <w:marTop w:val="0"/>
                                  <w:marBottom w:val="0"/>
                                  <w:divBdr>
                                    <w:top w:val="none" w:sz="0" w:space="0" w:color="auto"/>
                                    <w:left w:val="none" w:sz="0" w:space="0" w:color="auto"/>
                                    <w:bottom w:val="none" w:sz="0" w:space="0" w:color="auto"/>
                                    <w:right w:val="none" w:sz="0" w:space="0" w:color="auto"/>
                                  </w:divBdr>
                                  <w:divsChild>
                                    <w:div w:id="109605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097834">
                      <w:marLeft w:val="0"/>
                      <w:marRight w:val="0"/>
                      <w:marTop w:val="0"/>
                      <w:marBottom w:val="330"/>
                      <w:divBdr>
                        <w:top w:val="none" w:sz="0" w:space="0" w:color="auto"/>
                        <w:left w:val="none" w:sz="0" w:space="0" w:color="auto"/>
                        <w:bottom w:val="none" w:sz="0" w:space="0" w:color="auto"/>
                        <w:right w:val="none" w:sz="0" w:space="0" w:color="auto"/>
                      </w:divBdr>
                    </w:div>
                    <w:div w:id="2031030365">
                      <w:marLeft w:val="0"/>
                      <w:marRight w:val="0"/>
                      <w:marTop w:val="0"/>
                      <w:marBottom w:val="0"/>
                      <w:divBdr>
                        <w:top w:val="none" w:sz="0" w:space="0" w:color="auto"/>
                        <w:left w:val="none" w:sz="0" w:space="0" w:color="auto"/>
                        <w:bottom w:val="none" w:sz="0" w:space="0" w:color="auto"/>
                        <w:right w:val="none" w:sz="0" w:space="0" w:color="auto"/>
                      </w:divBdr>
                      <w:divsChild>
                        <w:div w:id="2143956605">
                          <w:marLeft w:val="0"/>
                          <w:marRight w:val="0"/>
                          <w:marTop w:val="0"/>
                          <w:marBottom w:val="0"/>
                          <w:divBdr>
                            <w:top w:val="none" w:sz="0" w:space="0" w:color="auto"/>
                            <w:left w:val="none" w:sz="0" w:space="0" w:color="auto"/>
                            <w:bottom w:val="none" w:sz="0" w:space="0" w:color="auto"/>
                            <w:right w:val="none" w:sz="0" w:space="0" w:color="auto"/>
                          </w:divBdr>
                          <w:divsChild>
                            <w:div w:id="1628781415">
                              <w:marLeft w:val="0"/>
                              <w:marRight w:val="0"/>
                              <w:marTop w:val="0"/>
                              <w:marBottom w:val="0"/>
                              <w:divBdr>
                                <w:top w:val="none" w:sz="0" w:space="0" w:color="auto"/>
                                <w:left w:val="none" w:sz="0" w:space="0" w:color="auto"/>
                                <w:bottom w:val="none" w:sz="0" w:space="0" w:color="auto"/>
                                <w:right w:val="none" w:sz="0" w:space="0" w:color="auto"/>
                              </w:divBdr>
                            </w:div>
                            <w:div w:id="1510682791">
                              <w:marLeft w:val="0"/>
                              <w:marRight w:val="0"/>
                              <w:marTop w:val="0"/>
                              <w:marBottom w:val="0"/>
                              <w:divBdr>
                                <w:top w:val="none" w:sz="0" w:space="0" w:color="auto"/>
                                <w:left w:val="none" w:sz="0" w:space="0" w:color="auto"/>
                                <w:bottom w:val="none" w:sz="0" w:space="0" w:color="auto"/>
                                <w:right w:val="none" w:sz="0" w:space="0" w:color="auto"/>
                              </w:divBdr>
                              <w:divsChild>
                                <w:div w:id="953756821">
                                  <w:marLeft w:val="0"/>
                                  <w:marRight w:val="0"/>
                                  <w:marTop w:val="0"/>
                                  <w:marBottom w:val="0"/>
                                  <w:divBdr>
                                    <w:top w:val="none" w:sz="0" w:space="0" w:color="auto"/>
                                    <w:left w:val="none" w:sz="0" w:space="0" w:color="auto"/>
                                    <w:bottom w:val="none" w:sz="0" w:space="0" w:color="auto"/>
                                    <w:right w:val="none" w:sz="0" w:space="0" w:color="auto"/>
                                  </w:divBdr>
                                  <w:divsChild>
                                    <w:div w:id="87970950">
                                      <w:marLeft w:val="0"/>
                                      <w:marRight w:val="0"/>
                                      <w:marTop w:val="0"/>
                                      <w:marBottom w:val="450"/>
                                      <w:divBdr>
                                        <w:top w:val="none" w:sz="0" w:space="0" w:color="auto"/>
                                        <w:left w:val="none" w:sz="0" w:space="0" w:color="auto"/>
                                        <w:bottom w:val="none" w:sz="0" w:space="0" w:color="auto"/>
                                        <w:right w:val="none" w:sz="0" w:space="0" w:color="auto"/>
                                      </w:divBdr>
                                      <w:divsChild>
                                        <w:div w:id="1714035741">
                                          <w:marLeft w:val="0"/>
                                          <w:marRight w:val="0"/>
                                          <w:marTop w:val="0"/>
                                          <w:marBottom w:val="0"/>
                                          <w:divBdr>
                                            <w:top w:val="none" w:sz="0" w:space="0" w:color="auto"/>
                                            <w:left w:val="none" w:sz="0" w:space="0" w:color="auto"/>
                                            <w:bottom w:val="none" w:sz="0" w:space="0" w:color="auto"/>
                                            <w:right w:val="none" w:sz="0" w:space="0" w:color="auto"/>
                                          </w:divBdr>
                                          <w:divsChild>
                                            <w:div w:id="177590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43454">
                                      <w:marLeft w:val="0"/>
                                      <w:marRight w:val="0"/>
                                      <w:marTop w:val="0"/>
                                      <w:marBottom w:val="0"/>
                                      <w:divBdr>
                                        <w:top w:val="none" w:sz="0" w:space="0" w:color="auto"/>
                                        <w:left w:val="none" w:sz="0" w:space="0" w:color="auto"/>
                                        <w:bottom w:val="none" w:sz="0" w:space="0" w:color="auto"/>
                                        <w:right w:val="none" w:sz="0" w:space="0" w:color="auto"/>
                                      </w:divBdr>
                                      <w:divsChild>
                                        <w:div w:id="1264342303">
                                          <w:marLeft w:val="0"/>
                                          <w:marRight w:val="0"/>
                                          <w:marTop w:val="0"/>
                                          <w:marBottom w:val="450"/>
                                          <w:divBdr>
                                            <w:top w:val="none" w:sz="0" w:space="0" w:color="auto"/>
                                            <w:left w:val="none" w:sz="0" w:space="0" w:color="auto"/>
                                            <w:bottom w:val="none" w:sz="0" w:space="0" w:color="auto"/>
                                            <w:right w:val="none" w:sz="0" w:space="0" w:color="auto"/>
                                          </w:divBdr>
                                          <w:divsChild>
                                            <w:div w:id="111097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4178205">
      <w:bodyDiv w:val="1"/>
      <w:marLeft w:val="0"/>
      <w:marRight w:val="0"/>
      <w:marTop w:val="0"/>
      <w:marBottom w:val="0"/>
      <w:divBdr>
        <w:top w:val="none" w:sz="0" w:space="0" w:color="auto"/>
        <w:left w:val="none" w:sz="0" w:space="0" w:color="auto"/>
        <w:bottom w:val="none" w:sz="0" w:space="0" w:color="auto"/>
        <w:right w:val="none" w:sz="0" w:space="0" w:color="auto"/>
      </w:divBdr>
      <w:divsChild>
        <w:div w:id="2027058153">
          <w:marLeft w:val="0"/>
          <w:marRight w:val="0"/>
          <w:marTop w:val="0"/>
          <w:marBottom w:val="0"/>
          <w:divBdr>
            <w:top w:val="none" w:sz="0" w:space="0" w:color="auto"/>
            <w:left w:val="none" w:sz="0" w:space="0" w:color="auto"/>
            <w:bottom w:val="none" w:sz="0" w:space="0" w:color="auto"/>
            <w:right w:val="none" w:sz="0" w:space="0" w:color="auto"/>
          </w:divBdr>
        </w:div>
        <w:div w:id="1526942292">
          <w:marLeft w:val="0"/>
          <w:marRight w:val="0"/>
          <w:marTop w:val="75"/>
          <w:marBottom w:val="75"/>
          <w:divBdr>
            <w:top w:val="none" w:sz="0" w:space="0" w:color="auto"/>
            <w:left w:val="none" w:sz="0" w:space="0" w:color="auto"/>
            <w:bottom w:val="none" w:sz="0" w:space="0" w:color="auto"/>
            <w:right w:val="none" w:sz="0" w:space="0" w:color="auto"/>
          </w:divBdr>
        </w:div>
        <w:div w:id="365107544">
          <w:marLeft w:val="0"/>
          <w:marRight w:val="0"/>
          <w:marTop w:val="0"/>
          <w:marBottom w:val="0"/>
          <w:divBdr>
            <w:top w:val="none" w:sz="0" w:space="0" w:color="auto"/>
            <w:left w:val="none" w:sz="0" w:space="0" w:color="auto"/>
            <w:bottom w:val="none" w:sz="0" w:space="0" w:color="auto"/>
            <w:right w:val="none" w:sz="0" w:space="0" w:color="auto"/>
          </w:divBdr>
        </w:div>
        <w:div w:id="1185172788">
          <w:marLeft w:val="0"/>
          <w:marRight w:val="0"/>
          <w:marTop w:val="0"/>
          <w:marBottom w:val="0"/>
          <w:divBdr>
            <w:top w:val="none" w:sz="0" w:space="0" w:color="auto"/>
            <w:left w:val="none" w:sz="0" w:space="0" w:color="auto"/>
            <w:bottom w:val="none" w:sz="0" w:space="0" w:color="auto"/>
            <w:right w:val="none" w:sz="0" w:space="0" w:color="auto"/>
          </w:divBdr>
        </w:div>
      </w:divsChild>
    </w:div>
    <w:div w:id="1817337564">
      <w:bodyDiv w:val="1"/>
      <w:marLeft w:val="0"/>
      <w:marRight w:val="0"/>
      <w:marTop w:val="0"/>
      <w:marBottom w:val="0"/>
      <w:divBdr>
        <w:top w:val="none" w:sz="0" w:space="0" w:color="auto"/>
        <w:left w:val="none" w:sz="0" w:space="0" w:color="auto"/>
        <w:bottom w:val="none" w:sz="0" w:space="0" w:color="auto"/>
        <w:right w:val="none" w:sz="0" w:space="0" w:color="auto"/>
      </w:divBdr>
    </w:div>
    <w:div w:id="1850753074">
      <w:bodyDiv w:val="1"/>
      <w:marLeft w:val="0"/>
      <w:marRight w:val="0"/>
      <w:marTop w:val="0"/>
      <w:marBottom w:val="0"/>
      <w:divBdr>
        <w:top w:val="none" w:sz="0" w:space="0" w:color="auto"/>
        <w:left w:val="none" w:sz="0" w:space="0" w:color="auto"/>
        <w:bottom w:val="none" w:sz="0" w:space="0" w:color="auto"/>
        <w:right w:val="none" w:sz="0" w:space="0" w:color="auto"/>
      </w:divBdr>
      <w:divsChild>
        <w:div w:id="1392580139">
          <w:marLeft w:val="0"/>
          <w:marRight w:val="0"/>
          <w:marTop w:val="0"/>
          <w:marBottom w:val="0"/>
          <w:divBdr>
            <w:top w:val="none" w:sz="0" w:space="0" w:color="auto"/>
            <w:left w:val="none" w:sz="0" w:space="0" w:color="auto"/>
            <w:bottom w:val="none" w:sz="0" w:space="0" w:color="auto"/>
            <w:right w:val="none" w:sz="0" w:space="0" w:color="auto"/>
          </w:divBdr>
          <w:divsChild>
            <w:div w:id="1305701169">
              <w:marLeft w:val="0"/>
              <w:marRight w:val="0"/>
              <w:marTop w:val="0"/>
              <w:marBottom w:val="0"/>
              <w:divBdr>
                <w:top w:val="none" w:sz="0" w:space="0" w:color="auto"/>
                <w:left w:val="none" w:sz="0" w:space="0" w:color="auto"/>
                <w:bottom w:val="none" w:sz="0" w:space="0" w:color="auto"/>
                <w:right w:val="none" w:sz="0" w:space="0" w:color="auto"/>
              </w:divBdr>
              <w:divsChild>
                <w:div w:id="455099192">
                  <w:marLeft w:val="0"/>
                  <w:marRight w:val="0"/>
                  <w:marTop w:val="0"/>
                  <w:marBottom w:val="0"/>
                  <w:divBdr>
                    <w:top w:val="none" w:sz="0" w:space="0" w:color="auto"/>
                    <w:left w:val="none" w:sz="0" w:space="0" w:color="auto"/>
                    <w:bottom w:val="none" w:sz="0" w:space="0" w:color="auto"/>
                    <w:right w:val="none" w:sz="0" w:space="0" w:color="auto"/>
                  </w:divBdr>
                  <w:divsChild>
                    <w:div w:id="2058429442">
                      <w:blockQuote w:val="1"/>
                      <w:marLeft w:val="0"/>
                      <w:marRight w:val="0"/>
                      <w:marTop w:val="0"/>
                      <w:marBottom w:val="300"/>
                      <w:divBdr>
                        <w:top w:val="none" w:sz="0" w:space="0" w:color="auto"/>
                        <w:left w:val="single" w:sz="36" w:space="15" w:color="EEEEEE"/>
                        <w:bottom w:val="none" w:sz="0" w:space="0" w:color="auto"/>
                        <w:right w:val="none" w:sz="0" w:space="0" w:color="auto"/>
                      </w:divBdr>
                    </w:div>
                    <w:div w:id="2004897460">
                      <w:blockQuote w:val="1"/>
                      <w:marLeft w:val="0"/>
                      <w:marRight w:val="0"/>
                      <w:marTop w:val="0"/>
                      <w:marBottom w:val="300"/>
                      <w:divBdr>
                        <w:top w:val="none" w:sz="0" w:space="0" w:color="auto"/>
                        <w:left w:val="single" w:sz="36" w:space="15" w:color="EEEEEE"/>
                        <w:bottom w:val="none" w:sz="0" w:space="0" w:color="auto"/>
                        <w:right w:val="none" w:sz="0" w:space="0" w:color="auto"/>
                      </w:divBdr>
                    </w:div>
                    <w:div w:id="380252604">
                      <w:marLeft w:val="0"/>
                      <w:marRight w:val="0"/>
                      <w:marTop w:val="0"/>
                      <w:marBottom w:val="0"/>
                      <w:divBdr>
                        <w:top w:val="none" w:sz="0" w:space="0" w:color="auto"/>
                        <w:left w:val="none" w:sz="0" w:space="0" w:color="auto"/>
                        <w:bottom w:val="none" w:sz="0" w:space="0" w:color="auto"/>
                        <w:right w:val="none" w:sz="0" w:space="0" w:color="auto"/>
                      </w:divBdr>
                      <w:divsChild>
                        <w:div w:id="1318460041">
                          <w:marLeft w:val="0"/>
                          <w:marRight w:val="0"/>
                          <w:marTop w:val="0"/>
                          <w:marBottom w:val="0"/>
                          <w:divBdr>
                            <w:top w:val="none" w:sz="0" w:space="0" w:color="auto"/>
                            <w:left w:val="none" w:sz="0" w:space="0" w:color="auto"/>
                            <w:bottom w:val="none" w:sz="0" w:space="0" w:color="auto"/>
                            <w:right w:val="none" w:sz="0" w:space="0" w:color="auto"/>
                          </w:divBdr>
                          <w:divsChild>
                            <w:div w:id="596333406">
                              <w:marLeft w:val="0"/>
                              <w:marRight w:val="0"/>
                              <w:marTop w:val="0"/>
                              <w:marBottom w:val="0"/>
                              <w:divBdr>
                                <w:top w:val="none" w:sz="0" w:space="0" w:color="auto"/>
                                <w:left w:val="none" w:sz="0" w:space="0" w:color="auto"/>
                                <w:bottom w:val="none" w:sz="0" w:space="0" w:color="auto"/>
                                <w:right w:val="none" w:sz="0" w:space="0" w:color="auto"/>
                              </w:divBdr>
                              <w:divsChild>
                                <w:div w:id="129714279">
                                  <w:marLeft w:val="0"/>
                                  <w:marRight w:val="0"/>
                                  <w:marTop w:val="0"/>
                                  <w:marBottom w:val="0"/>
                                  <w:divBdr>
                                    <w:top w:val="none" w:sz="0" w:space="0" w:color="auto"/>
                                    <w:left w:val="none" w:sz="0" w:space="0" w:color="auto"/>
                                    <w:bottom w:val="none" w:sz="0" w:space="0" w:color="auto"/>
                                    <w:right w:val="none" w:sz="0" w:space="0" w:color="auto"/>
                                  </w:divBdr>
                                  <w:divsChild>
                                    <w:div w:id="844170841">
                                      <w:marLeft w:val="0"/>
                                      <w:marRight w:val="0"/>
                                      <w:marTop w:val="0"/>
                                      <w:marBottom w:val="0"/>
                                      <w:divBdr>
                                        <w:top w:val="none" w:sz="0" w:space="0" w:color="auto"/>
                                        <w:left w:val="none" w:sz="0" w:space="0" w:color="auto"/>
                                        <w:bottom w:val="none" w:sz="0" w:space="0" w:color="auto"/>
                                        <w:right w:val="none" w:sz="0" w:space="0" w:color="auto"/>
                                      </w:divBdr>
                                      <w:divsChild>
                                        <w:div w:id="605773835">
                                          <w:blockQuote w:val="1"/>
                                          <w:marLeft w:val="0"/>
                                          <w:marRight w:val="0"/>
                                          <w:marTop w:val="0"/>
                                          <w:marBottom w:val="300"/>
                                          <w:divBdr>
                                            <w:top w:val="none" w:sz="0" w:space="0" w:color="auto"/>
                                            <w:left w:val="single" w:sz="36" w:space="15" w:color="EEEEEE"/>
                                            <w:bottom w:val="none" w:sz="0" w:space="0" w:color="auto"/>
                                            <w:right w:val="none" w:sz="0" w:space="0" w:color="auto"/>
                                          </w:divBdr>
                                        </w:div>
                                        <w:div w:id="669136046">
                                          <w:marLeft w:val="0"/>
                                          <w:marRight w:val="0"/>
                                          <w:marTop w:val="0"/>
                                          <w:marBottom w:val="0"/>
                                          <w:divBdr>
                                            <w:top w:val="none" w:sz="0" w:space="0" w:color="auto"/>
                                            <w:left w:val="none" w:sz="0" w:space="0" w:color="auto"/>
                                            <w:bottom w:val="none" w:sz="0" w:space="0" w:color="auto"/>
                                            <w:right w:val="none" w:sz="0" w:space="0" w:color="auto"/>
                                          </w:divBdr>
                                        </w:div>
                                        <w:div w:id="710806463">
                                          <w:marLeft w:val="0"/>
                                          <w:marRight w:val="0"/>
                                          <w:marTop w:val="0"/>
                                          <w:marBottom w:val="0"/>
                                          <w:divBdr>
                                            <w:top w:val="none" w:sz="0" w:space="0" w:color="auto"/>
                                            <w:left w:val="none" w:sz="0" w:space="0" w:color="auto"/>
                                            <w:bottom w:val="none" w:sz="0" w:space="0" w:color="auto"/>
                                            <w:right w:val="none" w:sz="0" w:space="0" w:color="auto"/>
                                          </w:divBdr>
                                          <w:divsChild>
                                            <w:div w:id="991178860">
                                              <w:marLeft w:val="0"/>
                                              <w:marRight w:val="0"/>
                                              <w:marTop w:val="0"/>
                                              <w:marBottom w:val="0"/>
                                              <w:divBdr>
                                                <w:top w:val="none" w:sz="0" w:space="0" w:color="auto"/>
                                                <w:left w:val="none" w:sz="0" w:space="0" w:color="auto"/>
                                                <w:bottom w:val="none" w:sz="0" w:space="0" w:color="auto"/>
                                                <w:right w:val="none" w:sz="0" w:space="0" w:color="auto"/>
                                              </w:divBdr>
                                              <w:divsChild>
                                                <w:div w:id="1665350775">
                                                  <w:marLeft w:val="0"/>
                                                  <w:marRight w:val="0"/>
                                                  <w:marTop w:val="0"/>
                                                  <w:marBottom w:val="0"/>
                                                  <w:divBdr>
                                                    <w:top w:val="none" w:sz="0" w:space="0" w:color="auto"/>
                                                    <w:left w:val="none" w:sz="0" w:space="0" w:color="auto"/>
                                                    <w:bottom w:val="none" w:sz="0" w:space="0" w:color="auto"/>
                                                    <w:right w:val="none" w:sz="0" w:space="0" w:color="auto"/>
                                                  </w:divBdr>
                                                  <w:divsChild>
                                                    <w:div w:id="1178734135">
                                                      <w:marLeft w:val="0"/>
                                                      <w:marRight w:val="0"/>
                                                      <w:marTop w:val="0"/>
                                                      <w:marBottom w:val="0"/>
                                                      <w:divBdr>
                                                        <w:top w:val="none" w:sz="0" w:space="0" w:color="auto"/>
                                                        <w:left w:val="none" w:sz="0" w:space="0" w:color="auto"/>
                                                        <w:bottom w:val="none" w:sz="0" w:space="0" w:color="auto"/>
                                                        <w:right w:val="none" w:sz="0" w:space="0" w:color="auto"/>
                                                      </w:divBdr>
                                                      <w:divsChild>
                                                        <w:div w:id="1035277133">
                                                          <w:marLeft w:val="-225"/>
                                                          <w:marRight w:val="-225"/>
                                                          <w:marTop w:val="0"/>
                                                          <w:marBottom w:val="0"/>
                                                          <w:divBdr>
                                                            <w:top w:val="none" w:sz="0" w:space="0" w:color="auto"/>
                                                            <w:left w:val="none" w:sz="0" w:space="0" w:color="auto"/>
                                                            <w:bottom w:val="none" w:sz="0" w:space="0" w:color="auto"/>
                                                            <w:right w:val="none" w:sz="0" w:space="0" w:color="auto"/>
                                                          </w:divBdr>
                                                          <w:divsChild>
                                                            <w:div w:id="866413095">
                                                              <w:marLeft w:val="0"/>
                                                              <w:marRight w:val="0"/>
                                                              <w:marTop w:val="0"/>
                                                              <w:marBottom w:val="0"/>
                                                              <w:divBdr>
                                                                <w:top w:val="none" w:sz="0" w:space="0" w:color="auto"/>
                                                                <w:left w:val="none" w:sz="0" w:space="0" w:color="auto"/>
                                                                <w:bottom w:val="none" w:sz="0" w:space="0" w:color="auto"/>
                                                                <w:right w:val="none" w:sz="0" w:space="0" w:color="auto"/>
                                                              </w:divBdr>
                                                              <w:divsChild>
                                                                <w:div w:id="1148396355">
                                                                  <w:marLeft w:val="0"/>
                                                                  <w:marRight w:val="0"/>
                                                                  <w:marTop w:val="0"/>
                                                                  <w:marBottom w:val="0"/>
                                                                  <w:divBdr>
                                                                    <w:top w:val="none" w:sz="0" w:space="0" w:color="auto"/>
                                                                    <w:left w:val="none" w:sz="0" w:space="0" w:color="auto"/>
                                                                    <w:bottom w:val="none" w:sz="0" w:space="0" w:color="auto"/>
                                                                    <w:right w:val="none" w:sz="0" w:space="0" w:color="auto"/>
                                                                  </w:divBdr>
                                                                </w:div>
                                                                <w:div w:id="1619410382">
                                                                  <w:marLeft w:val="0"/>
                                                                  <w:marRight w:val="0"/>
                                                                  <w:marTop w:val="0"/>
                                                                  <w:marBottom w:val="0"/>
                                                                  <w:divBdr>
                                                                    <w:top w:val="none" w:sz="0" w:space="0" w:color="auto"/>
                                                                    <w:left w:val="none" w:sz="0" w:space="0" w:color="auto"/>
                                                                    <w:bottom w:val="none" w:sz="0" w:space="0" w:color="auto"/>
                                                                    <w:right w:val="none" w:sz="0" w:space="0" w:color="auto"/>
                                                                  </w:divBdr>
                                                                </w:div>
                                                              </w:divsChild>
                                                            </w:div>
                                                            <w:div w:id="1716394307">
                                                              <w:marLeft w:val="0"/>
                                                              <w:marRight w:val="0"/>
                                                              <w:marTop w:val="0"/>
                                                              <w:marBottom w:val="0"/>
                                                              <w:divBdr>
                                                                <w:top w:val="none" w:sz="0" w:space="0" w:color="auto"/>
                                                                <w:left w:val="none" w:sz="0" w:space="0" w:color="auto"/>
                                                                <w:bottom w:val="none" w:sz="0" w:space="0" w:color="auto"/>
                                                                <w:right w:val="none" w:sz="0" w:space="0" w:color="auto"/>
                                                              </w:divBdr>
                                                              <w:divsChild>
                                                                <w:div w:id="2099019544">
                                                                  <w:marLeft w:val="0"/>
                                                                  <w:marRight w:val="0"/>
                                                                  <w:marTop w:val="0"/>
                                                                  <w:marBottom w:val="0"/>
                                                                  <w:divBdr>
                                                                    <w:top w:val="none" w:sz="0" w:space="0" w:color="auto"/>
                                                                    <w:left w:val="none" w:sz="0" w:space="0" w:color="auto"/>
                                                                    <w:bottom w:val="none" w:sz="0" w:space="0" w:color="auto"/>
                                                                    <w:right w:val="none" w:sz="0" w:space="0" w:color="auto"/>
                                                                  </w:divBdr>
                                                                </w:div>
                                                                <w:div w:id="166404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73304071">
      <w:bodyDiv w:val="1"/>
      <w:marLeft w:val="0"/>
      <w:marRight w:val="0"/>
      <w:marTop w:val="0"/>
      <w:marBottom w:val="0"/>
      <w:divBdr>
        <w:top w:val="none" w:sz="0" w:space="0" w:color="auto"/>
        <w:left w:val="none" w:sz="0" w:space="0" w:color="auto"/>
        <w:bottom w:val="none" w:sz="0" w:space="0" w:color="auto"/>
        <w:right w:val="none" w:sz="0" w:space="0" w:color="auto"/>
      </w:divBdr>
    </w:div>
    <w:div w:id="1873806923">
      <w:bodyDiv w:val="1"/>
      <w:marLeft w:val="0"/>
      <w:marRight w:val="0"/>
      <w:marTop w:val="0"/>
      <w:marBottom w:val="0"/>
      <w:divBdr>
        <w:top w:val="none" w:sz="0" w:space="0" w:color="auto"/>
        <w:left w:val="none" w:sz="0" w:space="0" w:color="auto"/>
        <w:bottom w:val="none" w:sz="0" w:space="0" w:color="auto"/>
        <w:right w:val="none" w:sz="0" w:space="0" w:color="auto"/>
      </w:divBdr>
      <w:divsChild>
        <w:div w:id="1082484739">
          <w:marLeft w:val="0"/>
          <w:marRight w:val="0"/>
          <w:marTop w:val="0"/>
          <w:marBottom w:val="0"/>
          <w:divBdr>
            <w:top w:val="none" w:sz="0" w:space="0" w:color="auto"/>
            <w:left w:val="none" w:sz="0" w:space="0" w:color="auto"/>
            <w:bottom w:val="none" w:sz="0" w:space="0" w:color="auto"/>
            <w:right w:val="none" w:sz="0" w:space="0" w:color="auto"/>
          </w:divBdr>
        </w:div>
        <w:div w:id="1717316119">
          <w:marLeft w:val="0"/>
          <w:marRight w:val="0"/>
          <w:marTop w:val="0"/>
          <w:marBottom w:val="0"/>
          <w:divBdr>
            <w:top w:val="none" w:sz="0" w:space="0" w:color="auto"/>
            <w:left w:val="none" w:sz="0" w:space="0" w:color="auto"/>
            <w:bottom w:val="none" w:sz="0" w:space="0" w:color="auto"/>
            <w:right w:val="none" w:sz="0" w:space="0" w:color="auto"/>
          </w:divBdr>
        </w:div>
        <w:div w:id="1083188396">
          <w:marLeft w:val="0"/>
          <w:marRight w:val="0"/>
          <w:marTop w:val="0"/>
          <w:marBottom w:val="0"/>
          <w:divBdr>
            <w:top w:val="none" w:sz="0" w:space="0" w:color="auto"/>
            <w:left w:val="none" w:sz="0" w:space="0" w:color="auto"/>
            <w:bottom w:val="none" w:sz="0" w:space="0" w:color="auto"/>
            <w:right w:val="none" w:sz="0" w:space="0" w:color="auto"/>
          </w:divBdr>
          <w:divsChild>
            <w:div w:id="94804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9068">
      <w:bodyDiv w:val="1"/>
      <w:marLeft w:val="0"/>
      <w:marRight w:val="0"/>
      <w:marTop w:val="0"/>
      <w:marBottom w:val="0"/>
      <w:divBdr>
        <w:top w:val="none" w:sz="0" w:space="0" w:color="auto"/>
        <w:left w:val="none" w:sz="0" w:space="0" w:color="auto"/>
        <w:bottom w:val="none" w:sz="0" w:space="0" w:color="auto"/>
        <w:right w:val="none" w:sz="0" w:space="0" w:color="auto"/>
      </w:divBdr>
      <w:divsChild>
        <w:div w:id="1326859065">
          <w:marLeft w:val="0"/>
          <w:marRight w:val="0"/>
          <w:marTop w:val="0"/>
          <w:marBottom w:val="0"/>
          <w:divBdr>
            <w:top w:val="none" w:sz="0" w:space="0" w:color="auto"/>
            <w:left w:val="none" w:sz="0" w:space="0" w:color="auto"/>
            <w:bottom w:val="none" w:sz="0" w:space="0" w:color="auto"/>
            <w:right w:val="none" w:sz="0" w:space="0" w:color="auto"/>
          </w:divBdr>
          <w:divsChild>
            <w:div w:id="190684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42940">
      <w:bodyDiv w:val="1"/>
      <w:marLeft w:val="0"/>
      <w:marRight w:val="0"/>
      <w:marTop w:val="0"/>
      <w:marBottom w:val="0"/>
      <w:divBdr>
        <w:top w:val="none" w:sz="0" w:space="0" w:color="auto"/>
        <w:left w:val="none" w:sz="0" w:space="0" w:color="auto"/>
        <w:bottom w:val="none" w:sz="0" w:space="0" w:color="auto"/>
        <w:right w:val="none" w:sz="0" w:space="0" w:color="auto"/>
      </w:divBdr>
      <w:divsChild>
        <w:div w:id="178787095">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953707843">
      <w:bodyDiv w:val="1"/>
      <w:marLeft w:val="0"/>
      <w:marRight w:val="0"/>
      <w:marTop w:val="0"/>
      <w:marBottom w:val="0"/>
      <w:divBdr>
        <w:top w:val="none" w:sz="0" w:space="0" w:color="auto"/>
        <w:left w:val="none" w:sz="0" w:space="0" w:color="auto"/>
        <w:bottom w:val="none" w:sz="0" w:space="0" w:color="auto"/>
        <w:right w:val="none" w:sz="0" w:space="0" w:color="auto"/>
      </w:divBdr>
      <w:divsChild>
        <w:div w:id="1787121433">
          <w:blockQuote w:val="1"/>
          <w:marLeft w:val="0"/>
          <w:marRight w:val="0"/>
          <w:marTop w:val="0"/>
          <w:marBottom w:val="300"/>
          <w:divBdr>
            <w:top w:val="none" w:sz="0" w:space="0" w:color="auto"/>
            <w:left w:val="single" w:sz="36" w:space="15" w:color="EEEEEE"/>
            <w:bottom w:val="none" w:sz="0" w:space="0" w:color="auto"/>
            <w:right w:val="none" w:sz="0" w:space="0" w:color="auto"/>
          </w:divBdr>
          <w:divsChild>
            <w:div w:id="1202592712">
              <w:marLeft w:val="0"/>
              <w:marRight w:val="0"/>
              <w:marTop w:val="0"/>
              <w:marBottom w:val="0"/>
              <w:divBdr>
                <w:top w:val="none" w:sz="0" w:space="0" w:color="auto"/>
                <w:left w:val="none" w:sz="0" w:space="0" w:color="auto"/>
                <w:bottom w:val="none" w:sz="0" w:space="0" w:color="auto"/>
                <w:right w:val="none" w:sz="0" w:space="0" w:color="auto"/>
              </w:divBdr>
            </w:div>
          </w:divsChild>
        </w:div>
        <w:div w:id="1866750311">
          <w:marLeft w:val="0"/>
          <w:marRight w:val="0"/>
          <w:marTop w:val="0"/>
          <w:marBottom w:val="0"/>
          <w:divBdr>
            <w:top w:val="none" w:sz="0" w:space="0" w:color="auto"/>
            <w:left w:val="none" w:sz="0" w:space="0" w:color="auto"/>
            <w:bottom w:val="none" w:sz="0" w:space="0" w:color="auto"/>
            <w:right w:val="none" w:sz="0" w:space="0" w:color="auto"/>
          </w:divBdr>
          <w:divsChild>
            <w:div w:id="1161967292">
              <w:marLeft w:val="0"/>
              <w:marRight w:val="0"/>
              <w:marTop w:val="0"/>
              <w:marBottom w:val="0"/>
              <w:divBdr>
                <w:top w:val="none" w:sz="0" w:space="0" w:color="auto"/>
                <w:left w:val="none" w:sz="0" w:space="0" w:color="auto"/>
                <w:bottom w:val="none" w:sz="0" w:space="0" w:color="auto"/>
                <w:right w:val="none" w:sz="0" w:space="0" w:color="auto"/>
              </w:divBdr>
              <w:divsChild>
                <w:div w:id="952906484">
                  <w:marLeft w:val="0"/>
                  <w:marRight w:val="0"/>
                  <w:marTop w:val="0"/>
                  <w:marBottom w:val="0"/>
                  <w:divBdr>
                    <w:top w:val="none" w:sz="0" w:space="0" w:color="auto"/>
                    <w:left w:val="none" w:sz="0" w:space="0" w:color="auto"/>
                    <w:bottom w:val="none" w:sz="0" w:space="0" w:color="auto"/>
                    <w:right w:val="none" w:sz="0" w:space="0" w:color="auto"/>
                  </w:divBdr>
                  <w:divsChild>
                    <w:div w:id="841315574">
                      <w:marLeft w:val="0"/>
                      <w:marRight w:val="0"/>
                      <w:marTop w:val="0"/>
                      <w:marBottom w:val="0"/>
                      <w:divBdr>
                        <w:top w:val="none" w:sz="0" w:space="0" w:color="auto"/>
                        <w:left w:val="none" w:sz="0" w:space="0" w:color="auto"/>
                        <w:bottom w:val="none" w:sz="0" w:space="0" w:color="auto"/>
                        <w:right w:val="none" w:sz="0" w:space="0" w:color="auto"/>
                      </w:divBdr>
                      <w:divsChild>
                        <w:div w:id="107704055">
                          <w:marLeft w:val="0"/>
                          <w:marRight w:val="0"/>
                          <w:marTop w:val="75"/>
                          <w:marBottom w:val="75"/>
                          <w:divBdr>
                            <w:top w:val="none" w:sz="0" w:space="0" w:color="auto"/>
                            <w:left w:val="none" w:sz="0" w:space="0" w:color="auto"/>
                            <w:bottom w:val="none" w:sz="0" w:space="0" w:color="auto"/>
                            <w:right w:val="none" w:sz="0" w:space="0" w:color="auto"/>
                          </w:divBdr>
                        </w:div>
                        <w:div w:id="900554620">
                          <w:marLeft w:val="0"/>
                          <w:marRight w:val="0"/>
                          <w:marTop w:val="0"/>
                          <w:marBottom w:val="0"/>
                          <w:divBdr>
                            <w:top w:val="none" w:sz="0" w:space="0" w:color="auto"/>
                            <w:left w:val="none" w:sz="0" w:space="0" w:color="auto"/>
                            <w:bottom w:val="none" w:sz="0" w:space="0" w:color="auto"/>
                            <w:right w:val="none" w:sz="0" w:space="0" w:color="auto"/>
                          </w:divBdr>
                          <w:divsChild>
                            <w:div w:id="536626783">
                              <w:marLeft w:val="0"/>
                              <w:marRight w:val="0"/>
                              <w:marTop w:val="75"/>
                              <w:marBottom w:val="75"/>
                              <w:divBdr>
                                <w:top w:val="none" w:sz="0" w:space="0" w:color="auto"/>
                                <w:left w:val="none" w:sz="0" w:space="0" w:color="auto"/>
                                <w:bottom w:val="none" w:sz="0" w:space="0" w:color="auto"/>
                                <w:right w:val="none" w:sz="0" w:space="0" w:color="auto"/>
                              </w:divBdr>
                            </w:div>
                            <w:div w:id="480585028">
                              <w:marLeft w:val="0"/>
                              <w:marRight w:val="0"/>
                              <w:marTop w:val="0"/>
                              <w:marBottom w:val="0"/>
                              <w:divBdr>
                                <w:top w:val="none" w:sz="0" w:space="0" w:color="auto"/>
                                <w:left w:val="none" w:sz="0" w:space="0" w:color="auto"/>
                                <w:bottom w:val="none" w:sz="0" w:space="0" w:color="auto"/>
                                <w:right w:val="none" w:sz="0" w:space="0" w:color="auto"/>
                              </w:divBdr>
                              <w:divsChild>
                                <w:div w:id="1488012735">
                                  <w:marLeft w:val="0"/>
                                  <w:marRight w:val="0"/>
                                  <w:marTop w:val="0"/>
                                  <w:marBottom w:val="0"/>
                                  <w:divBdr>
                                    <w:top w:val="none" w:sz="0" w:space="0" w:color="auto"/>
                                    <w:left w:val="none" w:sz="0" w:space="0" w:color="auto"/>
                                    <w:bottom w:val="none" w:sz="0" w:space="0" w:color="auto"/>
                                    <w:right w:val="none" w:sz="0" w:space="0" w:color="auto"/>
                                  </w:divBdr>
                                </w:div>
                                <w:div w:id="1199394968">
                                  <w:marLeft w:val="0"/>
                                  <w:marRight w:val="0"/>
                                  <w:marTop w:val="0"/>
                                  <w:marBottom w:val="0"/>
                                  <w:divBdr>
                                    <w:top w:val="none" w:sz="0" w:space="0" w:color="auto"/>
                                    <w:left w:val="none" w:sz="0" w:space="0" w:color="auto"/>
                                    <w:bottom w:val="none" w:sz="0" w:space="0" w:color="auto"/>
                                    <w:right w:val="none" w:sz="0" w:space="0" w:color="auto"/>
                                  </w:divBdr>
                                </w:div>
                                <w:div w:id="1613825812">
                                  <w:marLeft w:val="0"/>
                                  <w:marRight w:val="0"/>
                                  <w:marTop w:val="0"/>
                                  <w:marBottom w:val="0"/>
                                  <w:divBdr>
                                    <w:top w:val="none" w:sz="0" w:space="0" w:color="auto"/>
                                    <w:left w:val="none" w:sz="0" w:space="0" w:color="auto"/>
                                    <w:bottom w:val="none" w:sz="0" w:space="0" w:color="auto"/>
                                    <w:right w:val="none" w:sz="0" w:space="0" w:color="auto"/>
                                  </w:divBdr>
                                  <w:divsChild>
                                    <w:div w:id="619456510">
                                      <w:marLeft w:val="0"/>
                                      <w:marRight w:val="0"/>
                                      <w:marTop w:val="0"/>
                                      <w:marBottom w:val="0"/>
                                      <w:divBdr>
                                        <w:top w:val="none" w:sz="0" w:space="0" w:color="auto"/>
                                        <w:left w:val="none" w:sz="0" w:space="0" w:color="auto"/>
                                        <w:bottom w:val="none" w:sz="0" w:space="0" w:color="auto"/>
                                        <w:right w:val="none" w:sz="0" w:space="0" w:color="auto"/>
                                      </w:divBdr>
                                      <w:divsChild>
                                        <w:div w:id="1900087580">
                                          <w:blockQuote w:val="1"/>
                                          <w:marLeft w:val="0"/>
                                          <w:marRight w:val="0"/>
                                          <w:marTop w:val="0"/>
                                          <w:marBottom w:val="300"/>
                                          <w:divBdr>
                                            <w:top w:val="none" w:sz="0" w:space="0" w:color="auto"/>
                                            <w:left w:val="single" w:sz="36" w:space="15" w:color="EEEEEE"/>
                                            <w:bottom w:val="none" w:sz="0" w:space="0" w:color="auto"/>
                                            <w:right w:val="none" w:sz="0" w:space="0" w:color="auto"/>
                                          </w:divBdr>
                                        </w:div>
                                        <w:div w:id="323050704">
                                          <w:blockQuote w:val="1"/>
                                          <w:marLeft w:val="0"/>
                                          <w:marRight w:val="0"/>
                                          <w:marTop w:val="0"/>
                                          <w:marBottom w:val="300"/>
                                          <w:divBdr>
                                            <w:top w:val="none" w:sz="0" w:space="0" w:color="auto"/>
                                            <w:left w:val="single" w:sz="36" w:space="15" w:color="EEEEEE"/>
                                            <w:bottom w:val="none" w:sz="0" w:space="0" w:color="auto"/>
                                            <w:right w:val="none" w:sz="0" w:space="0" w:color="auto"/>
                                          </w:divBdr>
                                        </w:div>
                                        <w:div w:id="793451606">
                                          <w:marLeft w:val="0"/>
                                          <w:marRight w:val="0"/>
                                          <w:marTop w:val="0"/>
                                          <w:marBottom w:val="0"/>
                                          <w:divBdr>
                                            <w:top w:val="none" w:sz="0" w:space="0" w:color="auto"/>
                                            <w:left w:val="none" w:sz="0" w:space="0" w:color="auto"/>
                                            <w:bottom w:val="none" w:sz="0" w:space="0" w:color="auto"/>
                                            <w:right w:val="none" w:sz="0" w:space="0" w:color="auto"/>
                                          </w:divBdr>
                                          <w:divsChild>
                                            <w:div w:id="16216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8294255">
      <w:bodyDiv w:val="1"/>
      <w:marLeft w:val="0"/>
      <w:marRight w:val="0"/>
      <w:marTop w:val="0"/>
      <w:marBottom w:val="0"/>
      <w:divBdr>
        <w:top w:val="none" w:sz="0" w:space="0" w:color="auto"/>
        <w:left w:val="none" w:sz="0" w:space="0" w:color="auto"/>
        <w:bottom w:val="none" w:sz="0" w:space="0" w:color="auto"/>
        <w:right w:val="none" w:sz="0" w:space="0" w:color="auto"/>
      </w:divBdr>
      <w:divsChild>
        <w:div w:id="1644046839">
          <w:marLeft w:val="0"/>
          <w:marRight w:val="0"/>
          <w:marTop w:val="0"/>
          <w:marBottom w:val="0"/>
          <w:divBdr>
            <w:top w:val="none" w:sz="0" w:space="0" w:color="auto"/>
            <w:left w:val="none" w:sz="0" w:space="0" w:color="auto"/>
            <w:bottom w:val="none" w:sz="0" w:space="0" w:color="auto"/>
            <w:right w:val="none" w:sz="0" w:space="0" w:color="auto"/>
          </w:divBdr>
          <w:divsChild>
            <w:div w:id="51596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9537">
      <w:bodyDiv w:val="1"/>
      <w:marLeft w:val="0"/>
      <w:marRight w:val="0"/>
      <w:marTop w:val="0"/>
      <w:marBottom w:val="0"/>
      <w:divBdr>
        <w:top w:val="none" w:sz="0" w:space="0" w:color="auto"/>
        <w:left w:val="none" w:sz="0" w:space="0" w:color="auto"/>
        <w:bottom w:val="none" w:sz="0" w:space="0" w:color="auto"/>
        <w:right w:val="none" w:sz="0" w:space="0" w:color="auto"/>
      </w:divBdr>
    </w:div>
    <w:div w:id="2034064879">
      <w:bodyDiv w:val="1"/>
      <w:marLeft w:val="0"/>
      <w:marRight w:val="0"/>
      <w:marTop w:val="0"/>
      <w:marBottom w:val="0"/>
      <w:divBdr>
        <w:top w:val="none" w:sz="0" w:space="0" w:color="auto"/>
        <w:left w:val="none" w:sz="0" w:space="0" w:color="auto"/>
        <w:bottom w:val="none" w:sz="0" w:space="0" w:color="auto"/>
        <w:right w:val="none" w:sz="0" w:space="0" w:color="auto"/>
      </w:divBdr>
      <w:divsChild>
        <w:div w:id="1989938513">
          <w:marLeft w:val="0"/>
          <w:marRight w:val="0"/>
          <w:marTop w:val="0"/>
          <w:marBottom w:val="330"/>
          <w:divBdr>
            <w:top w:val="none" w:sz="0" w:space="0" w:color="auto"/>
            <w:left w:val="none" w:sz="0" w:space="0" w:color="auto"/>
            <w:bottom w:val="none" w:sz="0" w:space="0" w:color="auto"/>
            <w:right w:val="none" w:sz="0" w:space="0" w:color="auto"/>
          </w:divBdr>
        </w:div>
      </w:divsChild>
    </w:div>
    <w:div w:id="2039692915">
      <w:bodyDiv w:val="1"/>
      <w:marLeft w:val="0"/>
      <w:marRight w:val="0"/>
      <w:marTop w:val="0"/>
      <w:marBottom w:val="0"/>
      <w:divBdr>
        <w:top w:val="none" w:sz="0" w:space="0" w:color="auto"/>
        <w:left w:val="none" w:sz="0" w:space="0" w:color="auto"/>
        <w:bottom w:val="none" w:sz="0" w:space="0" w:color="auto"/>
        <w:right w:val="none" w:sz="0" w:space="0" w:color="auto"/>
      </w:divBdr>
      <w:divsChild>
        <w:div w:id="21370464">
          <w:blockQuote w:val="1"/>
          <w:marLeft w:val="0"/>
          <w:marRight w:val="0"/>
          <w:marTop w:val="0"/>
          <w:marBottom w:val="300"/>
          <w:divBdr>
            <w:top w:val="none" w:sz="0" w:space="0" w:color="auto"/>
            <w:left w:val="single" w:sz="36" w:space="15" w:color="EEEEEE"/>
            <w:bottom w:val="none" w:sz="0" w:space="0" w:color="auto"/>
            <w:right w:val="none" w:sz="0" w:space="0" w:color="auto"/>
          </w:divBdr>
        </w:div>
        <w:div w:id="1598244596">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2068213620">
      <w:bodyDiv w:val="1"/>
      <w:marLeft w:val="0"/>
      <w:marRight w:val="0"/>
      <w:marTop w:val="0"/>
      <w:marBottom w:val="0"/>
      <w:divBdr>
        <w:top w:val="none" w:sz="0" w:space="0" w:color="auto"/>
        <w:left w:val="none" w:sz="0" w:space="0" w:color="auto"/>
        <w:bottom w:val="none" w:sz="0" w:space="0" w:color="auto"/>
        <w:right w:val="none" w:sz="0" w:space="0" w:color="auto"/>
      </w:divBdr>
    </w:div>
    <w:div w:id="2073967314">
      <w:bodyDiv w:val="1"/>
      <w:marLeft w:val="0"/>
      <w:marRight w:val="0"/>
      <w:marTop w:val="0"/>
      <w:marBottom w:val="0"/>
      <w:divBdr>
        <w:top w:val="none" w:sz="0" w:space="0" w:color="auto"/>
        <w:left w:val="none" w:sz="0" w:space="0" w:color="auto"/>
        <w:bottom w:val="none" w:sz="0" w:space="0" w:color="auto"/>
        <w:right w:val="none" w:sz="0" w:space="0" w:color="auto"/>
      </w:divBdr>
      <w:divsChild>
        <w:div w:id="1682244229">
          <w:marLeft w:val="0"/>
          <w:marRight w:val="0"/>
          <w:marTop w:val="0"/>
          <w:marBottom w:val="0"/>
          <w:divBdr>
            <w:top w:val="none" w:sz="0" w:space="0" w:color="auto"/>
            <w:left w:val="none" w:sz="0" w:space="0" w:color="auto"/>
            <w:bottom w:val="none" w:sz="0" w:space="0" w:color="auto"/>
            <w:right w:val="none" w:sz="0" w:space="0" w:color="auto"/>
          </w:divBdr>
          <w:divsChild>
            <w:div w:id="619343168">
              <w:marLeft w:val="0"/>
              <w:marRight w:val="0"/>
              <w:marTop w:val="0"/>
              <w:marBottom w:val="0"/>
              <w:divBdr>
                <w:top w:val="none" w:sz="0" w:space="0" w:color="auto"/>
                <w:left w:val="none" w:sz="0" w:space="0" w:color="auto"/>
                <w:bottom w:val="none" w:sz="0" w:space="0" w:color="auto"/>
                <w:right w:val="none" w:sz="0" w:space="0" w:color="auto"/>
              </w:divBdr>
              <w:divsChild>
                <w:div w:id="14092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04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yjus.com/jee/gravitation/" TargetMode="External"/><Relationship Id="rId299" Type="http://schemas.openxmlformats.org/officeDocument/2006/relationships/hyperlink" Target="https://byjus.com/physics/electric-field-lines/" TargetMode="External"/><Relationship Id="rId21" Type="http://schemas.openxmlformats.org/officeDocument/2006/relationships/image" Target="media/image14.png"/><Relationship Id="rId63" Type="http://schemas.openxmlformats.org/officeDocument/2006/relationships/hyperlink" Target="https://byjus.com/physics/kinetic-energy/" TargetMode="External"/><Relationship Id="rId159" Type="http://schemas.openxmlformats.org/officeDocument/2006/relationships/hyperlink" Target="https://byjus.com/jee/gravitational-field-intensity/" TargetMode="External"/><Relationship Id="rId324" Type="http://schemas.openxmlformats.org/officeDocument/2006/relationships/image" Target="media/image133.png"/><Relationship Id="rId366" Type="http://schemas.openxmlformats.org/officeDocument/2006/relationships/image" Target="media/image157.png"/><Relationship Id="rId170" Type="http://schemas.openxmlformats.org/officeDocument/2006/relationships/image" Target="media/image77.gif"/><Relationship Id="rId226" Type="http://schemas.openxmlformats.org/officeDocument/2006/relationships/hyperlink" Target="https://byjus.com/physics/kinetic-energy/" TargetMode="External"/><Relationship Id="rId433" Type="http://schemas.openxmlformats.org/officeDocument/2006/relationships/hyperlink" Target="https://byjus.com/physics/cells-electromotive-force-and-internal-resistance/" TargetMode="External"/><Relationship Id="rId268" Type="http://schemas.openxmlformats.org/officeDocument/2006/relationships/image" Target="media/image116.png"/><Relationship Id="rId32" Type="http://schemas.openxmlformats.org/officeDocument/2006/relationships/image" Target="media/image22.png"/><Relationship Id="rId74" Type="http://schemas.openxmlformats.org/officeDocument/2006/relationships/image" Target="media/image45.png"/><Relationship Id="rId128" Type="http://schemas.openxmlformats.org/officeDocument/2006/relationships/hyperlink" Target="https://byjus.com/maths/laws-of-vector-addition/" TargetMode="External"/><Relationship Id="rId335" Type="http://schemas.openxmlformats.org/officeDocument/2006/relationships/hyperlink" Target="https://byjus.com/jee/electric-charge/" TargetMode="External"/><Relationship Id="rId377" Type="http://schemas.openxmlformats.org/officeDocument/2006/relationships/hyperlink" Target="https://byjus.com/jee/escape-and-orbital-velocity/" TargetMode="External"/><Relationship Id="rId5" Type="http://schemas.openxmlformats.org/officeDocument/2006/relationships/webSettings" Target="webSettings.xml"/><Relationship Id="rId181" Type="http://schemas.openxmlformats.org/officeDocument/2006/relationships/image" Target="media/image84.png"/><Relationship Id="rId237" Type="http://schemas.openxmlformats.org/officeDocument/2006/relationships/hyperlink" Target="https://byjus.com/jee/stefan-boltzmann-law/" TargetMode="External"/><Relationship Id="rId402" Type="http://schemas.openxmlformats.org/officeDocument/2006/relationships/hyperlink" Target="https://byjus.com/physics/electric-field-of-point-charge/" TargetMode="External"/><Relationship Id="rId279" Type="http://schemas.openxmlformats.org/officeDocument/2006/relationships/image" Target="media/image120.png"/><Relationship Id="rId43" Type="http://schemas.openxmlformats.org/officeDocument/2006/relationships/image" Target="media/image28.png"/><Relationship Id="rId139" Type="http://schemas.openxmlformats.org/officeDocument/2006/relationships/image" Target="media/image69.png"/><Relationship Id="rId290" Type="http://schemas.openxmlformats.org/officeDocument/2006/relationships/image" Target="media/image125.png"/><Relationship Id="rId304" Type="http://schemas.openxmlformats.org/officeDocument/2006/relationships/hyperlink" Target="https://byjus.com/physics/gaussian-surface/" TargetMode="External"/><Relationship Id="rId346" Type="http://schemas.openxmlformats.org/officeDocument/2006/relationships/hyperlink" Target="https://byjus.com/physics/electric-dipole/" TargetMode="External"/><Relationship Id="rId388" Type="http://schemas.openxmlformats.org/officeDocument/2006/relationships/image" Target="media/image168.png"/><Relationship Id="rId85" Type="http://schemas.openxmlformats.org/officeDocument/2006/relationships/image" Target="media/image47.png"/><Relationship Id="rId150" Type="http://schemas.openxmlformats.org/officeDocument/2006/relationships/hyperlink" Target="https://byjus.com/" TargetMode="External"/><Relationship Id="rId192" Type="http://schemas.openxmlformats.org/officeDocument/2006/relationships/image" Target="media/image89.png"/><Relationship Id="rId206" Type="http://schemas.openxmlformats.org/officeDocument/2006/relationships/hyperlink" Target="https://byjus.com/" TargetMode="External"/><Relationship Id="rId413" Type="http://schemas.openxmlformats.org/officeDocument/2006/relationships/hyperlink" Target="https://byjus.com/" TargetMode="External"/><Relationship Id="rId248" Type="http://schemas.openxmlformats.org/officeDocument/2006/relationships/hyperlink" Target="https://byjus.com/" TargetMode="External"/><Relationship Id="rId12" Type="http://schemas.openxmlformats.org/officeDocument/2006/relationships/image" Target="media/image5.png"/><Relationship Id="rId108" Type="http://schemas.openxmlformats.org/officeDocument/2006/relationships/image" Target="media/image65.png"/><Relationship Id="rId315" Type="http://schemas.openxmlformats.org/officeDocument/2006/relationships/image" Target="media/image131.png"/><Relationship Id="rId357" Type="http://schemas.openxmlformats.org/officeDocument/2006/relationships/hyperlink" Target="https://byjus.com/physics/electric-field-of-point-charge/" TargetMode="External"/><Relationship Id="rId54" Type="http://schemas.openxmlformats.org/officeDocument/2006/relationships/hyperlink" Target="https://www.pw.live/exams/author/wanimurtaza08/" TargetMode="External"/><Relationship Id="rId96" Type="http://schemas.openxmlformats.org/officeDocument/2006/relationships/image" Target="media/image56.jpeg"/><Relationship Id="rId161" Type="http://schemas.openxmlformats.org/officeDocument/2006/relationships/hyperlink" Target="https://byjus.com/jee/acceleration-due-to-gravity/" TargetMode="External"/><Relationship Id="rId217" Type="http://schemas.openxmlformats.org/officeDocument/2006/relationships/hyperlink" Target="https://byjus.com/chemistry/thermodynamics/" TargetMode="External"/><Relationship Id="rId399" Type="http://schemas.openxmlformats.org/officeDocument/2006/relationships/hyperlink" Target="https://byjus.com/" TargetMode="External"/><Relationship Id="rId259" Type="http://schemas.openxmlformats.org/officeDocument/2006/relationships/hyperlink" Target="https://byjus.com/" TargetMode="External"/><Relationship Id="rId424" Type="http://schemas.openxmlformats.org/officeDocument/2006/relationships/hyperlink" Target="https://byjus.com/" TargetMode="External"/><Relationship Id="rId23" Type="http://schemas.openxmlformats.org/officeDocument/2006/relationships/image" Target="media/image16.png"/><Relationship Id="rId119" Type="http://schemas.openxmlformats.org/officeDocument/2006/relationships/hyperlink" Target="https://byjus.com/jee/gravitational-field-intensity/" TargetMode="External"/><Relationship Id="rId270" Type="http://schemas.openxmlformats.org/officeDocument/2006/relationships/image" Target="media/image117.png"/><Relationship Id="rId326" Type="http://schemas.openxmlformats.org/officeDocument/2006/relationships/image" Target="media/image135.png"/><Relationship Id="rId65" Type="http://schemas.openxmlformats.org/officeDocument/2006/relationships/hyperlink" Target="https://byjus.com/physics/kinetic-and-potential-energy-difference/" TargetMode="External"/><Relationship Id="rId130" Type="http://schemas.openxmlformats.org/officeDocument/2006/relationships/hyperlink" Target="javascript:void(0)" TargetMode="External"/><Relationship Id="rId368" Type="http://schemas.openxmlformats.org/officeDocument/2006/relationships/hyperlink" Target="https://byjus.com/physics/ampere/" TargetMode="External"/><Relationship Id="rId172" Type="http://schemas.openxmlformats.org/officeDocument/2006/relationships/image" Target="media/image79.gif"/><Relationship Id="rId228" Type="http://schemas.openxmlformats.org/officeDocument/2006/relationships/image" Target="media/image102.png"/><Relationship Id="rId435" Type="http://schemas.openxmlformats.org/officeDocument/2006/relationships/hyperlink" Target="https://byjus.com/physics/difference-between-capacitor-and-battery/" TargetMode="External"/><Relationship Id="rId281" Type="http://schemas.openxmlformats.org/officeDocument/2006/relationships/image" Target="media/image121.png"/><Relationship Id="rId337" Type="http://schemas.openxmlformats.org/officeDocument/2006/relationships/hyperlink" Target="https://byjus.com/jee/coulombs-law/" TargetMode="External"/><Relationship Id="rId34" Type="http://schemas.openxmlformats.org/officeDocument/2006/relationships/image" Target="media/image24.jpeg"/><Relationship Id="rId76" Type="http://schemas.openxmlformats.org/officeDocument/2006/relationships/hyperlink" Target="https://byjus.com/physics/law-of-conservation-of-energy/" TargetMode="External"/><Relationship Id="rId141" Type="http://schemas.openxmlformats.org/officeDocument/2006/relationships/hyperlink" Target="https://byjus.com/physics/kinetic-energy/" TargetMode="External"/><Relationship Id="rId379" Type="http://schemas.openxmlformats.org/officeDocument/2006/relationships/image" Target="media/image161.png"/><Relationship Id="rId7" Type="http://schemas.openxmlformats.org/officeDocument/2006/relationships/endnotes" Target="endnotes.xml"/><Relationship Id="rId183" Type="http://schemas.openxmlformats.org/officeDocument/2006/relationships/image" Target="media/image85.png"/><Relationship Id="rId239" Type="http://schemas.openxmlformats.org/officeDocument/2006/relationships/hyperlink" Target="https://byjus.com/" TargetMode="External"/><Relationship Id="rId390" Type="http://schemas.openxmlformats.org/officeDocument/2006/relationships/image" Target="media/image170.png"/><Relationship Id="rId404" Type="http://schemas.openxmlformats.org/officeDocument/2006/relationships/image" Target="media/image172.png"/><Relationship Id="rId250" Type="http://schemas.openxmlformats.org/officeDocument/2006/relationships/image" Target="media/image106.png"/><Relationship Id="rId292" Type="http://schemas.openxmlformats.org/officeDocument/2006/relationships/hyperlink" Target="https://byjus.com/physics/basic-properties-electrical-charge/" TargetMode="External"/><Relationship Id="rId306" Type="http://schemas.openxmlformats.org/officeDocument/2006/relationships/hyperlink" Target="https://byjus.com/physics/electric-field-of-point-charge/" TargetMode="External"/><Relationship Id="rId45" Type="http://schemas.openxmlformats.org/officeDocument/2006/relationships/image" Target="media/image30.png"/><Relationship Id="rId87" Type="http://schemas.openxmlformats.org/officeDocument/2006/relationships/image" Target="media/image48.png"/><Relationship Id="rId110" Type="http://schemas.openxmlformats.org/officeDocument/2006/relationships/hyperlink" Target="https://byjus.com/" TargetMode="External"/><Relationship Id="rId348" Type="http://schemas.openxmlformats.org/officeDocument/2006/relationships/hyperlink" Target="https://byjus.com/jee/dimensions-of-dielectric-constant/" TargetMode="External"/><Relationship Id="rId152" Type="http://schemas.openxmlformats.org/officeDocument/2006/relationships/hyperlink" Target="https://byjus.com/" TargetMode="External"/><Relationship Id="rId194" Type="http://schemas.openxmlformats.org/officeDocument/2006/relationships/hyperlink" Target="https://byjus.com/physics/fluid-pressure/" TargetMode="External"/><Relationship Id="rId208" Type="http://schemas.openxmlformats.org/officeDocument/2006/relationships/hyperlink" Target="https://byjus.com/" TargetMode="External"/><Relationship Id="rId415" Type="http://schemas.openxmlformats.org/officeDocument/2006/relationships/hyperlink" Target="https://byjus.com/physics/types-of-switches/" TargetMode="External"/><Relationship Id="rId261" Type="http://schemas.openxmlformats.org/officeDocument/2006/relationships/hyperlink" Target="https://byjus.com/physics/kinetic-theory-of-gases-derivation/" TargetMode="External"/><Relationship Id="rId14" Type="http://schemas.openxmlformats.org/officeDocument/2006/relationships/image" Target="media/image7.png"/><Relationship Id="rId56" Type="http://schemas.openxmlformats.org/officeDocument/2006/relationships/hyperlink" Target="https://www.pw.live/exams/school/time-of-descent-formula/" TargetMode="External"/><Relationship Id="rId317" Type="http://schemas.openxmlformats.org/officeDocument/2006/relationships/hyperlink" Target="https://byjus.com/" TargetMode="External"/><Relationship Id="rId359" Type="http://schemas.openxmlformats.org/officeDocument/2006/relationships/hyperlink" Target="https://byjus.com/physics/energy-stored-in-a-capacitor/" TargetMode="External"/><Relationship Id="rId98" Type="http://schemas.openxmlformats.org/officeDocument/2006/relationships/image" Target="media/image58.jpeg"/><Relationship Id="rId121" Type="http://schemas.openxmlformats.org/officeDocument/2006/relationships/hyperlink" Target="https://byjus.com/physics/universal-law-of-gravitation/" TargetMode="External"/><Relationship Id="rId163" Type="http://schemas.openxmlformats.org/officeDocument/2006/relationships/hyperlink" Target="https://byjus.com/jee/units-and-dimensions/" TargetMode="External"/><Relationship Id="rId219" Type="http://schemas.openxmlformats.org/officeDocument/2006/relationships/hyperlink" Target="https://byjus.com/jee/hydrogen-bonding/" TargetMode="External"/><Relationship Id="rId370" Type="http://schemas.openxmlformats.org/officeDocument/2006/relationships/image" Target="media/image159.png"/><Relationship Id="rId426" Type="http://schemas.openxmlformats.org/officeDocument/2006/relationships/hyperlink" Target="https://byjus.com/" TargetMode="External"/><Relationship Id="rId230" Type="http://schemas.openxmlformats.org/officeDocument/2006/relationships/hyperlink" Target="https://byjus.com/physics/elastic-collision/" TargetMode="External"/><Relationship Id="rId25" Type="http://schemas.openxmlformats.org/officeDocument/2006/relationships/image" Target="media/image18.png"/><Relationship Id="rId67" Type="http://schemas.openxmlformats.org/officeDocument/2006/relationships/image" Target="media/image41.png"/><Relationship Id="rId272" Type="http://schemas.openxmlformats.org/officeDocument/2006/relationships/hyperlink" Target="https://byjus.com/physics/equilibrium/" TargetMode="External"/><Relationship Id="rId328" Type="http://schemas.openxmlformats.org/officeDocument/2006/relationships/hyperlink" Target="javascript:void(0)" TargetMode="External"/><Relationship Id="rId132" Type="http://schemas.openxmlformats.org/officeDocument/2006/relationships/hyperlink" Target="https://byjus.com/" TargetMode="External"/><Relationship Id="rId174" Type="http://schemas.openxmlformats.org/officeDocument/2006/relationships/hyperlink" Target="javascript:void(0);" TargetMode="External"/><Relationship Id="rId381" Type="http://schemas.openxmlformats.org/officeDocument/2006/relationships/image" Target="media/image163.png"/><Relationship Id="rId241" Type="http://schemas.openxmlformats.org/officeDocument/2006/relationships/image" Target="media/image104.png"/><Relationship Id="rId437" Type="http://schemas.openxmlformats.org/officeDocument/2006/relationships/hyperlink" Target="https://byjus.com/physics/uses-of-battery/" TargetMode="External"/><Relationship Id="rId36" Type="http://schemas.openxmlformats.org/officeDocument/2006/relationships/image" Target="media/image26.jpeg"/><Relationship Id="rId283" Type="http://schemas.openxmlformats.org/officeDocument/2006/relationships/image" Target="media/image122.png"/><Relationship Id="rId339" Type="http://schemas.openxmlformats.org/officeDocument/2006/relationships/hyperlink" Target="https://byjus.com/jee/electric-potential-energy/" TargetMode="External"/><Relationship Id="rId78" Type="http://schemas.openxmlformats.org/officeDocument/2006/relationships/hyperlink" Target="https://byjus.com/" TargetMode="External"/><Relationship Id="rId101" Type="http://schemas.openxmlformats.org/officeDocument/2006/relationships/hyperlink" Target="javascript:void(0);" TargetMode="External"/><Relationship Id="rId143" Type="http://schemas.openxmlformats.org/officeDocument/2006/relationships/hyperlink" Target="https://byjus.com/jee/acceleration-due-to-gravity/" TargetMode="External"/><Relationship Id="rId185" Type="http://schemas.openxmlformats.org/officeDocument/2006/relationships/hyperlink" Target="https://byjus.com/physics/relation-between-youngs-modulus-and-bulk-modulus/" TargetMode="External"/><Relationship Id="rId350" Type="http://schemas.openxmlformats.org/officeDocument/2006/relationships/image" Target="media/image145.png"/><Relationship Id="rId406" Type="http://schemas.openxmlformats.org/officeDocument/2006/relationships/hyperlink" Target="https://byjus.com/physics/resistor-colour-codes/" TargetMode="External"/><Relationship Id="rId9" Type="http://schemas.openxmlformats.org/officeDocument/2006/relationships/image" Target="media/image2.png"/><Relationship Id="rId210" Type="http://schemas.openxmlformats.org/officeDocument/2006/relationships/hyperlink" Target="https://byjus.com/" TargetMode="External"/><Relationship Id="rId392" Type="http://schemas.openxmlformats.org/officeDocument/2006/relationships/hyperlink" Target="https://byjus.com/physics/electric-circuit/" TargetMode="External"/><Relationship Id="rId252" Type="http://schemas.openxmlformats.org/officeDocument/2006/relationships/image" Target="media/image108.png"/><Relationship Id="rId294" Type="http://schemas.openxmlformats.org/officeDocument/2006/relationships/image" Target="media/image126.png"/><Relationship Id="rId308" Type="http://schemas.openxmlformats.org/officeDocument/2006/relationships/hyperlink" Target="https://byjus.com/maths/area-circle/" TargetMode="External"/><Relationship Id="rId47" Type="http://schemas.openxmlformats.org/officeDocument/2006/relationships/hyperlink" Target="https://www.pw.live/exams/jee/blocks-of-the-periodic-table/" TargetMode="External"/><Relationship Id="rId89" Type="http://schemas.openxmlformats.org/officeDocument/2006/relationships/image" Target="media/image50.png"/><Relationship Id="rId112" Type="http://schemas.openxmlformats.org/officeDocument/2006/relationships/hyperlink" Target="https://byjus.com/" TargetMode="External"/><Relationship Id="rId154" Type="http://schemas.openxmlformats.org/officeDocument/2006/relationships/hyperlink" Target="https://byjus.com/" TargetMode="External"/><Relationship Id="rId361" Type="http://schemas.openxmlformats.org/officeDocument/2006/relationships/image" Target="media/image152.png"/><Relationship Id="rId196" Type="http://schemas.openxmlformats.org/officeDocument/2006/relationships/hyperlink" Target="https://byjus.com/physics/hydraulic-machines/" TargetMode="External"/><Relationship Id="rId417" Type="http://schemas.openxmlformats.org/officeDocument/2006/relationships/image" Target="media/image176.png"/><Relationship Id="rId16" Type="http://schemas.openxmlformats.org/officeDocument/2006/relationships/image" Target="media/image9.png"/><Relationship Id="rId221" Type="http://schemas.openxmlformats.org/officeDocument/2006/relationships/image" Target="media/image98.png"/><Relationship Id="rId263" Type="http://schemas.openxmlformats.org/officeDocument/2006/relationships/hyperlink" Target="https://byjus.com/physics/average-velocity/" TargetMode="External"/><Relationship Id="rId319" Type="http://schemas.openxmlformats.org/officeDocument/2006/relationships/hyperlink" Target="https://byjus.com/" TargetMode="External"/><Relationship Id="rId58" Type="http://schemas.openxmlformats.org/officeDocument/2006/relationships/image" Target="media/image38.png"/><Relationship Id="rId123" Type="http://schemas.openxmlformats.org/officeDocument/2006/relationships/image" Target="media/image66.png"/><Relationship Id="rId330" Type="http://schemas.openxmlformats.org/officeDocument/2006/relationships/image" Target="media/image137.png"/><Relationship Id="rId165" Type="http://schemas.openxmlformats.org/officeDocument/2006/relationships/hyperlink" Target="https://byjus.com/maths/limits-and-continuity/" TargetMode="External"/><Relationship Id="rId372" Type="http://schemas.openxmlformats.org/officeDocument/2006/relationships/hyperlink" Target="https://byjus.com/physics/heating-effect-electric-current/" TargetMode="External"/><Relationship Id="rId428" Type="http://schemas.openxmlformats.org/officeDocument/2006/relationships/hyperlink" Target="https://byjus.com/" TargetMode="External"/><Relationship Id="rId232" Type="http://schemas.openxmlformats.org/officeDocument/2006/relationships/hyperlink" Target="https://byjus.com/chemistry/avogadros-law/" TargetMode="External"/><Relationship Id="rId274" Type="http://schemas.openxmlformats.org/officeDocument/2006/relationships/hyperlink" Target="https://byjus.com/displacement-formula/" TargetMode="External"/><Relationship Id="rId27" Type="http://schemas.openxmlformats.org/officeDocument/2006/relationships/hyperlink" Target="https://byjus.com/physics/types-of-friction/" TargetMode="External"/><Relationship Id="rId69" Type="http://schemas.openxmlformats.org/officeDocument/2006/relationships/image" Target="media/image43.png"/><Relationship Id="rId134" Type="http://schemas.openxmlformats.org/officeDocument/2006/relationships/hyperlink" Target="https://byjus.com/" TargetMode="External"/><Relationship Id="rId80" Type="http://schemas.openxmlformats.org/officeDocument/2006/relationships/hyperlink" Target="https://byjus.com/" TargetMode="External"/><Relationship Id="rId176" Type="http://schemas.openxmlformats.org/officeDocument/2006/relationships/image" Target="media/image82.png"/><Relationship Id="rId341" Type="http://schemas.openxmlformats.org/officeDocument/2006/relationships/hyperlink" Target="https://byjus.com/work-formula/" TargetMode="External"/><Relationship Id="rId383" Type="http://schemas.openxmlformats.org/officeDocument/2006/relationships/hyperlink" Target="https://byjus.com/physics/temperature/" TargetMode="External"/><Relationship Id="rId439" Type="http://schemas.openxmlformats.org/officeDocument/2006/relationships/theme" Target="theme/theme1.xml"/><Relationship Id="rId201" Type="http://schemas.openxmlformats.org/officeDocument/2006/relationships/hyperlink" Target="https://byjus.com/physics/velocity/" TargetMode="External"/><Relationship Id="rId243" Type="http://schemas.openxmlformats.org/officeDocument/2006/relationships/hyperlink" Target="https://byjus.com/" TargetMode="External"/><Relationship Id="rId285" Type="http://schemas.openxmlformats.org/officeDocument/2006/relationships/hyperlink" Target="https://byjus.com/jee/spring-mass-system/" TargetMode="External"/><Relationship Id="rId38" Type="http://schemas.openxmlformats.org/officeDocument/2006/relationships/hyperlink" Target="https://www.pw.live/rank-predictor/jee-main" TargetMode="External"/><Relationship Id="rId103" Type="http://schemas.openxmlformats.org/officeDocument/2006/relationships/image" Target="media/image62.png"/><Relationship Id="rId310" Type="http://schemas.openxmlformats.org/officeDocument/2006/relationships/hyperlink" Target="https://byjus.com/physics/gaussian-surface/" TargetMode="External"/><Relationship Id="rId91" Type="http://schemas.openxmlformats.org/officeDocument/2006/relationships/image" Target="media/image52.png"/><Relationship Id="rId145" Type="http://schemas.openxmlformats.org/officeDocument/2006/relationships/image" Target="media/image72.jpeg"/><Relationship Id="rId187" Type="http://schemas.openxmlformats.org/officeDocument/2006/relationships/hyperlink" Target="https://byjus.com/physics/elastic-limit/" TargetMode="External"/><Relationship Id="rId352" Type="http://schemas.openxmlformats.org/officeDocument/2006/relationships/image" Target="media/image146.png"/><Relationship Id="rId394" Type="http://schemas.openxmlformats.org/officeDocument/2006/relationships/hyperlink" Target="https://byjus.com/" TargetMode="External"/><Relationship Id="rId408" Type="http://schemas.openxmlformats.org/officeDocument/2006/relationships/hyperlink" Target="https://byjus.com/" TargetMode="External"/><Relationship Id="rId212" Type="http://schemas.openxmlformats.org/officeDocument/2006/relationships/hyperlink" Target="https://byjus.com/physics/thermal-expansion-of-solids/" TargetMode="External"/><Relationship Id="rId254" Type="http://schemas.openxmlformats.org/officeDocument/2006/relationships/image" Target="media/image110.png"/><Relationship Id="rId49" Type="http://schemas.openxmlformats.org/officeDocument/2006/relationships/image" Target="media/image33.png"/><Relationship Id="rId114" Type="http://schemas.openxmlformats.org/officeDocument/2006/relationships/hyperlink" Target="https://byjus.com/" TargetMode="External"/><Relationship Id="rId296" Type="http://schemas.openxmlformats.org/officeDocument/2006/relationships/hyperlink" Target="https://byjus.com/jee/coulombs-law/" TargetMode="External"/><Relationship Id="rId60" Type="http://schemas.openxmlformats.org/officeDocument/2006/relationships/hyperlink" Target="https://byjus.com/physics/work-and-energy/" TargetMode="External"/><Relationship Id="rId81" Type="http://schemas.openxmlformats.org/officeDocument/2006/relationships/hyperlink" Target="https://byjus.com/" TargetMode="External"/><Relationship Id="rId135" Type="http://schemas.openxmlformats.org/officeDocument/2006/relationships/hyperlink" Target="https://byjus.com/physics/potential-energy/" TargetMode="External"/><Relationship Id="rId156" Type="http://schemas.openxmlformats.org/officeDocument/2006/relationships/hyperlink" Target="https://byjus.com/physics/conservative-force/" TargetMode="External"/><Relationship Id="rId177" Type="http://schemas.openxmlformats.org/officeDocument/2006/relationships/image" Target="media/image83.png"/><Relationship Id="rId198" Type="http://schemas.openxmlformats.org/officeDocument/2006/relationships/hyperlink" Target="https://byjus.com/physics/gravity/" TargetMode="External"/><Relationship Id="rId321" Type="http://schemas.openxmlformats.org/officeDocument/2006/relationships/hyperlink" Target="https://byjus.com/physics/electric-field-lines/" TargetMode="External"/><Relationship Id="rId342" Type="http://schemas.openxmlformats.org/officeDocument/2006/relationships/image" Target="media/image139.png"/><Relationship Id="rId363" Type="http://schemas.openxmlformats.org/officeDocument/2006/relationships/image" Target="media/image154.png"/><Relationship Id="rId384" Type="http://schemas.openxmlformats.org/officeDocument/2006/relationships/image" Target="media/image165.png"/><Relationship Id="rId419" Type="http://schemas.openxmlformats.org/officeDocument/2006/relationships/hyperlink" Target="https://byjus.com/physics/resistor/" TargetMode="External"/><Relationship Id="rId202" Type="http://schemas.openxmlformats.org/officeDocument/2006/relationships/hyperlink" Target="https://byjus.com/physics/difference-between-kinematic-and-dynamic-viscosity/" TargetMode="External"/><Relationship Id="rId223" Type="http://schemas.openxmlformats.org/officeDocument/2006/relationships/hyperlink" Target="javascript:void(0)" TargetMode="External"/><Relationship Id="rId244" Type="http://schemas.openxmlformats.org/officeDocument/2006/relationships/hyperlink" Target="https://byjus.com/" TargetMode="External"/><Relationship Id="rId430" Type="http://schemas.openxmlformats.org/officeDocument/2006/relationships/hyperlink" Target="https://byjus.com/" TargetMode="External"/><Relationship Id="rId18" Type="http://schemas.openxmlformats.org/officeDocument/2006/relationships/image" Target="media/image11.png"/><Relationship Id="rId39" Type="http://schemas.openxmlformats.org/officeDocument/2006/relationships/hyperlink" Target="https://www.pw.live/exams/jee/jee-main-admit-card/" TargetMode="External"/><Relationship Id="rId265" Type="http://schemas.openxmlformats.org/officeDocument/2006/relationships/image" Target="media/image113.png"/><Relationship Id="rId286" Type="http://schemas.openxmlformats.org/officeDocument/2006/relationships/image" Target="media/image123.png"/><Relationship Id="rId50" Type="http://schemas.openxmlformats.org/officeDocument/2006/relationships/hyperlink" Target="https://www.pw.live/exams/jee/jee-main-maths-syllabus/" TargetMode="External"/><Relationship Id="rId104" Type="http://schemas.openxmlformats.org/officeDocument/2006/relationships/image" Target="media/image63.png"/><Relationship Id="rId125" Type="http://schemas.openxmlformats.org/officeDocument/2006/relationships/image" Target="media/image67.png"/><Relationship Id="rId146" Type="http://schemas.openxmlformats.org/officeDocument/2006/relationships/hyperlink" Target="https://byjus.com/" TargetMode="External"/><Relationship Id="rId167" Type="http://schemas.openxmlformats.org/officeDocument/2006/relationships/image" Target="media/image74.gif"/><Relationship Id="rId188" Type="http://schemas.openxmlformats.org/officeDocument/2006/relationships/hyperlink" Target="https://byjus.com/physics/youngs-modulus-elastic-modulus/" TargetMode="External"/><Relationship Id="rId311" Type="http://schemas.openxmlformats.org/officeDocument/2006/relationships/hyperlink" Target="https://byjus.com/physics/electric-field-of-point-charge/" TargetMode="External"/><Relationship Id="rId332" Type="http://schemas.openxmlformats.org/officeDocument/2006/relationships/hyperlink" Target="https://byjus.com/physics/charged-plane-sphere/" TargetMode="External"/><Relationship Id="rId353" Type="http://schemas.openxmlformats.org/officeDocument/2006/relationships/image" Target="media/image147.png"/><Relationship Id="rId374" Type="http://schemas.openxmlformats.org/officeDocument/2006/relationships/hyperlink" Target="https://byjus.com/physics/electric-field-lines/" TargetMode="External"/><Relationship Id="rId395" Type="http://schemas.openxmlformats.org/officeDocument/2006/relationships/hyperlink" Target="https://byjus.com/" TargetMode="External"/><Relationship Id="rId409" Type="http://schemas.openxmlformats.org/officeDocument/2006/relationships/hyperlink" Target="https://byjus.com/" TargetMode="External"/><Relationship Id="rId71" Type="http://schemas.openxmlformats.org/officeDocument/2006/relationships/hyperlink" Target="https://byjus.com/physics/conservative-force/" TargetMode="External"/><Relationship Id="rId92" Type="http://schemas.openxmlformats.org/officeDocument/2006/relationships/image" Target="media/image53.png"/><Relationship Id="rId213" Type="http://schemas.openxmlformats.org/officeDocument/2006/relationships/hyperlink" Target="https://byjus.com/" TargetMode="External"/><Relationship Id="rId234" Type="http://schemas.openxmlformats.org/officeDocument/2006/relationships/hyperlink" Target="https://byjus.com/jee/charles-law/" TargetMode="External"/><Relationship Id="rId420" Type="http://schemas.openxmlformats.org/officeDocument/2006/relationships/image" Target="media/image178.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111.png"/><Relationship Id="rId276" Type="http://schemas.openxmlformats.org/officeDocument/2006/relationships/image" Target="media/image119.png"/><Relationship Id="rId297" Type="http://schemas.openxmlformats.org/officeDocument/2006/relationships/hyperlink" Target="https://byjus.com/jee/electric-charge/" TargetMode="External"/><Relationship Id="rId40" Type="http://schemas.openxmlformats.org/officeDocument/2006/relationships/hyperlink" Target="https://www.pw.live/exams/jee/jee-main-2024-chapter-wise-weightage/" TargetMode="External"/><Relationship Id="rId115" Type="http://schemas.openxmlformats.org/officeDocument/2006/relationships/hyperlink" Target="https://byjus.com/" TargetMode="External"/><Relationship Id="rId136" Type="http://schemas.openxmlformats.org/officeDocument/2006/relationships/hyperlink" Target="https://byjus.com/jee/gravitational-potential-energy/" TargetMode="External"/><Relationship Id="rId157" Type="http://schemas.openxmlformats.org/officeDocument/2006/relationships/hyperlink" Target="https://byjus.com/jee/gravitation/" TargetMode="External"/><Relationship Id="rId178" Type="http://schemas.openxmlformats.org/officeDocument/2006/relationships/hyperlink" Target="https://byjus.com/physics/tensile-stress/" TargetMode="External"/><Relationship Id="rId301" Type="http://schemas.openxmlformats.org/officeDocument/2006/relationships/image" Target="media/image127.png"/><Relationship Id="rId322" Type="http://schemas.openxmlformats.org/officeDocument/2006/relationships/hyperlink" Target="https://byjus.com/physics/position-and-displacement-vectors/" TargetMode="External"/><Relationship Id="rId343" Type="http://schemas.openxmlformats.org/officeDocument/2006/relationships/image" Target="media/image140.png"/><Relationship Id="rId364" Type="http://schemas.openxmlformats.org/officeDocument/2006/relationships/image" Target="media/image155.png"/><Relationship Id="rId61" Type="http://schemas.openxmlformats.org/officeDocument/2006/relationships/hyperlink" Target="https://byjus.com/jee/gravitational-potential-energy/" TargetMode="External"/><Relationship Id="rId82" Type="http://schemas.openxmlformats.org/officeDocument/2006/relationships/hyperlink" Target="https://byjus.com/" TargetMode="External"/><Relationship Id="rId199" Type="http://schemas.openxmlformats.org/officeDocument/2006/relationships/image" Target="media/image92.png"/><Relationship Id="rId203" Type="http://schemas.openxmlformats.org/officeDocument/2006/relationships/hyperlink" Target="https://byjus.com/physics/newtons-law-of-viscosity/" TargetMode="External"/><Relationship Id="rId385" Type="http://schemas.openxmlformats.org/officeDocument/2006/relationships/hyperlink" Target="https://byjus.com/physics/electrical-resistance/" TargetMode="External"/><Relationship Id="rId19" Type="http://schemas.openxmlformats.org/officeDocument/2006/relationships/image" Target="media/image12.png"/><Relationship Id="rId224" Type="http://schemas.openxmlformats.org/officeDocument/2006/relationships/image" Target="media/image100.png"/><Relationship Id="rId245" Type="http://schemas.openxmlformats.org/officeDocument/2006/relationships/hyperlink" Target="https://byjus.com/" TargetMode="External"/><Relationship Id="rId266" Type="http://schemas.openxmlformats.org/officeDocument/2006/relationships/image" Target="media/image114.png"/><Relationship Id="rId287" Type="http://schemas.openxmlformats.org/officeDocument/2006/relationships/hyperlink" Target="https://byjus.com/physics/equations-of-motion/" TargetMode="External"/><Relationship Id="rId410" Type="http://schemas.openxmlformats.org/officeDocument/2006/relationships/hyperlink" Target="https://byjus.com/" TargetMode="External"/><Relationship Id="rId431" Type="http://schemas.openxmlformats.org/officeDocument/2006/relationships/image" Target="media/image180.png"/><Relationship Id="rId30" Type="http://schemas.openxmlformats.org/officeDocument/2006/relationships/hyperlink" Target="https://byjus.com/physics/friction/" TargetMode="External"/><Relationship Id="rId105" Type="http://schemas.openxmlformats.org/officeDocument/2006/relationships/image" Target="media/image64.png"/><Relationship Id="rId126" Type="http://schemas.openxmlformats.org/officeDocument/2006/relationships/hyperlink" Target="https://byjus.com/physics/distance-and-displacement/" TargetMode="External"/><Relationship Id="rId147" Type="http://schemas.openxmlformats.org/officeDocument/2006/relationships/hyperlink" Target="https://byjus.com/jee/gravitational-potential-energy/" TargetMode="External"/><Relationship Id="rId168" Type="http://schemas.openxmlformats.org/officeDocument/2006/relationships/image" Target="media/image75.gif"/><Relationship Id="rId312" Type="http://schemas.openxmlformats.org/officeDocument/2006/relationships/image" Target="media/image130.png"/><Relationship Id="rId333" Type="http://schemas.openxmlformats.org/officeDocument/2006/relationships/image" Target="media/image138.png"/><Relationship Id="rId354"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hyperlink" Target="https://byjus.com/physics/work-done/" TargetMode="External"/><Relationship Id="rId93" Type="http://schemas.openxmlformats.org/officeDocument/2006/relationships/image" Target="media/image54.png"/><Relationship Id="rId189" Type="http://schemas.openxmlformats.org/officeDocument/2006/relationships/image" Target="media/image86.png"/><Relationship Id="rId375" Type="http://schemas.openxmlformats.org/officeDocument/2006/relationships/image" Target="media/image160.png"/><Relationship Id="rId396" Type="http://schemas.openxmlformats.org/officeDocument/2006/relationships/hyperlink" Target="https://byjus.com/" TargetMode="External"/><Relationship Id="rId3" Type="http://schemas.openxmlformats.org/officeDocument/2006/relationships/styles" Target="styles.xml"/><Relationship Id="rId214" Type="http://schemas.openxmlformats.org/officeDocument/2006/relationships/hyperlink" Target="https://byjus.com/" TargetMode="External"/><Relationship Id="rId235" Type="http://schemas.openxmlformats.org/officeDocument/2006/relationships/hyperlink" Target="https://byjus.com/chemistry/grahams-law/" TargetMode="External"/><Relationship Id="rId256" Type="http://schemas.openxmlformats.org/officeDocument/2006/relationships/hyperlink" Target="https://byjus.com/" TargetMode="External"/><Relationship Id="rId277" Type="http://schemas.openxmlformats.org/officeDocument/2006/relationships/hyperlink" Target="https://byjus.com/physics/frequency-and-wavelength/" TargetMode="External"/><Relationship Id="rId298" Type="http://schemas.openxmlformats.org/officeDocument/2006/relationships/hyperlink" Target="https://byjus.com/jee/equipotential-surface/" TargetMode="External"/><Relationship Id="rId400" Type="http://schemas.openxmlformats.org/officeDocument/2006/relationships/hyperlink" Target="https://byjus.com/physics/conductors-insulators/" TargetMode="External"/><Relationship Id="rId421" Type="http://schemas.openxmlformats.org/officeDocument/2006/relationships/image" Target="media/image179.png"/><Relationship Id="rId116" Type="http://schemas.openxmlformats.org/officeDocument/2006/relationships/hyperlink" Target="https://byjus.com/" TargetMode="External"/><Relationship Id="rId137" Type="http://schemas.openxmlformats.org/officeDocument/2006/relationships/hyperlink" Target="https://byjus.com/jee/gravitational-field-intensity/" TargetMode="External"/><Relationship Id="rId158" Type="http://schemas.openxmlformats.org/officeDocument/2006/relationships/hyperlink" Target="https://byjus.com/jee/keplers-laws/" TargetMode="External"/><Relationship Id="rId302" Type="http://schemas.openxmlformats.org/officeDocument/2006/relationships/hyperlink" Target="https://byjus.com/physics/electric-flux/" TargetMode="External"/><Relationship Id="rId323" Type="http://schemas.openxmlformats.org/officeDocument/2006/relationships/hyperlink" Target="https://cdn1.byjus.com/wp-content/uploads/2023/04/Electric-Potential-Point-Charge-Multiple-Charge-System.png" TargetMode="External"/><Relationship Id="rId344"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27.png"/><Relationship Id="rId62" Type="http://schemas.openxmlformats.org/officeDocument/2006/relationships/image" Target="media/image39.png"/><Relationship Id="rId83" Type="http://schemas.openxmlformats.org/officeDocument/2006/relationships/hyperlink" Target="https://byjus.com/physics/franck-hertz-experiment/" TargetMode="External"/><Relationship Id="rId179" Type="http://schemas.openxmlformats.org/officeDocument/2006/relationships/hyperlink" Target="https://byjus.com/physics/compressive-stress/" TargetMode="External"/><Relationship Id="rId365" Type="http://schemas.openxmlformats.org/officeDocument/2006/relationships/image" Target="media/image156.png"/><Relationship Id="rId386" Type="http://schemas.openxmlformats.org/officeDocument/2006/relationships/image" Target="media/image166.png"/><Relationship Id="rId190" Type="http://schemas.openxmlformats.org/officeDocument/2006/relationships/image" Target="media/image87.png"/><Relationship Id="rId204" Type="http://schemas.openxmlformats.org/officeDocument/2006/relationships/image" Target="media/image94.png"/><Relationship Id="rId225" Type="http://schemas.openxmlformats.org/officeDocument/2006/relationships/image" Target="media/image101.png"/><Relationship Id="rId246" Type="http://schemas.openxmlformats.org/officeDocument/2006/relationships/hyperlink" Target="https://byjus.com/" TargetMode="External"/><Relationship Id="rId267" Type="http://schemas.openxmlformats.org/officeDocument/2006/relationships/image" Target="media/image115.png"/><Relationship Id="rId288" Type="http://schemas.openxmlformats.org/officeDocument/2006/relationships/image" Target="media/image124.png"/><Relationship Id="rId411" Type="http://schemas.openxmlformats.org/officeDocument/2006/relationships/hyperlink" Target="https://byjus.com/" TargetMode="External"/><Relationship Id="rId432" Type="http://schemas.openxmlformats.org/officeDocument/2006/relationships/image" Target="media/image181.png"/><Relationship Id="rId106" Type="http://schemas.openxmlformats.org/officeDocument/2006/relationships/hyperlink" Target="https://byjus.com/physics/gravitational-force-escape-velocity/" TargetMode="External"/><Relationship Id="rId127" Type="http://schemas.openxmlformats.org/officeDocument/2006/relationships/hyperlink" Target="https://byjus.com/physics/centripetal-and-centrifugal-force/" TargetMode="External"/><Relationship Id="rId313" Type="http://schemas.openxmlformats.org/officeDocument/2006/relationships/hyperlink" Target="https://byjus.com/physics/gaussian-surface/" TargetMode="External"/><Relationship Id="rId10" Type="http://schemas.openxmlformats.org/officeDocument/2006/relationships/image" Target="media/image3.png"/><Relationship Id="rId31" Type="http://schemas.openxmlformats.org/officeDocument/2006/relationships/hyperlink" Target="https://byjus.com/physics/sliding-friction/" TargetMode="External"/><Relationship Id="rId52" Type="http://schemas.openxmlformats.org/officeDocument/2006/relationships/image" Target="media/image35.png"/><Relationship Id="rId73" Type="http://schemas.openxmlformats.org/officeDocument/2006/relationships/hyperlink" Target="https://cdn1.byjus.com/wp-content/uploads/2023/07/Conservative-Force-and-Non-conservative-Forces-july4.png" TargetMode="External"/><Relationship Id="rId94" Type="http://schemas.openxmlformats.org/officeDocument/2006/relationships/image" Target="media/image55.png"/><Relationship Id="rId148" Type="http://schemas.openxmlformats.org/officeDocument/2006/relationships/hyperlink" Target="https://byjus.com/" TargetMode="External"/><Relationship Id="rId169" Type="http://schemas.openxmlformats.org/officeDocument/2006/relationships/image" Target="media/image76.gif"/><Relationship Id="rId334" Type="http://schemas.openxmlformats.org/officeDocument/2006/relationships/hyperlink" Target="https://byjus.com/jee/electrostatics/" TargetMode="External"/><Relationship Id="rId355" Type="http://schemas.openxmlformats.org/officeDocument/2006/relationships/image" Target="media/image149.png"/><Relationship Id="rId376" Type="http://schemas.openxmlformats.org/officeDocument/2006/relationships/hyperlink" Target="https://byjus.com/physics/derivation-of-drift-velocity/" TargetMode="External"/><Relationship Id="rId397" Type="http://schemas.openxmlformats.org/officeDocument/2006/relationships/hyperlink" Target="https://byjus.com/" TargetMode="External"/><Relationship Id="rId4" Type="http://schemas.openxmlformats.org/officeDocument/2006/relationships/settings" Target="settings.xml"/><Relationship Id="rId180" Type="http://schemas.openxmlformats.org/officeDocument/2006/relationships/hyperlink" Target="https://byjus.com/physics/elastic-behavior-of-solids/" TargetMode="External"/><Relationship Id="rId215" Type="http://schemas.openxmlformats.org/officeDocument/2006/relationships/hyperlink" Target="https://byjus.com/" TargetMode="External"/><Relationship Id="rId236" Type="http://schemas.openxmlformats.org/officeDocument/2006/relationships/hyperlink" Target="https://byjus.com/chemistry/derivation-of-ideal-gas-equation/" TargetMode="External"/><Relationship Id="rId257" Type="http://schemas.openxmlformats.org/officeDocument/2006/relationships/hyperlink" Target="https://byjus.com/" TargetMode="External"/><Relationship Id="rId278" Type="http://schemas.openxmlformats.org/officeDocument/2006/relationships/hyperlink" Target="https://byjus.com/physics/phase-angle/" TargetMode="External"/><Relationship Id="rId401" Type="http://schemas.openxmlformats.org/officeDocument/2006/relationships/image" Target="media/image171.png"/><Relationship Id="rId422" Type="http://schemas.openxmlformats.org/officeDocument/2006/relationships/hyperlink" Target="https://byjus.com/" TargetMode="External"/><Relationship Id="rId303" Type="http://schemas.openxmlformats.org/officeDocument/2006/relationships/hyperlink" Target="https://byjus.com/jee/electric-field-intensity/" TargetMode="External"/><Relationship Id="rId42" Type="http://schemas.openxmlformats.org/officeDocument/2006/relationships/hyperlink" Target="https://www.pw.live/exams/jee/jee-advanced-2024-chapter-wise-weightage/" TargetMode="External"/><Relationship Id="rId84" Type="http://schemas.openxmlformats.org/officeDocument/2006/relationships/image" Target="media/image46.png"/><Relationship Id="rId138" Type="http://schemas.openxmlformats.org/officeDocument/2006/relationships/hyperlink" Target="https://byjus.com/jee/ellipse/" TargetMode="External"/><Relationship Id="rId345" Type="http://schemas.openxmlformats.org/officeDocument/2006/relationships/image" Target="media/image142.png"/><Relationship Id="rId387" Type="http://schemas.openxmlformats.org/officeDocument/2006/relationships/image" Target="media/image167.png"/><Relationship Id="rId191" Type="http://schemas.openxmlformats.org/officeDocument/2006/relationships/image" Target="media/image88.png"/><Relationship Id="rId205" Type="http://schemas.openxmlformats.org/officeDocument/2006/relationships/image" Target="media/image95.png"/><Relationship Id="rId247" Type="http://schemas.openxmlformats.org/officeDocument/2006/relationships/hyperlink" Target="https://byjus.com/" TargetMode="External"/><Relationship Id="rId412" Type="http://schemas.openxmlformats.org/officeDocument/2006/relationships/hyperlink" Target="https://byjus.com/" TargetMode="External"/><Relationship Id="rId107" Type="http://schemas.openxmlformats.org/officeDocument/2006/relationships/hyperlink" Target="https://byjus.com/physics/neptune/" TargetMode="External"/><Relationship Id="rId289" Type="http://schemas.openxmlformats.org/officeDocument/2006/relationships/hyperlink" Target="https://byjus.com/jee/superposition-of-waves/" TargetMode="External"/><Relationship Id="rId11" Type="http://schemas.openxmlformats.org/officeDocument/2006/relationships/image" Target="media/image4.png"/><Relationship Id="rId53" Type="http://schemas.openxmlformats.org/officeDocument/2006/relationships/image" Target="media/image36.png"/><Relationship Id="rId149" Type="http://schemas.openxmlformats.org/officeDocument/2006/relationships/hyperlink" Target="https://byjus.com/" TargetMode="External"/><Relationship Id="rId314" Type="http://schemas.openxmlformats.org/officeDocument/2006/relationships/hyperlink" Target="https://byjus.com/physics/electric-field-of-point-charge/" TargetMode="External"/><Relationship Id="rId356" Type="http://schemas.openxmlformats.org/officeDocument/2006/relationships/image" Target="media/image150.png"/><Relationship Id="rId398" Type="http://schemas.openxmlformats.org/officeDocument/2006/relationships/hyperlink" Target="https://byjus.com/" TargetMode="External"/><Relationship Id="rId95" Type="http://schemas.openxmlformats.org/officeDocument/2006/relationships/hyperlink" Target="javascript:void(0);" TargetMode="External"/><Relationship Id="rId160" Type="http://schemas.openxmlformats.org/officeDocument/2006/relationships/hyperlink" Target="https://byjus.com/force-of-attraction-formula/" TargetMode="External"/><Relationship Id="rId216" Type="http://schemas.openxmlformats.org/officeDocument/2006/relationships/hyperlink" Target="https://byjus.com/" TargetMode="External"/><Relationship Id="rId423" Type="http://schemas.openxmlformats.org/officeDocument/2006/relationships/hyperlink" Target="https://byjus.com/" TargetMode="External"/><Relationship Id="rId258" Type="http://schemas.openxmlformats.org/officeDocument/2006/relationships/hyperlink" Target="https://byjus.com/" TargetMode="External"/><Relationship Id="rId22" Type="http://schemas.openxmlformats.org/officeDocument/2006/relationships/image" Target="media/image15.png"/><Relationship Id="rId64" Type="http://schemas.openxmlformats.org/officeDocument/2006/relationships/hyperlink" Target="https://byjus.com/physics/law-of-conservation-of-energy/" TargetMode="External"/><Relationship Id="rId118" Type="http://schemas.openxmlformats.org/officeDocument/2006/relationships/hyperlink" Target="https://byjus.com/jee/gravitational-potential-energy/" TargetMode="External"/><Relationship Id="rId325" Type="http://schemas.openxmlformats.org/officeDocument/2006/relationships/image" Target="media/image134.png"/><Relationship Id="rId367" Type="http://schemas.openxmlformats.org/officeDocument/2006/relationships/hyperlink" Target="https://byjus.com/physics/electromotive-force/" TargetMode="External"/><Relationship Id="rId171" Type="http://schemas.openxmlformats.org/officeDocument/2006/relationships/image" Target="media/image78.gif"/><Relationship Id="rId227" Type="http://schemas.openxmlformats.org/officeDocument/2006/relationships/hyperlink" Target="https://byjus.com/physics/electromagnetic-waves/" TargetMode="External"/><Relationship Id="rId269" Type="http://schemas.openxmlformats.org/officeDocument/2006/relationships/hyperlink" Target="https://byjus.com/physics/velocity/" TargetMode="External"/><Relationship Id="rId434" Type="http://schemas.openxmlformats.org/officeDocument/2006/relationships/image" Target="media/image182.png"/><Relationship Id="rId33" Type="http://schemas.openxmlformats.org/officeDocument/2006/relationships/image" Target="media/image23.jpeg"/><Relationship Id="rId129" Type="http://schemas.openxmlformats.org/officeDocument/2006/relationships/image" Target="media/image68.png"/><Relationship Id="rId280" Type="http://schemas.openxmlformats.org/officeDocument/2006/relationships/hyperlink" Target="https://byjus.com/physics/kinetic-energy/" TargetMode="External"/><Relationship Id="rId336" Type="http://schemas.openxmlformats.org/officeDocument/2006/relationships/hyperlink" Target="https://byjus.com/jee/gauss-law/" TargetMode="External"/><Relationship Id="rId75" Type="http://schemas.openxmlformats.org/officeDocument/2006/relationships/hyperlink" Target="https://byjus.com/physics/prove-electric-field-is-conservative-in-nature/" TargetMode="External"/><Relationship Id="rId140" Type="http://schemas.openxmlformats.org/officeDocument/2006/relationships/image" Target="media/image70.png"/><Relationship Id="rId182" Type="http://schemas.openxmlformats.org/officeDocument/2006/relationships/hyperlink" Target="https://byjus.com/physics/elastic-behavior-of-solids/" TargetMode="External"/><Relationship Id="rId378" Type="http://schemas.openxmlformats.org/officeDocument/2006/relationships/hyperlink" Target="https://byjus.com/jee/relative-motion/" TargetMode="External"/><Relationship Id="rId403" Type="http://schemas.openxmlformats.org/officeDocument/2006/relationships/hyperlink" Target="https://byjus.com/physics/electric-current/" TargetMode="External"/><Relationship Id="rId6" Type="http://schemas.openxmlformats.org/officeDocument/2006/relationships/footnotes" Target="footnotes.xml"/><Relationship Id="rId238" Type="http://schemas.openxmlformats.org/officeDocument/2006/relationships/hyperlink" Target="https://byjus.com/" TargetMode="External"/><Relationship Id="rId291" Type="http://schemas.openxmlformats.org/officeDocument/2006/relationships/hyperlink" Target="https://byjus.com/physics/scalars-and-vectors/" TargetMode="External"/><Relationship Id="rId305" Type="http://schemas.openxmlformats.org/officeDocument/2006/relationships/image" Target="media/image128.png"/><Relationship Id="rId347" Type="http://schemas.openxmlformats.org/officeDocument/2006/relationships/image" Target="media/image143.png"/><Relationship Id="rId44" Type="http://schemas.openxmlformats.org/officeDocument/2006/relationships/image" Target="media/image29.png"/><Relationship Id="rId86" Type="http://schemas.openxmlformats.org/officeDocument/2006/relationships/hyperlink" Target="https://byjus.com/physics/elastic-collision/" TargetMode="External"/><Relationship Id="rId151" Type="http://schemas.openxmlformats.org/officeDocument/2006/relationships/hyperlink" Target="https://byjus.com/" TargetMode="External"/><Relationship Id="rId389" Type="http://schemas.openxmlformats.org/officeDocument/2006/relationships/image" Target="media/image169.png"/><Relationship Id="rId193" Type="http://schemas.openxmlformats.org/officeDocument/2006/relationships/image" Target="media/image90.png"/><Relationship Id="rId207" Type="http://schemas.openxmlformats.org/officeDocument/2006/relationships/hyperlink" Target="https://byjus.com/" TargetMode="External"/><Relationship Id="rId249" Type="http://schemas.openxmlformats.org/officeDocument/2006/relationships/image" Target="media/image105.png"/><Relationship Id="rId414" Type="http://schemas.openxmlformats.org/officeDocument/2006/relationships/image" Target="media/image175.png"/><Relationship Id="rId13" Type="http://schemas.openxmlformats.org/officeDocument/2006/relationships/image" Target="media/image6.png"/><Relationship Id="rId109" Type="http://schemas.openxmlformats.org/officeDocument/2006/relationships/hyperlink" Target="javascript:void(0)" TargetMode="External"/><Relationship Id="rId260" Type="http://schemas.openxmlformats.org/officeDocument/2006/relationships/image" Target="media/image112.png"/><Relationship Id="rId316" Type="http://schemas.openxmlformats.org/officeDocument/2006/relationships/image" Target="media/image132.png"/><Relationship Id="rId55" Type="http://schemas.openxmlformats.org/officeDocument/2006/relationships/image" Target="media/image37.png"/><Relationship Id="rId97" Type="http://schemas.openxmlformats.org/officeDocument/2006/relationships/image" Target="media/image57.jpeg"/><Relationship Id="rId120" Type="http://schemas.openxmlformats.org/officeDocument/2006/relationships/hyperlink" Target="https://byjus.com/physics/velocity/" TargetMode="External"/><Relationship Id="rId358" Type="http://schemas.openxmlformats.org/officeDocument/2006/relationships/hyperlink" Target="https://byjus.com/physics/difference-between-capacitor-and-battery/" TargetMode="External"/><Relationship Id="rId162" Type="http://schemas.openxmlformats.org/officeDocument/2006/relationships/hyperlink" Target="https://byjus.com/physics/mass-and-weight/" TargetMode="External"/><Relationship Id="rId218" Type="http://schemas.openxmlformats.org/officeDocument/2006/relationships/image" Target="media/image96.jpeg"/><Relationship Id="rId425" Type="http://schemas.openxmlformats.org/officeDocument/2006/relationships/hyperlink" Target="https://byjus.com/" TargetMode="External"/><Relationship Id="rId271" Type="http://schemas.openxmlformats.org/officeDocument/2006/relationships/image" Target="media/image118.png"/><Relationship Id="rId24" Type="http://schemas.openxmlformats.org/officeDocument/2006/relationships/image" Target="media/image17.png"/><Relationship Id="rId66" Type="http://schemas.openxmlformats.org/officeDocument/2006/relationships/image" Target="media/image40.png"/><Relationship Id="rId131" Type="http://schemas.openxmlformats.org/officeDocument/2006/relationships/hyperlink" Target="https://byjus.com/" TargetMode="External"/><Relationship Id="rId327" Type="http://schemas.openxmlformats.org/officeDocument/2006/relationships/image" Target="media/image136.png"/><Relationship Id="rId369" Type="http://schemas.openxmlformats.org/officeDocument/2006/relationships/image" Target="media/image158.png"/><Relationship Id="rId173" Type="http://schemas.openxmlformats.org/officeDocument/2006/relationships/image" Target="media/image80.gif"/><Relationship Id="rId229" Type="http://schemas.openxmlformats.org/officeDocument/2006/relationships/image" Target="media/image103.png"/><Relationship Id="rId380" Type="http://schemas.openxmlformats.org/officeDocument/2006/relationships/image" Target="media/image162.png"/><Relationship Id="rId436" Type="http://schemas.openxmlformats.org/officeDocument/2006/relationships/hyperlink" Target="https://byjus.com/physics/types-of-battery/" TargetMode="External"/><Relationship Id="rId240" Type="http://schemas.openxmlformats.org/officeDocument/2006/relationships/hyperlink" Target="https://byjus.com/" TargetMode="External"/><Relationship Id="rId35" Type="http://schemas.openxmlformats.org/officeDocument/2006/relationships/image" Target="media/image25.jpeg"/><Relationship Id="rId77" Type="http://schemas.openxmlformats.org/officeDocument/2006/relationships/hyperlink" Target="https://byjus.com/" TargetMode="External"/><Relationship Id="rId100" Type="http://schemas.openxmlformats.org/officeDocument/2006/relationships/image" Target="media/image60.png"/><Relationship Id="rId282" Type="http://schemas.openxmlformats.org/officeDocument/2006/relationships/hyperlink" Target="https://byjus.com/physics/potential-energy/" TargetMode="External"/><Relationship Id="rId338" Type="http://schemas.openxmlformats.org/officeDocument/2006/relationships/hyperlink" Target="https://byjus.com/jee/electric-field-intensity/" TargetMode="External"/><Relationship Id="rId8" Type="http://schemas.openxmlformats.org/officeDocument/2006/relationships/image" Target="media/image1.jpeg"/><Relationship Id="rId142" Type="http://schemas.openxmlformats.org/officeDocument/2006/relationships/image" Target="media/image71.png"/><Relationship Id="rId184" Type="http://schemas.openxmlformats.org/officeDocument/2006/relationships/hyperlink" Target="https://byjus.com/physics/force/" TargetMode="External"/><Relationship Id="rId391" Type="http://schemas.openxmlformats.org/officeDocument/2006/relationships/hyperlink" Target="https://byjus.com/physics/electric-current/" TargetMode="External"/><Relationship Id="rId405" Type="http://schemas.openxmlformats.org/officeDocument/2006/relationships/image" Target="media/image173.png"/><Relationship Id="rId251" Type="http://schemas.openxmlformats.org/officeDocument/2006/relationships/image" Target="media/image107.png"/><Relationship Id="rId46" Type="http://schemas.openxmlformats.org/officeDocument/2006/relationships/image" Target="media/image31.png"/><Relationship Id="rId293" Type="http://schemas.openxmlformats.org/officeDocument/2006/relationships/hyperlink" Target="https://byjus.com/jee/coulombs-law/" TargetMode="External"/><Relationship Id="rId307" Type="http://schemas.openxmlformats.org/officeDocument/2006/relationships/hyperlink" Target="https://byjus.com/jee/electric-potential-energy/" TargetMode="External"/><Relationship Id="rId349" Type="http://schemas.openxmlformats.org/officeDocument/2006/relationships/image" Target="media/image144.png"/><Relationship Id="rId88" Type="http://schemas.openxmlformats.org/officeDocument/2006/relationships/image" Target="media/image49.png"/><Relationship Id="rId111" Type="http://schemas.openxmlformats.org/officeDocument/2006/relationships/hyperlink" Target="https://byjus.com/" TargetMode="External"/><Relationship Id="rId153" Type="http://schemas.openxmlformats.org/officeDocument/2006/relationships/hyperlink" Target="https://byjus.com/" TargetMode="External"/><Relationship Id="rId195" Type="http://schemas.openxmlformats.org/officeDocument/2006/relationships/image" Target="media/image91.png"/><Relationship Id="rId209" Type="http://schemas.openxmlformats.org/officeDocument/2006/relationships/hyperlink" Target="https://byjus.com/" TargetMode="External"/><Relationship Id="rId360" Type="http://schemas.openxmlformats.org/officeDocument/2006/relationships/image" Target="media/image151.png"/><Relationship Id="rId416" Type="http://schemas.openxmlformats.org/officeDocument/2006/relationships/hyperlink" Target="https://byjus.com/physics/electrical-resistance/" TargetMode="External"/><Relationship Id="rId220" Type="http://schemas.openxmlformats.org/officeDocument/2006/relationships/image" Target="media/image97.png"/><Relationship Id="rId15" Type="http://schemas.openxmlformats.org/officeDocument/2006/relationships/image" Target="media/image8.png"/><Relationship Id="rId57" Type="http://schemas.openxmlformats.org/officeDocument/2006/relationships/hyperlink" Target="https://www.pw.live/exams/school/units-dimensions-vector-formula/" TargetMode="External"/><Relationship Id="rId262" Type="http://schemas.openxmlformats.org/officeDocument/2006/relationships/hyperlink" Target="https://byjus.com/physics/kinetic-interpretation-of-temperature/" TargetMode="External"/><Relationship Id="rId318" Type="http://schemas.openxmlformats.org/officeDocument/2006/relationships/hyperlink" Target="https://byjus.com/" TargetMode="External"/><Relationship Id="rId99" Type="http://schemas.openxmlformats.org/officeDocument/2006/relationships/image" Target="media/image59.jpeg"/><Relationship Id="rId122" Type="http://schemas.openxmlformats.org/officeDocument/2006/relationships/hyperlink" Target="https://byjus.com/maths/surface-area-of-a-sphere/" TargetMode="External"/><Relationship Id="rId164" Type="http://schemas.openxmlformats.org/officeDocument/2006/relationships/hyperlink" Target="https://byjus.com/maths/surface-area-of-a-sphere/" TargetMode="External"/><Relationship Id="rId371" Type="http://schemas.openxmlformats.org/officeDocument/2006/relationships/hyperlink" Target="https://byjus.com/physics/difference-between-ac-and-dc/" TargetMode="External"/><Relationship Id="rId427" Type="http://schemas.openxmlformats.org/officeDocument/2006/relationships/hyperlink" Target="https://byjus.com/" TargetMode="External"/><Relationship Id="rId26" Type="http://schemas.openxmlformats.org/officeDocument/2006/relationships/image" Target="media/image19.png"/><Relationship Id="rId231" Type="http://schemas.openxmlformats.org/officeDocument/2006/relationships/hyperlink" Target="https://byjus.com/physics/kinetic-energy/" TargetMode="External"/><Relationship Id="rId273" Type="http://schemas.openxmlformats.org/officeDocument/2006/relationships/hyperlink" Target="https://byjus.com/jee/straight-lines/" TargetMode="External"/><Relationship Id="rId329" Type="http://schemas.openxmlformats.org/officeDocument/2006/relationships/hyperlink" Target="https://byjus.com/physics/electric-field-of-point-charge/" TargetMode="External"/><Relationship Id="rId68" Type="http://schemas.openxmlformats.org/officeDocument/2006/relationships/image" Target="media/image42.png"/><Relationship Id="rId133" Type="http://schemas.openxmlformats.org/officeDocument/2006/relationships/hyperlink" Target="https://byjus.com/" TargetMode="External"/><Relationship Id="rId175" Type="http://schemas.openxmlformats.org/officeDocument/2006/relationships/image" Target="media/image81.png"/><Relationship Id="rId340" Type="http://schemas.openxmlformats.org/officeDocument/2006/relationships/hyperlink" Target="https://byjus.com/jee/electric-field-intensity/" TargetMode="External"/><Relationship Id="rId200" Type="http://schemas.openxmlformats.org/officeDocument/2006/relationships/image" Target="media/image93.jpeg"/><Relationship Id="rId382" Type="http://schemas.openxmlformats.org/officeDocument/2006/relationships/image" Target="media/image164.png"/><Relationship Id="rId438" Type="http://schemas.openxmlformats.org/officeDocument/2006/relationships/fontTable" Target="fontTable.xml"/><Relationship Id="rId242" Type="http://schemas.openxmlformats.org/officeDocument/2006/relationships/hyperlink" Target="https://byjus.com/physics/kinetic-energy/" TargetMode="External"/><Relationship Id="rId284" Type="http://schemas.openxmlformats.org/officeDocument/2006/relationships/hyperlink" Target="https://byjus.com/jee/simple-harmonic-motion-shm/" TargetMode="External"/><Relationship Id="rId37" Type="http://schemas.openxmlformats.org/officeDocument/2006/relationships/hyperlink" Target="https://www.pw.live/exams/author/anjani_seo/" TargetMode="External"/><Relationship Id="rId79" Type="http://schemas.openxmlformats.org/officeDocument/2006/relationships/hyperlink" Target="https://byjus.com/" TargetMode="External"/><Relationship Id="rId102" Type="http://schemas.openxmlformats.org/officeDocument/2006/relationships/image" Target="media/image61.png"/><Relationship Id="rId144" Type="http://schemas.openxmlformats.org/officeDocument/2006/relationships/hyperlink" Target="https://byjus.com/jee/gravitation/" TargetMode="External"/><Relationship Id="rId90" Type="http://schemas.openxmlformats.org/officeDocument/2006/relationships/image" Target="media/image51.png"/><Relationship Id="rId186" Type="http://schemas.openxmlformats.org/officeDocument/2006/relationships/hyperlink" Target="https://byjus.com/physics/shear-modulus-elastic-moduli/" TargetMode="External"/><Relationship Id="rId351" Type="http://schemas.openxmlformats.org/officeDocument/2006/relationships/hyperlink" Target="https://byjus.com/jee/capacitor-types-and-capacitance/" TargetMode="External"/><Relationship Id="rId393" Type="http://schemas.openxmlformats.org/officeDocument/2006/relationships/hyperlink" Target="https://byjus.com/physics/ohms-law/" TargetMode="External"/><Relationship Id="rId407" Type="http://schemas.openxmlformats.org/officeDocument/2006/relationships/image" Target="media/image174.png"/><Relationship Id="rId211" Type="http://schemas.openxmlformats.org/officeDocument/2006/relationships/hyperlink" Target="https://byjus.com/" TargetMode="External"/><Relationship Id="rId253" Type="http://schemas.openxmlformats.org/officeDocument/2006/relationships/image" Target="media/image109.png"/><Relationship Id="rId295" Type="http://schemas.openxmlformats.org/officeDocument/2006/relationships/hyperlink" Target="https://byjus.com/physics/electric-field-lines/" TargetMode="External"/><Relationship Id="rId309" Type="http://schemas.openxmlformats.org/officeDocument/2006/relationships/image" Target="media/image129.png"/><Relationship Id="rId48" Type="http://schemas.openxmlformats.org/officeDocument/2006/relationships/image" Target="media/image32.png"/><Relationship Id="rId113" Type="http://schemas.openxmlformats.org/officeDocument/2006/relationships/hyperlink" Target="https://byjus.com/" TargetMode="External"/><Relationship Id="rId320" Type="http://schemas.openxmlformats.org/officeDocument/2006/relationships/hyperlink" Target="https://byjus.com/" TargetMode="External"/><Relationship Id="rId155" Type="http://schemas.openxmlformats.org/officeDocument/2006/relationships/hyperlink" Target="https://byjus.com/physics/potential-energy/" TargetMode="External"/><Relationship Id="rId197" Type="http://schemas.openxmlformats.org/officeDocument/2006/relationships/hyperlink" Target="https://byjus.com/physics/hydrostatic-pressure/" TargetMode="External"/><Relationship Id="rId362" Type="http://schemas.openxmlformats.org/officeDocument/2006/relationships/image" Target="media/image153.png"/><Relationship Id="rId418" Type="http://schemas.openxmlformats.org/officeDocument/2006/relationships/image" Target="media/image177.png"/><Relationship Id="rId222" Type="http://schemas.openxmlformats.org/officeDocument/2006/relationships/image" Target="media/image99.png"/><Relationship Id="rId264" Type="http://schemas.openxmlformats.org/officeDocument/2006/relationships/hyperlink" Target="https://byjus.com/physics/mean-free-path-factors/" TargetMode="External"/><Relationship Id="rId17" Type="http://schemas.openxmlformats.org/officeDocument/2006/relationships/image" Target="media/image10.png"/><Relationship Id="rId59" Type="http://schemas.openxmlformats.org/officeDocument/2006/relationships/hyperlink" Target="https://byjus.com/physics/work-done/" TargetMode="External"/><Relationship Id="rId124" Type="http://schemas.openxmlformats.org/officeDocument/2006/relationships/hyperlink" Target="https://byjus.com/jee/keplers-laws/" TargetMode="External"/><Relationship Id="rId70" Type="http://schemas.openxmlformats.org/officeDocument/2006/relationships/image" Target="media/image44.png"/><Relationship Id="rId166" Type="http://schemas.openxmlformats.org/officeDocument/2006/relationships/image" Target="media/image73.jpeg"/><Relationship Id="rId331" Type="http://schemas.openxmlformats.org/officeDocument/2006/relationships/hyperlink" Target="https://byjus.com/physics/basic-properties-electrical-charge/" TargetMode="External"/><Relationship Id="rId373" Type="http://schemas.openxmlformats.org/officeDocument/2006/relationships/hyperlink" Target="https://byjus.com/physics/magnetic-effect-of-electric-current-direct-current-dc/" TargetMode="External"/><Relationship Id="rId429" Type="http://schemas.openxmlformats.org/officeDocument/2006/relationships/hyperlink" Target="https://byjus.com/" TargetMode="External"/><Relationship Id="rId1" Type="http://schemas.openxmlformats.org/officeDocument/2006/relationships/customXml" Target="../customXml/item1.xml"/><Relationship Id="rId233" Type="http://schemas.openxmlformats.org/officeDocument/2006/relationships/hyperlink" Target="https://byjus.com/chemistry/boyles-law/" TargetMode="External"/><Relationship Id="rId28" Type="http://schemas.openxmlformats.org/officeDocument/2006/relationships/image" Target="media/image20.png"/><Relationship Id="rId275" Type="http://schemas.openxmlformats.org/officeDocument/2006/relationships/hyperlink" Target="https://byjus.com/physics/angular-acceleration/" TargetMode="External"/><Relationship Id="rId300" Type="http://schemas.openxmlformats.org/officeDocument/2006/relationships/hyperlink" Target="https://byjus.com/physics/magnetic-fie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FFB91-0122-4E5A-9809-DED85AA43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21177</TotalTime>
  <Pages>1</Pages>
  <Words>41482</Words>
  <Characters>236450</Characters>
  <Application>Microsoft Office Word</Application>
  <DocSecurity>0</DocSecurity>
  <Lines>1970</Lines>
  <Paragraphs>554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shehnaz3001@gmail.com</dc:creator>
  <cp:keywords/>
  <dc:description/>
  <cp:lastModifiedBy>shehnaz3001@gmail.com</cp:lastModifiedBy>
  <cp:revision>279</cp:revision>
  <dcterms:created xsi:type="dcterms:W3CDTF">2025-01-06T06:47:00Z</dcterms:created>
  <dcterms:modified xsi:type="dcterms:W3CDTF">2025-02-16T06:50:00Z</dcterms:modified>
</cp:coreProperties>
</file>